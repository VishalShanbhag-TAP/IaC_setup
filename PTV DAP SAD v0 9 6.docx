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224E" w:rsidRPr="00616D94" w:rsidRDefault="00DB7D54" w:rsidP="00D107D3">
      <w:pPr>
        <w:tabs>
          <w:tab w:val="left" w:pos="2800"/>
        </w:tabs>
        <w:ind w:left="0"/>
        <w:rPr>
          <w:highlight w:val="darkCyan"/>
        </w:rPr>
      </w:pPr>
      <w:r>
        <w:rPr>
          <w:highlight w:val="darkCyan"/>
        </w:rPr>
        <w:t xml:space="preserve"> </w:t>
      </w:r>
    </w:p>
    <w:p w:rsidR="005E224E" w:rsidRPr="00616D94" w:rsidRDefault="005E224E" w:rsidP="002260CE">
      <w:pPr>
        <w:rPr>
          <w:highlight w:val="darkCyan"/>
        </w:rPr>
      </w:pPr>
    </w:p>
    <w:p w:rsidR="005E224E" w:rsidRPr="00616D94" w:rsidRDefault="005E224E" w:rsidP="00FF1121">
      <w:pPr>
        <w:rPr>
          <w:highlight w:val="darkCyan"/>
        </w:rPr>
      </w:pPr>
    </w:p>
    <w:p w:rsidR="005E224E" w:rsidRPr="002C336D" w:rsidRDefault="005E224E" w:rsidP="002260CE">
      <w:pPr>
        <w:rPr>
          <w:color w:val="005A63"/>
        </w:rPr>
      </w:pPr>
    </w:p>
    <w:p w:rsidR="00E43472" w:rsidRPr="002C336D" w:rsidRDefault="00B825F0" w:rsidP="002260CE">
      <w:pPr>
        <w:rPr>
          <w:color w:val="005A63"/>
        </w:rPr>
      </w:pPr>
      <w:r>
        <w:rPr>
          <w:noProof/>
          <w:color w:val="005A63"/>
          <w:lang w:val="en-AU" w:eastAsia="en-AU"/>
        </w:rPr>
        <w:drawing>
          <wp:anchor distT="0" distB="0" distL="114300" distR="114300" simplePos="0" relativeHeight="251657728" behindDoc="1" locked="0" layoutInCell="1" allowOverlap="1" wp14:anchorId="12E6C321" wp14:editId="39D87BB7">
            <wp:simplePos x="0" y="0"/>
            <wp:positionH relativeFrom="column">
              <wp:posOffset>-438785</wp:posOffset>
            </wp:positionH>
            <wp:positionV relativeFrom="paragraph">
              <wp:posOffset>-1283970</wp:posOffset>
            </wp:positionV>
            <wp:extent cx="7526020" cy="10691495"/>
            <wp:effectExtent l="0" t="0" r="0" b="0"/>
            <wp:wrapNone/>
            <wp:docPr id="5" name="Picture 5" descr="6732 PTV Word cover corporate grey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732 PTV Word cover corporate greyV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26020" cy="10691495"/>
                    </a:xfrm>
                    <a:prstGeom prst="rect">
                      <a:avLst/>
                    </a:prstGeom>
                    <a:noFill/>
                  </pic:spPr>
                </pic:pic>
              </a:graphicData>
            </a:graphic>
            <wp14:sizeRelH relativeFrom="page">
              <wp14:pctWidth>0</wp14:pctWidth>
            </wp14:sizeRelH>
            <wp14:sizeRelV relativeFrom="page">
              <wp14:pctHeight>0</wp14:pctHeight>
            </wp14:sizeRelV>
          </wp:anchor>
        </w:drawing>
      </w:r>
    </w:p>
    <w:p w:rsidR="00E43472" w:rsidRPr="002C336D" w:rsidRDefault="00E43472" w:rsidP="002260CE">
      <w:pPr>
        <w:rPr>
          <w:color w:val="005A63"/>
        </w:rPr>
      </w:pPr>
    </w:p>
    <w:p w:rsidR="00E43472" w:rsidRPr="002C336D" w:rsidRDefault="00E43472" w:rsidP="00D107D3">
      <w:pPr>
        <w:pStyle w:val="Caption"/>
        <w:jc w:val="center"/>
        <w:rPr>
          <w:color w:val="005A63"/>
        </w:rPr>
      </w:pPr>
    </w:p>
    <w:p w:rsidR="00424CA7" w:rsidRDefault="00424CA7" w:rsidP="002260CE">
      <w:pPr>
        <w:rPr>
          <w:color w:val="005A63"/>
        </w:rPr>
      </w:pPr>
    </w:p>
    <w:p w:rsidR="00BA3653" w:rsidRPr="001624B2" w:rsidRDefault="00436215" w:rsidP="00BA3653">
      <w:pPr>
        <w:pStyle w:val="CoverTitle"/>
        <w:ind w:left="360"/>
        <w:rPr>
          <w:sz w:val="44"/>
          <w:szCs w:val="44"/>
        </w:rPr>
      </w:pPr>
      <w:r>
        <w:rPr>
          <w:sz w:val="44"/>
          <w:szCs w:val="44"/>
        </w:rPr>
        <w:t>PTVCIO-016</w:t>
      </w:r>
      <w:r w:rsidR="00BF3FC8">
        <w:rPr>
          <w:sz w:val="44"/>
          <w:szCs w:val="44"/>
        </w:rPr>
        <w:t xml:space="preserve"> Data Analytics Platform</w:t>
      </w:r>
    </w:p>
    <w:p w:rsidR="00BA3653" w:rsidRPr="00F3677B" w:rsidRDefault="00BA3653" w:rsidP="00BA3653">
      <w:pPr>
        <w:pStyle w:val="Cover-DocumentTitle"/>
        <w:ind w:left="360"/>
        <w:rPr>
          <w:color w:val="FFFFFF"/>
        </w:rPr>
      </w:pPr>
    </w:p>
    <w:p w:rsidR="00BA3653" w:rsidRPr="001624B2" w:rsidRDefault="00F96342" w:rsidP="00BA3653">
      <w:pPr>
        <w:pStyle w:val="CoverTitle"/>
        <w:ind w:left="360"/>
        <w:rPr>
          <w:b/>
          <w:sz w:val="32"/>
          <w:szCs w:val="32"/>
        </w:rPr>
      </w:pPr>
      <w:r>
        <w:rPr>
          <w:b/>
          <w:sz w:val="32"/>
          <w:szCs w:val="32"/>
        </w:rPr>
        <w:t>Solution Architecture Design</w:t>
      </w:r>
    </w:p>
    <w:p w:rsidR="00BA3653" w:rsidRDefault="00F96342" w:rsidP="00BA3653">
      <w:pPr>
        <w:pStyle w:val="CoverTitle"/>
        <w:ind w:left="360"/>
        <w:rPr>
          <w:sz w:val="32"/>
          <w:szCs w:val="32"/>
        </w:rPr>
      </w:pPr>
      <w:r>
        <w:rPr>
          <w:sz w:val="32"/>
          <w:szCs w:val="32"/>
        </w:rPr>
        <w:t>(SAD</w:t>
      </w:r>
      <w:r w:rsidR="002804C8">
        <w:rPr>
          <w:sz w:val="32"/>
          <w:szCs w:val="32"/>
        </w:rPr>
        <w:t>)</w:t>
      </w:r>
    </w:p>
    <w:p w:rsidR="002804C8" w:rsidRDefault="002804C8" w:rsidP="00BA3653">
      <w:pPr>
        <w:pStyle w:val="CoverTitle"/>
        <w:ind w:left="360"/>
        <w:rPr>
          <w:sz w:val="32"/>
          <w:szCs w:val="32"/>
        </w:rPr>
      </w:pPr>
    </w:p>
    <w:p w:rsidR="002804C8" w:rsidRPr="001624B2" w:rsidRDefault="002804C8" w:rsidP="00BA3653">
      <w:pPr>
        <w:pStyle w:val="CoverTitle"/>
        <w:ind w:left="360"/>
        <w:rPr>
          <w:sz w:val="32"/>
          <w:szCs w:val="32"/>
        </w:rPr>
      </w:pPr>
    </w:p>
    <w:p w:rsidR="00424CA7" w:rsidRDefault="00424CA7" w:rsidP="009B1E89">
      <w:pPr>
        <w:tabs>
          <w:tab w:val="left" w:pos="1820"/>
        </w:tabs>
        <w:rPr>
          <w:color w:val="005A63"/>
        </w:rPr>
      </w:pPr>
    </w:p>
    <w:p w:rsidR="00424CA7" w:rsidRPr="002C336D" w:rsidRDefault="00424CA7" w:rsidP="002260CE">
      <w:pPr>
        <w:rPr>
          <w:color w:val="005A63"/>
        </w:rPr>
      </w:pPr>
    </w:p>
    <w:p w:rsidR="00BA3653" w:rsidRDefault="00BA3653" w:rsidP="00F21BA2">
      <w:pPr>
        <w:rPr>
          <w:rFonts w:ascii="Cambria" w:hAnsi="Cambria"/>
          <w:b/>
          <w:color w:val="215868"/>
          <w:sz w:val="28"/>
          <w:szCs w:val="28"/>
        </w:rPr>
      </w:pPr>
      <w:bookmarkStart w:id="0" w:name="_Toc248900561"/>
      <w:bookmarkStart w:id="1" w:name="_Toc248909470"/>
    </w:p>
    <w:p w:rsidR="00BA3653" w:rsidRDefault="00BA3653" w:rsidP="00F21BA2">
      <w:pPr>
        <w:rPr>
          <w:rFonts w:ascii="Cambria" w:hAnsi="Cambria"/>
          <w:b/>
          <w:color w:val="215868"/>
          <w:sz w:val="28"/>
          <w:szCs w:val="28"/>
        </w:rPr>
      </w:pPr>
    </w:p>
    <w:p w:rsidR="00BA3653" w:rsidRDefault="00BA3653" w:rsidP="00F21BA2">
      <w:pPr>
        <w:rPr>
          <w:rFonts w:ascii="Cambria" w:hAnsi="Cambria"/>
          <w:b/>
          <w:color w:val="215868"/>
          <w:sz w:val="28"/>
          <w:szCs w:val="28"/>
        </w:rPr>
      </w:pPr>
    </w:p>
    <w:p w:rsidR="00BA3653" w:rsidRDefault="00BA3653" w:rsidP="00F21BA2">
      <w:pPr>
        <w:rPr>
          <w:rFonts w:ascii="Cambria" w:hAnsi="Cambria"/>
          <w:b/>
          <w:color w:val="215868"/>
          <w:sz w:val="28"/>
          <w:szCs w:val="28"/>
        </w:rPr>
      </w:pPr>
    </w:p>
    <w:p w:rsidR="002804C8" w:rsidRPr="00D6406F" w:rsidRDefault="002804C8" w:rsidP="002804C8">
      <w:pPr>
        <w:pStyle w:val="Cover-DocumentTitle"/>
        <w:ind w:left="142"/>
        <w:rPr>
          <w:color w:val="FFFFFF"/>
          <w:sz w:val="24"/>
          <w:szCs w:val="24"/>
        </w:rPr>
      </w:pPr>
      <w:r>
        <w:rPr>
          <w:rFonts w:ascii="Cambria" w:hAnsi="Cambria"/>
          <w:b w:val="0"/>
          <w:color w:val="215868"/>
          <w:sz w:val="28"/>
          <w:szCs w:val="28"/>
        </w:rPr>
        <w:t xml:space="preserve">          </w:t>
      </w:r>
      <w:r w:rsidRPr="00D6406F">
        <w:rPr>
          <w:color w:val="FFFFFF"/>
          <w:sz w:val="24"/>
          <w:szCs w:val="24"/>
        </w:rPr>
        <w:t>Approved by:</w:t>
      </w:r>
    </w:p>
    <w:tbl>
      <w:tblPr>
        <w:tblpPr w:leftFromText="180" w:rightFromText="180" w:vertAnchor="text" w:horzAnchor="margin" w:tblpXSpec="center" w:tblpY="4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3227"/>
        <w:gridCol w:w="2965"/>
        <w:gridCol w:w="2563"/>
      </w:tblGrid>
      <w:tr w:rsidR="002804C8" w:rsidRPr="00D6406F" w:rsidTr="002804C8">
        <w:tc>
          <w:tcPr>
            <w:tcW w:w="3227" w:type="dxa"/>
            <w:shd w:val="clear" w:color="auto" w:fill="FFFFFF"/>
            <w:vAlign w:val="center"/>
          </w:tcPr>
          <w:p w:rsidR="002804C8" w:rsidRPr="00D6406F" w:rsidRDefault="002804C8" w:rsidP="002804C8">
            <w:pPr>
              <w:spacing w:before="60" w:after="60"/>
              <w:rPr>
                <w:rFonts w:cs="Arial"/>
                <w:b/>
                <w:szCs w:val="20"/>
              </w:rPr>
            </w:pPr>
            <w:r w:rsidRPr="00D6406F">
              <w:rPr>
                <w:rFonts w:cs="Arial"/>
                <w:b/>
                <w:szCs w:val="20"/>
              </w:rPr>
              <w:t>Name</w:t>
            </w:r>
          </w:p>
        </w:tc>
        <w:tc>
          <w:tcPr>
            <w:tcW w:w="2965" w:type="dxa"/>
            <w:shd w:val="clear" w:color="auto" w:fill="FFFFFF"/>
            <w:vAlign w:val="center"/>
          </w:tcPr>
          <w:p w:rsidR="002804C8" w:rsidRPr="00D6406F" w:rsidRDefault="002804C8" w:rsidP="002804C8">
            <w:pPr>
              <w:spacing w:before="60" w:after="60"/>
              <w:rPr>
                <w:rFonts w:cs="Arial"/>
                <w:b/>
                <w:szCs w:val="20"/>
              </w:rPr>
            </w:pPr>
            <w:r w:rsidRPr="00D6406F">
              <w:rPr>
                <w:rFonts w:cs="Arial"/>
                <w:b/>
                <w:szCs w:val="20"/>
              </w:rPr>
              <w:t>Signature</w:t>
            </w:r>
          </w:p>
        </w:tc>
        <w:tc>
          <w:tcPr>
            <w:tcW w:w="2563" w:type="dxa"/>
            <w:shd w:val="clear" w:color="auto" w:fill="FFFFFF"/>
            <w:vAlign w:val="center"/>
          </w:tcPr>
          <w:p w:rsidR="002804C8" w:rsidRPr="00D6406F" w:rsidRDefault="002804C8" w:rsidP="002804C8">
            <w:pPr>
              <w:spacing w:before="60" w:after="60"/>
              <w:rPr>
                <w:rFonts w:cs="Arial"/>
                <w:b/>
                <w:szCs w:val="20"/>
              </w:rPr>
            </w:pPr>
            <w:r w:rsidRPr="00D6406F">
              <w:rPr>
                <w:rFonts w:cs="Arial"/>
                <w:b/>
                <w:szCs w:val="20"/>
              </w:rPr>
              <w:t>Date</w:t>
            </w:r>
          </w:p>
        </w:tc>
      </w:tr>
      <w:tr w:rsidR="002804C8" w:rsidRPr="00720F41" w:rsidTr="002804C8">
        <w:tc>
          <w:tcPr>
            <w:tcW w:w="3227" w:type="dxa"/>
            <w:shd w:val="clear" w:color="auto" w:fill="FFFFFF"/>
            <w:vAlign w:val="center"/>
          </w:tcPr>
          <w:p w:rsidR="002804C8" w:rsidRPr="00D6406F" w:rsidRDefault="002804C8" w:rsidP="002804C8">
            <w:pPr>
              <w:spacing w:before="120" w:after="120"/>
              <w:rPr>
                <w:szCs w:val="20"/>
              </w:rPr>
            </w:pPr>
          </w:p>
        </w:tc>
        <w:tc>
          <w:tcPr>
            <w:tcW w:w="2965" w:type="dxa"/>
            <w:shd w:val="clear" w:color="auto" w:fill="FFFFFF"/>
            <w:vAlign w:val="center"/>
          </w:tcPr>
          <w:p w:rsidR="002804C8" w:rsidRPr="00D6406F" w:rsidRDefault="002804C8" w:rsidP="002804C8">
            <w:pPr>
              <w:spacing w:before="120" w:after="120"/>
              <w:rPr>
                <w:szCs w:val="20"/>
              </w:rPr>
            </w:pPr>
          </w:p>
        </w:tc>
        <w:tc>
          <w:tcPr>
            <w:tcW w:w="2563" w:type="dxa"/>
            <w:shd w:val="clear" w:color="auto" w:fill="FFFFFF"/>
            <w:vAlign w:val="center"/>
          </w:tcPr>
          <w:p w:rsidR="002804C8" w:rsidRPr="00D6406F" w:rsidRDefault="002804C8" w:rsidP="002804C8">
            <w:pPr>
              <w:spacing w:before="120" w:after="120"/>
              <w:rPr>
                <w:szCs w:val="20"/>
              </w:rPr>
            </w:pPr>
            <w:r w:rsidRPr="00D6406F">
              <w:rPr>
                <w:b/>
                <w:szCs w:val="20"/>
              </w:rPr>
              <w:t>_____ / _____ / _____</w:t>
            </w:r>
          </w:p>
        </w:tc>
      </w:tr>
      <w:tr w:rsidR="002804C8" w:rsidRPr="00720F41" w:rsidTr="002804C8">
        <w:tc>
          <w:tcPr>
            <w:tcW w:w="3227" w:type="dxa"/>
            <w:shd w:val="clear" w:color="auto" w:fill="FFFFFF"/>
            <w:vAlign w:val="center"/>
          </w:tcPr>
          <w:p w:rsidR="002804C8" w:rsidRPr="00D6406F" w:rsidRDefault="002804C8" w:rsidP="002804C8">
            <w:pPr>
              <w:spacing w:before="120" w:after="120"/>
              <w:ind w:left="0"/>
              <w:rPr>
                <w:szCs w:val="20"/>
              </w:rPr>
            </w:pPr>
          </w:p>
        </w:tc>
        <w:tc>
          <w:tcPr>
            <w:tcW w:w="2965" w:type="dxa"/>
            <w:shd w:val="clear" w:color="auto" w:fill="FFFFFF"/>
            <w:vAlign w:val="center"/>
          </w:tcPr>
          <w:p w:rsidR="002804C8" w:rsidRPr="00D6406F" w:rsidRDefault="002804C8" w:rsidP="002804C8">
            <w:pPr>
              <w:spacing w:before="120" w:after="120"/>
              <w:rPr>
                <w:szCs w:val="20"/>
              </w:rPr>
            </w:pPr>
          </w:p>
        </w:tc>
        <w:tc>
          <w:tcPr>
            <w:tcW w:w="2563" w:type="dxa"/>
            <w:shd w:val="clear" w:color="auto" w:fill="FFFFFF"/>
            <w:vAlign w:val="center"/>
          </w:tcPr>
          <w:p w:rsidR="002804C8" w:rsidRPr="00D6406F" w:rsidRDefault="002804C8" w:rsidP="002804C8">
            <w:pPr>
              <w:spacing w:before="120" w:after="120"/>
              <w:rPr>
                <w:szCs w:val="20"/>
              </w:rPr>
            </w:pPr>
            <w:r w:rsidRPr="00D6406F">
              <w:rPr>
                <w:b/>
                <w:szCs w:val="20"/>
              </w:rPr>
              <w:t>_____ / _____ / _____</w:t>
            </w:r>
          </w:p>
        </w:tc>
      </w:tr>
      <w:tr w:rsidR="002804C8" w:rsidRPr="00720F41" w:rsidTr="002804C8">
        <w:tc>
          <w:tcPr>
            <w:tcW w:w="3227" w:type="dxa"/>
            <w:shd w:val="clear" w:color="auto" w:fill="FFFFFF"/>
            <w:vAlign w:val="center"/>
          </w:tcPr>
          <w:p w:rsidR="002804C8" w:rsidRPr="00D6406F" w:rsidRDefault="002804C8" w:rsidP="002804C8">
            <w:pPr>
              <w:spacing w:before="120" w:after="120"/>
              <w:ind w:left="0"/>
              <w:rPr>
                <w:szCs w:val="20"/>
              </w:rPr>
            </w:pPr>
          </w:p>
        </w:tc>
        <w:tc>
          <w:tcPr>
            <w:tcW w:w="2965" w:type="dxa"/>
            <w:shd w:val="clear" w:color="auto" w:fill="FFFFFF"/>
            <w:vAlign w:val="center"/>
          </w:tcPr>
          <w:p w:rsidR="002804C8" w:rsidRPr="00D6406F" w:rsidRDefault="002804C8" w:rsidP="002804C8">
            <w:pPr>
              <w:spacing w:before="120" w:after="120"/>
              <w:rPr>
                <w:szCs w:val="20"/>
              </w:rPr>
            </w:pPr>
          </w:p>
        </w:tc>
        <w:tc>
          <w:tcPr>
            <w:tcW w:w="2563" w:type="dxa"/>
            <w:shd w:val="clear" w:color="auto" w:fill="FFFFFF"/>
            <w:vAlign w:val="center"/>
          </w:tcPr>
          <w:p w:rsidR="002804C8" w:rsidRPr="00D6406F" w:rsidRDefault="002804C8" w:rsidP="002804C8">
            <w:pPr>
              <w:spacing w:before="120" w:after="120"/>
              <w:rPr>
                <w:szCs w:val="20"/>
              </w:rPr>
            </w:pPr>
            <w:r w:rsidRPr="00D6406F">
              <w:rPr>
                <w:b/>
                <w:szCs w:val="20"/>
              </w:rPr>
              <w:t>_____ / _____ / _____</w:t>
            </w:r>
          </w:p>
        </w:tc>
      </w:tr>
    </w:tbl>
    <w:p w:rsidR="00BA3653" w:rsidRDefault="00BA3653" w:rsidP="00F21BA2">
      <w:pPr>
        <w:rPr>
          <w:rFonts w:ascii="Cambria" w:hAnsi="Cambria"/>
          <w:b/>
          <w:color w:val="215868"/>
          <w:sz w:val="28"/>
          <w:szCs w:val="28"/>
        </w:rPr>
      </w:pPr>
    </w:p>
    <w:p w:rsidR="00BA3653" w:rsidRDefault="00BA3653" w:rsidP="00F21BA2">
      <w:pPr>
        <w:rPr>
          <w:rFonts w:ascii="Cambria" w:hAnsi="Cambria"/>
          <w:b/>
          <w:color w:val="215868"/>
          <w:sz w:val="28"/>
          <w:szCs w:val="28"/>
        </w:rPr>
      </w:pPr>
    </w:p>
    <w:p w:rsidR="00BA3653" w:rsidRDefault="00BA3653" w:rsidP="00F21BA2">
      <w:pPr>
        <w:rPr>
          <w:rFonts w:ascii="Cambria" w:hAnsi="Cambria"/>
          <w:b/>
          <w:color w:val="215868"/>
          <w:sz w:val="28"/>
          <w:szCs w:val="28"/>
        </w:rPr>
      </w:pPr>
    </w:p>
    <w:p w:rsidR="00BA3653" w:rsidRDefault="00BA3653" w:rsidP="00F21BA2">
      <w:pPr>
        <w:rPr>
          <w:rFonts w:ascii="Cambria" w:hAnsi="Cambria"/>
          <w:b/>
          <w:color w:val="215868"/>
          <w:sz w:val="28"/>
          <w:szCs w:val="28"/>
        </w:rPr>
      </w:pPr>
    </w:p>
    <w:p w:rsidR="00BA3653" w:rsidRDefault="00BA3653" w:rsidP="00F21BA2">
      <w:pPr>
        <w:rPr>
          <w:rFonts w:ascii="Cambria" w:hAnsi="Cambria"/>
          <w:b/>
          <w:color w:val="215868"/>
          <w:sz w:val="28"/>
          <w:szCs w:val="28"/>
        </w:rPr>
      </w:pPr>
    </w:p>
    <w:p w:rsidR="00BA3653" w:rsidRDefault="00BA3653" w:rsidP="00F21BA2">
      <w:pPr>
        <w:rPr>
          <w:rFonts w:ascii="Cambria" w:hAnsi="Cambria"/>
          <w:b/>
          <w:color w:val="215868"/>
          <w:sz w:val="28"/>
          <w:szCs w:val="28"/>
        </w:rPr>
      </w:pPr>
    </w:p>
    <w:p w:rsidR="00BA3653" w:rsidRDefault="00BA3653" w:rsidP="00C46C70">
      <w:pPr>
        <w:ind w:left="0"/>
        <w:rPr>
          <w:rFonts w:ascii="Cambria" w:hAnsi="Cambria"/>
          <w:b/>
          <w:color w:val="215868"/>
          <w:sz w:val="28"/>
          <w:szCs w:val="28"/>
        </w:rPr>
      </w:pPr>
    </w:p>
    <w:p w:rsidR="00436215" w:rsidRDefault="00436215">
      <w:pPr>
        <w:spacing w:after="0"/>
        <w:ind w:left="0"/>
        <w:rPr>
          <w:rFonts w:ascii="Helvetica" w:hAnsi="Helvetica" w:cs="Helvetica"/>
          <w:color w:val="FF0000"/>
          <w:sz w:val="28"/>
          <w:szCs w:val="28"/>
          <w:lang w:val="en-AU"/>
        </w:rPr>
      </w:pPr>
      <w:bookmarkStart w:id="2" w:name="_Toc384123377"/>
      <w:r>
        <w:rPr>
          <w:rFonts w:ascii="Helvetica" w:hAnsi="Helvetica" w:cs="Helvetica"/>
          <w:color w:val="FF0000"/>
          <w:sz w:val="28"/>
          <w:szCs w:val="28"/>
          <w:lang w:val="en-AU"/>
        </w:rPr>
        <w:br w:type="page"/>
      </w:r>
    </w:p>
    <w:p w:rsidR="002804C8" w:rsidRPr="00DB753F" w:rsidRDefault="002804C8" w:rsidP="00DB753F">
      <w:pPr>
        <w:rPr>
          <w:rFonts w:ascii="Helvetica" w:hAnsi="Helvetica" w:cs="Helvetica"/>
          <w:color w:val="FF0000"/>
          <w:sz w:val="28"/>
          <w:szCs w:val="28"/>
          <w:lang w:val="en-AU"/>
        </w:rPr>
      </w:pPr>
      <w:r w:rsidRPr="00DB753F">
        <w:rPr>
          <w:rFonts w:ascii="Helvetica" w:hAnsi="Helvetica" w:cs="Helvetica"/>
          <w:color w:val="FF0000"/>
          <w:sz w:val="28"/>
          <w:szCs w:val="28"/>
          <w:lang w:val="en-AU"/>
        </w:rPr>
        <w:lastRenderedPageBreak/>
        <w:t>Document information</w:t>
      </w:r>
      <w:bookmarkEnd w:id="2"/>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2804C8" w:rsidRPr="00EF2E6F" w:rsidTr="0078290D">
        <w:tc>
          <w:tcPr>
            <w:tcW w:w="4621" w:type="dxa"/>
            <w:shd w:val="clear" w:color="auto" w:fill="FFFFFF"/>
          </w:tcPr>
          <w:p w:rsidR="002804C8" w:rsidRPr="00DB753F" w:rsidRDefault="002804C8" w:rsidP="00DB753F">
            <w:pPr>
              <w:rPr>
                <w:rFonts w:ascii="Arial" w:hAnsi="Arial" w:cs="Arial"/>
                <w:b/>
              </w:rPr>
            </w:pPr>
            <w:r w:rsidRPr="00DB753F">
              <w:rPr>
                <w:rFonts w:ascii="Arial" w:hAnsi="Arial" w:cs="Arial"/>
                <w:b/>
              </w:rPr>
              <w:t>Item</w:t>
            </w:r>
          </w:p>
        </w:tc>
        <w:tc>
          <w:tcPr>
            <w:tcW w:w="4621" w:type="dxa"/>
            <w:shd w:val="clear" w:color="auto" w:fill="FFFFFF"/>
          </w:tcPr>
          <w:p w:rsidR="002804C8" w:rsidRPr="00DB753F" w:rsidRDefault="002804C8" w:rsidP="00DB753F">
            <w:pPr>
              <w:rPr>
                <w:rFonts w:ascii="Arial" w:hAnsi="Arial" w:cs="Arial"/>
                <w:b/>
              </w:rPr>
            </w:pPr>
            <w:r w:rsidRPr="00DB753F">
              <w:rPr>
                <w:rFonts w:ascii="Arial" w:hAnsi="Arial" w:cs="Arial"/>
                <w:b/>
              </w:rPr>
              <w:t>Details</w:t>
            </w:r>
          </w:p>
        </w:tc>
      </w:tr>
      <w:tr w:rsidR="002804C8" w:rsidRPr="00470458" w:rsidTr="0078290D">
        <w:tc>
          <w:tcPr>
            <w:tcW w:w="4621" w:type="dxa"/>
            <w:shd w:val="clear" w:color="auto" w:fill="auto"/>
          </w:tcPr>
          <w:p w:rsidR="002804C8" w:rsidRPr="00DB753F" w:rsidRDefault="002804C8" w:rsidP="00DB753F">
            <w:pPr>
              <w:rPr>
                <w:rFonts w:ascii="Arial" w:hAnsi="Arial" w:cs="Arial"/>
              </w:rPr>
            </w:pPr>
            <w:r w:rsidRPr="00DB753F">
              <w:rPr>
                <w:rFonts w:ascii="Arial" w:hAnsi="Arial" w:cs="Arial"/>
              </w:rPr>
              <w:t>TRIM Reference</w:t>
            </w:r>
          </w:p>
        </w:tc>
        <w:tc>
          <w:tcPr>
            <w:tcW w:w="4621" w:type="dxa"/>
            <w:shd w:val="clear" w:color="auto" w:fill="auto"/>
          </w:tcPr>
          <w:p w:rsidR="002804C8" w:rsidRPr="00470458" w:rsidRDefault="002804C8" w:rsidP="0078290D">
            <w:pPr>
              <w:pStyle w:val="TableText"/>
              <w:outlineLvl w:val="0"/>
            </w:pPr>
          </w:p>
        </w:tc>
      </w:tr>
      <w:tr w:rsidR="002804C8" w:rsidRPr="00470458" w:rsidTr="0078290D">
        <w:tc>
          <w:tcPr>
            <w:tcW w:w="4621" w:type="dxa"/>
            <w:shd w:val="clear" w:color="auto" w:fill="auto"/>
          </w:tcPr>
          <w:p w:rsidR="002804C8" w:rsidRPr="00DB753F" w:rsidRDefault="002804C8" w:rsidP="00DB753F">
            <w:pPr>
              <w:rPr>
                <w:rFonts w:ascii="Arial" w:hAnsi="Arial" w:cs="Arial"/>
              </w:rPr>
            </w:pPr>
            <w:r w:rsidRPr="00DB753F">
              <w:rPr>
                <w:rFonts w:ascii="Arial" w:hAnsi="Arial" w:cs="Arial"/>
              </w:rPr>
              <w:t>Document Owner</w:t>
            </w:r>
          </w:p>
        </w:tc>
        <w:tc>
          <w:tcPr>
            <w:tcW w:w="4621" w:type="dxa"/>
            <w:shd w:val="clear" w:color="auto" w:fill="auto"/>
          </w:tcPr>
          <w:p w:rsidR="002804C8" w:rsidRPr="00470458" w:rsidRDefault="002804C8" w:rsidP="0078290D">
            <w:pPr>
              <w:pStyle w:val="TableText"/>
              <w:outlineLvl w:val="0"/>
            </w:pPr>
          </w:p>
        </w:tc>
      </w:tr>
      <w:tr w:rsidR="002804C8" w:rsidRPr="00470458" w:rsidTr="0078290D">
        <w:tc>
          <w:tcPr>
            <w:tcW w:w="4621" w:type="dxa"/>
            <w:shd w:val="clear" w:color="auto" w:fill="auto"/>
          </w:tcPr>
          <w:p w:rsidR="002804C8" w:rsidRPr="00DB753F" w:rsidRDefault="002804C8" w:rsidP="00DB753F">
            <w:pPr>
              <w:rPr>
                <w:rFonts w:ascii="Arial" w:hAnsi="Arial" w:cs="Arial"/>
              </w:rPr>
            </w:pPr>
            <w:r w:rsidRPr="00DB753F">
              <w:rPr>
                <w:rFonts w:ascii="Arial" w:hAnsi="Arial" w:cs="Arial"/>
              </w:rPr>
              <w:t>Document Author</w:t>
            </w:r>
          </w:p>
        </w:tc>
        <w:tc>
          <w:tcPr>
            <w:tcW w:w="4621" w:type="dxa"/>
            <w:shd w:val="clear" w:color="auto" w:fill="auto"/>
          </w:tcPr>
          <w:p w:rsidR="002804C8" w:rsidRPr="00470458" w:rsidRDefault="002804C8" w:rsidP="0078290D">
            <w:pPr>
              <w:pStyle w:val="TableText"/>
              <w:outlineLvl w:val="0"/>
            </w:pPr>
          </w:p>
        </w:tc>
      </w:tr>
      <w:tr w:rsidR="002804C8" w:rsidRPr="00470458" w:rsidTr="0078290D">
        <w:tc>
          <w:tcPr>
            <w:tcW w:w="4621" w:type="dxa"/>
            <w:shd w:val="clear" w:color="auto" w:fill="auto"/>
          </w:tcPr>
          <w:p w:rsidR="002804C8" w:rsidRPr="00DB753F" w:rsidRDefault="002804C8" w:rsidP="00DB753F">
            <w:pPr>
              <w:rPr>
                <w:rFonts w:ascii="Arial" w:hAnsi="Arial" w:cs="Arial"/>
              </w:rPr>
            </w:pPr>
            <w:r w:rsidRPr="00DB753F">
              <w:rPr>
                <w:rFonts w:ascii="Arial" w:hAnsi="Arial" w:cs="Arial"/>
              </w:rPr>
              <w:t>Version</w:t>
            </w:r>
          </w:p>
        </w:tc>
        <w:tc>
          <w:tcPr>
            <w:tcW w:w="4621" w:type="dxa"/>
            <w:shd w:val="clear" w:color="auto" w:fill="auto"/>
          </w:tcPr>
          <w:p w:rsidR="002804C8" w:rsidRPr="00470458" w:rsidRDefault="002804C8" w:rsidP="0078290D">
            <w:pPr>
              <w:pStyle w:val="TableText"/>
              <w:outlineLvl w:val="0"/>
            </w:pPr>
          </w:p>
        </w:tc>
      </w:tr>
      <w:tr w:rsidR="002804C8" w:rsidRPr="00470458" w:rsidTr="0078290D">
        <w:tc>
          <w:tcPr>
            <w:tcW w:w="4621" w:type="dxa"/>
            <w:shd w:val="clear" w:color="auto" w:fill="auto"/>
          </w:tcPr>
          <w:p w:rsidR="002804C8" w:rsidRPr="00DB753F" w:rsidRDefault="002804C8" w:rsidP="00DB753F">
            <w:pPr>
              <w:rPr>
                <w:rFonts w:ascii="Arial" w:hAnsi="Arial" w:cs="Arial"/>
              </w:rPr>
            </w:pPr>
            <w:r w:rsidRPr="00DB753F">
              <w:rPr>
                <w:rFonts w:ascii="Arial" w:hAnsi="Arial" w:cs="Arial"/>
              </w:rPr>
              <w:t>Issue Date</w:t>
            </w:r>
          </w:p>
        </w:tc>
        <w:tc>
          <w:tcPr>
            <w:tcW w:w="4621" w:type="dxa"/>
            <w:shd w:val="clear" w:color="auto" w:fill="auto"/>
          </w:tcPr>
          <w:p w:rsidR="002804C8" w:rsidRPr="00470458" w:rsidRDefault="002804C8" w:rsidP="0078290D">
            <w:pPr>
              <w:pStyle w:val="TableText"/>
              <w:outlineLvl w:val="0"/>
            </w:pPr>
          </w:p>
        </w:tc>
      </w:tr>
    </w:tbl>
    <w:p w:rsidR="002804C8" w:rsidRPr="00DB753F" w:rsidRDefault="002804C8" w:rsidP="00D107D3">
      <w:pPr>
        <w:spacing w:before="240" w:after="120"/>
        <w:ind w:left="431"/>
        <w:rPr>
          <w:rFonts w:ascii="Helvetica" w:hAnsi="Helvetica" w:cs="Helvetica"/>
          <w:color w:val="FF0000"/>
          <w:sz w:val="28"/>
          <w:szCs w:val="28"/>
          <w:lang w:val="en-AU"/>
        </w:rPr>
      </w:pPr>
      <w:bookmarkStart w:id="3" w:name="_Toc384123378"/>
      <w:bookmarkStart w:id="4" w:name="_Toc221005316"/>
      <w:bookmarkStart w:id="5" w:name="_Toc221005663"/>
      <w:bookmarkStart w:id="6" w:name="_Toc374009024"/>
      <w:bookmarkStart w:id="7" w:name="_Toc374009159"/>
      <w:r w:rsidRPr="00DB753F">
        <w:rPr>
          <w:rFonts w:ascii="Helvetica" w:hAnsi="Helvetica" w:cs="Helvetica"/>
          <w:color w:val="FF0000"/>
          <w:sz w:val="28"/>
          <w:szCs w:val="28"/>
          <w:lang w:val="en-AU"/>
        </w:rPr>
        <w:t>Document reviewer</w:t>
      </w:r>
      <w:r w:rsidRPr="00DB753F">
        <w:rPr>
          <w:rFonts w:ascii="Helvetica" w:hAnsi="Helvetica" w:cs="Helvetica"/>
          <w:color w:val="FF0000"/>
          <w:sz w:val="28"/>
          <w:szCs w:val="28"/>
        </w:rPr>
        <w:t xml:space="preserve"> </w:t>
      </w:r>
      <w:r w:rsidRPr="00DB753F">
        <w:rPr>
          <w:rFonts w:ascii="Helvetica" w:hAnsi="Helvetica" w:cs="Helvetica"/>
          <w:color w:val="FF0000"/>
          <w:sz w:val="28"/>
          <w:szCs w:val="28"/>
          <w:lang w:val="en-AU"/>
        </w:rPr>
        <w:t>list</w:t>
      </w:r>
      <w:bookmarkEnd w:id="3"/>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4066"/>
        <w:gridCol w:w="2268"/>
      </w:tblGrid>
      <w:tr w:rsidR="002804C8" w:rsidRPr="00346124" w:rsidTr="0078290D">
        <w:tc>
          <w:tcPr>
            <w:tcW w:w="2880" w:type="dxa"/>
            <w:shd w:val="clear" w:color="auto" w:fill="auto"/>
          </w:tcPr>
          <w:p w:rsidR="002804C8" w:rsidRPr="00DB753F" w:rsidRDefault="002804C8" w:rsidP="00DB753F">
            <w:pPr>
              <w:rPr>
                <w:rFonts w:ascii="Arial" w:hAnsi="Arial" w:cs="Arial"/>
                <w:b/>
              </w:rPr>
            </w:pPr>
            <w:r w:rsidRPr="00DB753F">
              <w:rPr>
                <w:rFonts w:ascii="Arial" w:hAnsi="Arial" w:cs="Arial"/>
                <w:b/>
              </w:rPr>
              <w:t>Name</w:t>
            </w:r>
          </w:p>
        </w:tc>
        <w:tc>
          <w:tcPr>
            <w:tcW w:w="4066" w:type="dxa"/>
            <w:shd w:val="clear" w:color="auto" w:fill="auto"/>
          </w:tcPr>
          <w:p w:rsidR="002804C8" w:rsidRPr="00DB753F" w:rsidRDefault="002804C8" w:rsidP="00DB753F">
            <w:pPr>
              <w:rPr>
                <w:rFonts w:ascii="Arial" w:hAnsi="Arial" w:cs="Arial"/>
                <w:b/>
              </w:rPr>
            </w:pPr>
            <w:r w:rsidRPr="00DB753F">
              <w:rPr>
                <w:rFonts w:ascii="Arial" w:hAnsi="Arial" w:cs="Arial"/>
                <w:b/>
              </w:rPr>
              <w:t>Position</w:t>
            </w:r>
          </w:p>
        </w:tc>
        <w:tc>
          <w:tcPr>
            <w:tcW w:w="2268" w:type="dxa"/>
          </w:tcPr>
          <w:p w:rsidR="002804C8" w:rsidRPr="00DB753F" w:rsidRDefault="002804C8" w:rsidP="00DB753F">
            <w:pPr>
              <w:rPr>
                <w:rFonts w:ascii="Arial" w:hAnsi="Arial" w:cs="Arial"/>
                <w:b/>
              </w:rPr>
            </w:pPr>
            <w:r w:rsidRPr="00DB753F">
              <w:rPr>
                <w:rFonts w:ascii="Arial" w:hAnsi="Arial" w:cs="Arial"/>
                <w:b/>
              </w:rPr>
              <w:t>Date</w:t>
            </w:r>
          </w:p>
        </w:tc>
      </w:tr>
      <w:tr w:rsidR="002804C8" w:rsidRPr="00346124" w:rsidTr="0078290D">
        <w:tc>
          <w:tcPr>
            <w:tcW w:w="2880" w:type="dxa"/>
            <w:shd w:val="clear" w:color="auto" w:fill="auto"/>
          </w:tcPr>
          <w:p w:rsidR="002804C8" w:rsidRPr="00346124" w:rsidRDefault="002804C8" w:rsidP="0078290D">
            <w:pPr>
              <w:pStyle w:val="TableText"/>
              <w:outlineLvl w:val="0"/>
              <w:rPr>
                <w:szCs w:val="20"/>
              </w:rPr>
            </w:pPr>
          </w:p>
        </w:tc>
        <w:tc>
          <w:tcPr>
            <w:tcW w:w="4066" w:type="dxa"/>
            <w:shd w:val="clear" w:color="auto" w:fill="auto"/>
          </w:tcPr>
          <w:p w:rsidR="002804C8" w:rsidRPr="00346124" w:rsidRDefault="002804C8" w:rsidP="0078290D">
            <w:pPr>
              <w:pStyle w:val="TableText"/>
              <w:outlineLvl w:val="0"/>
              <w:rPr>
                <w:szCs w:val="20"/>
              </w:rPr>
            </w:pPr>
          </w:p>
        </w:tc>
        <w:tc>
          <w:tcPr>
            <w:tcW w:w="2268" w:type="dxa"/>
          </w:tcPr>
          <w:p w:rsidR="002804C8" w:rsidRDefault="002804C8" w:rsidP="0078290D">
            <w:pPr>
              <w:pStyle w:val="TableText"/>
              <w:outlineLvl w:val="0"/>
              <w:rPr>
                <w:szCs w:val="20"/>
              </w:rPr>
            </w:pPr>
          </w:p>
        </w:tc>
      </w:tr>
      <w:tr w:rsidR="002804C8" w:rsidRPr="00346124" w:rsidTr="0078290D">
        <w:tc>
          <w:tcPr>
            <w:tcW w:w="2880" w:type="dxa"/>
            <w:shd w:val="clear" w:color="auto" w:fill="auto"/>
          </w:tcPr>
          <w:p w:rsidR="002804C8" w:rsidRDefault="002804C8" w:rsidP="0078290D">
            <w:pPr>
              <w:pStyle w:val="TableText"/>
              <w:outlineLvl w:val="0"/>
              <w:rPr>
                <w:szCs w:val="20"/>
              </w:rPr>
            </w:pPr>
          </w:p>
        </w:tc>
        <w:tc>
          <w:tcPr>
            <w:tcW w:w="4066" w:type="dxa"/>
            <w:shd w:val="clear" w:color="auto" w:fill="auto"/>
          </w:tcPr>
          <w:p w:rsidR="002804C8" w:rsidRDefault="002804C8" w:rsidP="0078290D">
            <w:pPr>
              <w:pStyle w:val="TableText"/>
              <w:outlineLvl w:val="0"/>
              <w:rPr>
                <w:szCs w:val="20"/>
              </w:rPr>
            </w:pPr>
          </w:p>
        </w:tc>
        <w:tc>
          <w:tcPr>
            <w:tcW w:w="2268" w:type="dxa"/>
          </w:tcPr>
          <w:p w:rsidR="002804C8" w:rsidRDefault="002804C8" w:rsidP="0078290D">
            <w:pPr>
              <w:pStyle w:val="TableText"/>
              <w:outlineLvl w:val="0"/>
              <w:rPr>
                <w:szCs w:val="20"/>
              </w:rPr>
            </w:pPr>
          </w:p>
        </w:tc>
      </w:tr>
    </w:tbl>
    <w:p w:rsidR="002804C8" w:rsidRPr="00DB753F" w:rsidRDefault="002804C8" w:rsidP="00D107D3">
      <w:pPr>
        <w:spacing w:before="240" w:after="120"/>
        <w:ind w:left="431"/>
        <w:rPr>
          <w:rFonts w:ascii="Helvetica" w:hAnsi="Helvetica" w:cs="Helvetica"/>
          <w:color w:val="FF0000"/>
          <w:sz w:val="28"/>
          <w:szCs w:val="28"/>
          <w:lang w:val="en-AU"/>
        </w:rPr>
      </w:pPr>
      <w:bookmarkStart w:id="8" w:name="_Toc384123379"/>
      <w:r w:rsidRPr="00DB753F">
        <w:rPr>
          <w:rFonts w:ascii="Helvetica" w:hAnsi="Helvetica" w:cs="Helvetica"/>
          <w:color w:val="FF0000"/>
          <w:sz w:val="28"/>
          <w:szCs w:val="28"/>
          <w:lang w:val="en-AU"/>
        </w:rPr>
        <w:t xml:space="preserve">Document </w:t>
      </w:r>
      <w:bookmarkEnd w:id="4"/>
      <w:bookmarkEnd w:id="5"/>
      <w:bookmarkEnd w:id="6"/>
      <w:bookmarkEnd w:id="7"/>
      <w:r w:rsidRPr="00DB753F">
        <w:rPr>
          <w:rFonts w:ascii="Helvetica" w:hAnsi="Helvetica" w:cs="Helvetica"/>
          <w:color w:val="FF0000"/>
          <w:sz w:val="28"/>
          <w:szCs w:val="28"/>
          <w:lang w:val="en-AU"/>
        </w:rPr>
        <w:t>distribution list</w:t>
      </w:r>
      <w:bookmarkEnd w:id="8"/>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4066"/>
        <w:gridCol w:w="2268"/>
      </w:tblGrid>
      <w:tr w:rsidR="002804C8" w:rsidRPr="00346124" w:rsidTr="0078290D">
        <w:tc>
          <w:tcPr>
            <w:tcW w:w="2880" w:type="dxa"/>
            <w:shd w:val="clear" w:color="auto" w:fill="auto"/>
          </w:tcPr>
          <w:p w:rsidR="002804C8" w:rsidRPr="00DB753F" w:rsidRDefault="002804C8" w:rsidP="00DB753F">
            <w:pPr>
              <w:rPr>
                <w:rFonts w:ascii="Arial" w:hAnsi="Arial" w:cs="Arial"/>
                <w:b/>
              </w:rPr>
            </w:pPr>
            <w:bookmarkStart w:id="9" w:name="_Toc221005317"/>
            <w:bookmarkStart w:id="10" w:name="_Toc221005664"/>
            <w:bookmarkStart w:id="11" w:name="_Toc374009160"/>
            <w:r w:rsidRPr="00DB753F">
              <w:rPr>
                <w:rFonts w:ascii="Arial" w:hAnsi="Arial" w:cs="Arial"/>
                <w:b/>
              </w:rPr>
              <w:t>Name</w:t>
            </w:r>
            <w:bookmarkEnd w:id="9"/>
            <w:bookmarkEnd w:id="10"/>
            <w:bookmarkEnd w:id="11"/>
          </w:p>
        </w:tc>
        <w:tc>
          <w:tcPr>
            <w:tcW w:w="4066" w:type="dxa"/>
            <w:shd w:val="clear" w:color="auto" w:fill="auto"/>
          </w:tcPr>
          <w:p w:rsidR="002804C8" w:rsidRPr="00DB753F" w:rsidRDefault="002804C8" w:rsidP="00DB753F">
            <w:pPr>
              <w:rPr>
                <w:rFonts w:ascii="Arial" w:hAnsi="Arial" w:cs="Arial"/>
                <w:b/>
              </w:rPr>
            </w:pPr>
            <w:bookmarkStart w:id="12" w:name="_Toc221005318"/>
            <w:bookmarkStart w:id="13" w:name="_Toc221005665"/>
            <w:bookmarkStart w:id="14" w:name="_Toc374009161"/>
            <w:r w:rsidRPr="00DB753F">
              <w:rPr>
                <w:rFonts w:ascii="Arial" w:hAnsi="Arial" w:cs="Arial"/>
                <w:b/>
              </w:rPr>
              <w:t>Position</w:t>
            </w:r>
            <w:bookmarkEnd w:id="12"/>
            <w:bookmarkEnd w:id="13"/>
            <w:bookmarkEnd w:id="14"/>
          </w:p>
        </w:tc>
        <w:tc>
          <w:tcPr>
            <w:tcW w:w="2268" w:type="dxa"/>
          </w:tcPr>
          <w:p w:rsidR="002804C8" w:rsidRPr="00DB753F" w:rsidRDefault="002804C8" w:rsidP="00DB753F">
            <w:pPr>
              <w:rPr>
                <w:rFonts w:ascii="Arial" w:hAnsi="Arial" w:cs="Arial"/>
                <w:b/>
              </w:rPr>
            </w:pPr>
            <w:r w:rsidRPr="00DB753F">
              <w:rPr>
                <w:rFonts w:ascii="Arial" w:hAnsi="Arial" w:cs="Arial"/>
                <w:b/>
              </w:rPr>
              <w:t>Date</w:t>
            </w:r>
          </w:p>
        </w:tc>
      </w:tr>
      <w:tr w:rsidR="002804C8" w:rsidRPr="00346124" w:rsidTr="0078290D">
        <w:tc>
          <w:tcPr>
            <w:tcW w:w="2880" w:type="dxa"/>
            <w:shd w:val="clear" w:color="auto" w:fill="auto"/>
          </w:tcPr>
          <w:p w:rsidR="002804C8" w:rsidRDefault="002804C8" w:rsidP="0078290D">
            <w:pPr>
              <w:pStyle w:val="TableText"/>
              <w:outlineLvl w:val="0"/>
            </w:pPr>
          </w:p>
        </w:tc>
        <w:tc>
          <w:tcPr>
            <w:tcW w:w="4066" w:type="dxa"/>
            <w:shd w:val="clear" w:color="auto" w:fill="auto"/>
          </w:tcPr>
          <w:p w:rsidR="002804C8" w:rsidRDefault="002804C8" w:rsidP="0078290D">
            <w:pPr>
              <w:pStyle w:val="TableText"/>
              <w:outlineLvl w:val="0"/>
            </w:pPr>
          </w:p>
        </w:tc>
        <w:tc>
          <w:tcPr>
            <w:tcW w:w="2268" w:type="dxa"/>
          </w:tcPr>
          <w:p w:rsidR="002804C8" w:rsidRDefault="002804C8" w:rsidP="0078290D">
            <w:pPr>
              <w:pStyle w:val="TableText"/>
              <w:outlineLvl w:val="0"/>
            </w:pPr>
          </w:p>
        </w:tc>
      </w:tr>
      <w:tr w:rsidR="002804C8" w:rsidRPr="00346124" w:rsidTr="0078290D">
        <w:tc>
          <w:tcPr>
            <w:tcW w:w="2880" w:type="dxa"/>
            <w:shd w:val="clear" w:color="auto" w:fill="auto"/>
          </w:tcPr>
          <w:p w:rsidR="002804C8" w:rsidRPr="00A23C4F" w:rsidRDefault="002804C8" w:rsidP="0078290D">
            <w:pPr>
              <w:pStyle w:val="TableText"/>
              <w:outlineLvl w:val="0"/>
            </w:pPr>
          </w:p>
        </w:tc>
        <w:tc>
          <w:tcPr>
            <w:tcW w:w="4066" w:type="dxa"/>
            <w:shd w:val="clear" w:color="auto" w:fill="auto"/>
          </w:tcPr>
          <w:p w:rsidR="002804C8" w:rsidRPr="005851A4" w:rsidRDefault="002804C8" w:rsidP="0078290D">
            <w:pPr>
              <w:pStyle w:val="TableText"/>
              <w:outlineLvl w:val="0"/>
            </w:pPr>
          </w:p>
        </w:tc>
        <w:tc>
          <w:tcPr>
            <w:tcW w:w="2268" w:type="dxa"/>
          </w:tcPr>
          <w:p w:rsidR="002804C8" w:rsidRPr="005851A4" w:rsidRDefault="002804C8" w:rsidP="0078290D">
            <w:pPr>
              <w:pStyle w:val="TableText"/>
              <w:outlineLvl w:val="0"/>
            </w:pPr>
          </w:p>
        </w:tc>
      </w:tr>
    </w:tbl>
    <w:p w:rsidR="002804C8" w:rsidRPr="00DB753F" w:rsidRDefault="002804C8" w:rsidP="00D107D3">
      <w:pPr>
        <w:spacing w:before="240" w:after="120"/>
        <w:ind w:left="431"/>
        <w:rPr>
          <w:rFonts w:ascii="Helvetica" w:hAnsi="Helvetica" w:cs="Helvetica"/>
          <w:color w:val="FF0000"/>
          <w:sz w:val="28"/>
          <w:szCs w:val="28"/>
          <w:lang w:val="en-AU"/>
        </w:rPr>
      </w:pPr>
      <w:bookmarkStart w:id="15" w:name="_Toc221005338"/>
      <w:bookmarkStart w:id="16" w:name="_Toc221005685"/>
      <w:bookmarkStart w:id="17" w:name="_Toc374009025"/>
      <w:bookmarkStart w:id="18" w:name="_Toc374009170"/>
      <w:bookmarkStart w:id="19" w:name="_Toc384123380"/>
      <w:r w:rsidRPr="00DB753F">
        <w:rPr>
          <w:rFonts w:ascii="Helvetica" w:hAnsi="Helvetica" w:cs="Helvetica"/>
          <w:color w:val="FF0000"/>
          <w:sz w:val="28"/>
          <w:szCs w:val="28"/>
          <w:lang w:val="en-AU"/>
        </w:rPr>
        <w:t>Revision history</w:t>
      </w:r>
      <w:bookmarkEnd w:id="15"/>
      <w:bookmarkEnd w:id="16"/>
      <w:bookmarkEnd w:id="17"/>
      <w:bookmarkEnd w:id="18"/>
      <w:bookmarkEnd w:id="19"/>
    </w:p>
    <w:tbl>
      <w:tblPr>
        <w:tblW w:w="9214" w:type="dxa"/>
        <w:tblInd w:w="108" w:type="dxa"/>
        <w:tblLayout w:type="fixed"/>
        <w:tblLook w:val="0000" w:firstRow="0" w:lastRow="0" w:firstColumn="0" w:lastColumn="0" w:noHBand="0" w:noVBand="0"/>
      </w:tblPr>
      <w:tblGrid>
        <w:gridCol w:w="1418"/>
        <w:gridCol w:w="1276"/>
        <w:gridCol w:w="2268"/>
        <w:gridCol w:w="4252"/>
      </w:tblGrid>
      <w:tr w:rsidR="002804C8" w:rsidRPr="00C32E82" w:rsidTr="00093A8B">
        <w:tc>
          <w:tcPr>
            <w:tcW w:w="1418" w:type="dxa"/>
            <w:tcBorders>
              <w:top w:val="single" w:sz="4" w:space="0" w:color="auto"/>
              <w:left w:val="single" w:sz="4" w:space="0" w:color="auto"/>
              <w:bottom w:val="single" w:sz="4" w:space="0" w:color="auto"/>
              <w:right w:val="single" w:sz="4" w:space="0" w:color="auto"/>
            </w:tcBorders>
            <w:shd w:val="clear" w:color="auto" w:fill="auto"/>
          </w:tcPr>
          <w:p w:rsidR="002804C8" w:rsidRPr="00DB753F" w:rsidRDefault="002804C8" w:rsidP="00DB753F">
            <w:pPr>
              <w:rPr>
                <w:rFonts w:ascii="Arial" w:hAnsi="Arial" w:cs="Arial"/>
                <w:b/>
              </w:rPr>
            </w:pPr>
            <w:r w:rsidRPr="00DB753F">
              <w:rPr>
                <w:rFonts w:ascii="Arial" w:hAnsi="Arial" w:cs="Arial"/>
                <w:b/>
              </w:rPr>
              <w:t>Version</w:t>
            </w:r>
          </w:p>
        </w:tc>
        <w:tc>
          <w:tcPr>
            <w:tcW w:w="1276" w:type="dxa"/>
            <w:tcBorders>
              <w:top w:val="single" w:sz="4" w:space="0" w:color="auto"/>
              <w:left w:val="single" w:sz="4" w:space="0" w:color="auto"/>
              <w:bottom w:val="single" w:sz="4" w:space="0" w:color="auto"/>
              <w:right w:val="single" w:sz="4" w:space="0" w:color="auto"/>
            </w:tcBorders>
            <w:shd w:val="clear" w:color="auto" w:fill="auto"/>
          </w:tcPr>
          <w:p w:rsidR="002804C8" w:rsidRPr="00DB753F" w:rsidRDefault="002804C8" w:rsidP="00DB753F">
            <w:pPr>
              <w:rPr>
                <w:rFonts w:ascii="Arial" w:hAnsi="Arial" w:cs="Arial"/>
                <w:b/>
              </w:rPr>
            </w:pPr>
            <w:r w:rsidRPr="00DB753F">
              <w:rPr>
                <w:rFonts w:ascii="Arial" w:hAnsi="Arial" w:cs="Arial"/>
                <w:b/>
              </w:rPr>
              <w:t>Date</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2804C8" w:rsidRPr="00DB753F" w:rsidRDefault="002804C8" w:rsidP="00DB753F">
            <w:pPr>
              <w:rPr>
                <w:rFonts w:ascii="Arial" w:hAnsi="Arial" w:cs="Arial"/>
                <w:b/>
              </w:rPr>
            </w:pPr>
            <w:r w:rsidRPr="00DB753F">
              <w:rPr>
                <w:rFonts w:ascii="Arial" w:hAnsi="Arial" w:cs="Arial"/>
                <w:b/>
              </w:rPr>
              <w:t>Author</w:t>
            </w:r>
          </w:p>
        </w:tc>
        <w:tc>
          <w:tcPr>
            <w:tcW w:w="4252" w:type="dxa"/>
            <w:tcBorders>
              <w:top w:val="single" w:sz="4" w:space="0" w:color="auto"/>
              <w:left w:val="single" w:sz="4" w:space="0" w:color="auto"/>
              <w:bottom w:val="single" w:sz="4" w:space="0" w:color="auto"/>
              <w:right w:val="single" w:sz="4" w:space="0" w:color="auto"/>
            </w:tcBorders>
            <w:shd w:val="clear" w:color="auto" w:fill="auto"/>
          </w:tcPr>
          <w:p w:rsidR="002804C8" w:rsidRPr="00DB753F" w:rsidRDefault="002804C8" w:rsidP="00DB753F">
            <w:pPr>
              <w:rPr>
                <w:rFonts w:ascii="Arial" w:hAnsi="Arial" w:cs="Arial"/>
                <w:b/>
              </w:rPr>
            </w:pPr>
            <w:r w:rsidRPr="00DB753F">
              <w:rPr>
                <w:rFonts w:ascii="Arial" w:hAnsi="Arial" w:cs="Arial"/>
                <w:b/>
              </w:rPr>
              <w:t>Description</w:t>
            </w:r>
          </w:p>
        </w:tc>
      </w:tr>
      <w:tr w:rsidR="002804C8" w:rsidRPr="006A3534" w:rsidTr="00093A8B">
        <w:tc>
          <w:tcPr>
            <w:tcW w:w="1418" w:type="dxa"/>
            <w:tcBorders>
              <w:top w:val="single" w:sz="4" w:space="0" w:color="auto"/>
              <w:left w:val="single" w:sz="4" w:space="0" w:color="auto"/>
              <w:bottom w:val="single" w:sz="4" w:space="0" w:color="auto"/>
              <w:right w:val="single" w:sz="4" w:space="0" w:color="auto"/>
            </w:tcBorders>
          </w:tcPr>
          <w:p w:rsidR="002804C8" w:rsidRPr="00007E9B" w:rsidRDefault="00BF3FC8" w:rsidP="00D107D3">
            <w:pPr>
              <w:pStyle w:val="TableText"/>
              <w:jc w:val="center"/>
              <w:rPr>
                <w:szCs w:val="20"/>
              </w:rPr>
            </w:pPr>
            <w:r>
              <w:rPr>
                <w:szCs w:val="20"/>
              </w:rPr>
              <w:t>V0.1</w:t>
            </w:r>
          </w:p>
        </w:tc>
        <w:tc>
          <w:tcPr>
            <w:tcW w:w="1276" w:type="dxa"/>
            <w:tcBorders>
              <w:top w:val="single" w:sz="4" w:space="0" w:color="auto"/>
              <w:left w:val="single" w:sz="4" w:space="0" w:color="auto"/>
              <w:bottom w:val="single" w:sz="4" w:space="0" w:color="auto"/>
              <w:right w:val="single" w:sz="4" w:space="0" w:color="auto"/>
            </w:tcBorders>
          </w:tcPr>
          <w:p w:rsidR="002804C8" w:rsidRPr="00007E9B" w:rsidRDefault="0021748C" w:rsidP="00380981">
            <w:pPr>
              <w:pStyle w:val="TableText"/>
              <w:jc w:val="center"/>
              <w:rPr>
                <w:szCs w:val="20"/>
              </w:rPr>
            </w:pPr>
            <w:r>
              <w:rPr>
                <w:szCs w:val="20"/>
              </w:rPr>
              <w:t>24</w:t>
            </w:r>
            <w:r w:rsidR="00BF3FC8">
              <w:rPr>
                <w:szCs w:val="20"/>
              </w:rPr>
              <w:t>-</w:t>
            </w:r>
            <w:r w:rsidR="006B7BA6">
              <w:rPr>
                <w:szCs w:val="20"/>
              </w:rPr>
              <w:t>Nov</w:t>
            </w:r>
            <w:r w:rsidR="00BF3FC8">
              <w:rPr>
                <w:szCs w:val="20"/>
              </w:rPr>
              <w:t>-15</w:t>
            </w:r>
          </w:p>
        </w:tc>
        <w:tc>
          <w:tcPr>
            <w:tcW w:w="2268" w:type="dxa"/>
            <w:tcBorders>
              <w:top w:val="single" w:sz="4" w:space="0" w:color="auto"/>
              <w:left w:val="single" w:sz="4" w:space="0" w:color="auto"/>
              <w:bottom w:val="single" w:sz="4" w:space="0" w:color="auto"/>
              <w:right w:val="single" w:sz="4" w:space="0" w:color="auto"/>
            </w:tcBorders>
          </w:tcPr>
          <w:p w:rsidR="002E4818" w:rsidRPr="00007E9B" w:rsidRDefault="006B7BA6" w:rsidP="0078290D">
            <w:pPr>
              <w:pStyle w:val="TableText"/>
              <w:rPr>
                <w:szCs w:val="20"/>
              </w:rPr>
            </w:pPr>
            <w:r>
              <w:rPr>
                <w:szCs w:val="20"/>
              </w:rPr>
              <w:t>Jim McLeod (CGI)</w:t>
            </w:r>
          </w:p>
        </w:tc>
        <w:tc>
          <w:tcPr>
            <w:tcW w:w="4252" w:type="dxa"/>
            <w:tcBorders>
              <w:top w:val="single" w:sz="4" w:space="0" w:color="auto"/>
              <w:left w:val="single" w:sz="4" w:space="0" w:color="auto"/>
              <w:bottom w:val="single" w:sz="4" w:space="0" w:color="auto"/>
              <w:right w:val="single" w:sz="4" w:space="0" w:color="auto"/>
            </w:tcBorders>
          </w:tcPr>
          <w:p w:rsidR="002804C8" w:rsidRPr="006A3534" w:rsidRDefault="00BF3FC8" w:rsidP="0078290D">
            <w:pPr>
              <w:pStyle w:val="TableText"/>
              <w:rPr>
                <w:szCs w:val="20"/>
              </w:rPr>
            </w:pPr>
            <w:r>
              <w:rPr>
                <w:szCs w:val="20"/>
              </w:rPr>
              <w:t>Initial draft</w:t>
            </w:r>
          </w:p>
        </w:tc>
      </w:tr>
      <w:tr w:rsidR="002804C8" w:rsidRPr="006A3534" w:rsidTr="00093A8B">
        <w:tc>
          <w:tcPr>
            <w:tcW w:w="1418" w:type="dxa"/>
            <w:tcBorders>
              <w:top w:val="single" w:sz="4" w:space="0" w:color="auto"/>
              <w:left w:val="single" w:sz="4" w:space="0" w:color="auto"/>
              <w:bottom w:val="single" w:sz="4" w:space="0" w:color="auto"/>
              <w:right w:val="single" w:sz="4" w:space="0" w:color="auto"/>
            </w:tcBorders>
          </w:tcPr>
          <w:p w:rsidR="002804C8" w:rsidRPr="006A3534" w:rsidRDefault="00192F91" w:rsidP="00D107D3">
            <w:pPr>
              <w:pStyle w:val="TableText"/>
              <w:jc w:val="center"/>
              <w:rPr>
                <w:szCs w:val="20"/>
              </w:rPr>
            </w:pPr>
            <w:r>
              <w:rPr>
                <w:szCs w:val="20"/>
              </w:rPr>
              <w:t>V0.2</w:t>
            </w:r>
          </w:p>
        </w:tc>
        <w:tc>
          <w:tcPr>
            <w:tcW w:w="1276" w:type="dxa"/>
            <w:tcBorders>
              <w:top w:val="single" w:sz="4" w:space="0" w:color="auto"/>
              <w:left w:val="single" w:sz="4" w:space="0" w:color="auto"/>
              <w:bottom w:val="single" w:sz="4" w:space="0" w:color="auto"/>
              <w:right w:val="single" w:sz="4" w:space="0" w:color="auto"/>
            </w:tcBorders>
          </w:tcPr>
          <w:p w:rsidR="002804C8" w:rsidRPr="006A3534" w:rsidRDefault="00192F91" w:rsidP="00380981">
            <w:pPr>
              <w:pStyle w:val="TableText"/>
              <w:jc w:val="center"/>
              <w:rPr>
                <w:szCs w:val="20"/>
              </w:rPr>
            </w:pPr>
            <w:r>
              <w:rPr>
                <w:szCs w:val="20"/>
              </w:rPr>
              <w:t>17-Dec-15</w:t>
            </w:r>
          </w:p>
        </w:tc>
        <w:tc>
          <w:tcPr>
            <w:tcW w:w="2268" w:type="dxa"/>
            <w:tcBorders>
              <w:top w:val="single" w:sz="4" w:space="0" w:color="auto"/>
              <w:left w:val="single" w:sz="4" w:space="0" w:color="auto"/>
              <w:bottom w:val="single" w:sz="4" w:space="0" w:color="auto"/>
              <w:right w:val="single" w:sz="4" w:space="0" w:color="auto"/>
            </w:tcBorders>
          </w:tcPr>
          <w:p w:rsidR="002804C8" w:rsidRPr="006A3534" w:rsidRDefault="00192F91" w:rsidP="0078290D">
            <w:pPr>
              <w:pStyle w:val="TableText"/>
              <w:rPr>
                <w:szCs w:val="20"/>
              </w:rPr>
            </w:pPr>
            <w:r>
              <w:rPr>
                <w:szCs w:val="20"/>
              </w:rPr>
              <w:t>Jim McLeod (CGI)</w:t>
            </w:r>
          </w:p>
        </w:tc>
        <w:tc>
          <w:tcPr>
            <w:tcW w:w="4252" w:type="dxa"/>
            <w:tcBorders>
              <w:top w:val="single" w:sz="4" w:space="0" w:color="auto"/>
              <w:left w:val="single" w:sz="4" w:space="0" w:color="auto"/>
              <w:bottom w:val="single" w:sz="4" w:space="0" w:color="auto"/>
              <w:right w:val="single" w:sz="4" w:space="0" w:color="auto"/>
            </w:tcBorders>
          </w:tcPr>
          <w:p w:rsidR="002804C8" w:rsidRPr="006A3534" w:rsidRDefault="00192F91" w:rsidP="009170F8">
            <w:pPr>
              <w:pStyle w:val="TableText"/>
              <w:rPr>
                <w:szCs w:val="20"/>
              </w:rPr>
            </w:pPr>
            <w:r>
              <w:rPr>
                <w:szCs w:val="20"/>
              </w:rPr>
              <w:t>Merged Infrastructure Design 0r31 and PTV feedback</w:t>
            </w:r>
          </w:p>
        </w:tc>
      </w:tr>
      <w:tr w:rsidR="002804C8" w:rsidRPr="006A3534" w:rsidTr="00093A8B">
        <w:tc>
          <w:tcPr>
            <w:tcW w:w="1418" w:type="dxa"/>
            <w:tcBorders>
              <w:top w:val="single" w:sz="4" w:space="0" w:color="auto"/>
              <w:left w:val="single" w:sz="4" w:space="0" w:color="auto"/>
              <w:bottom w:val="single" w:sz="4" w:space="0" w:color="auto"/>
              <w:right w:val="single" w:sz="4" w:space="0" w:color="auto"/>
            </w:tcBorders>
          </w:tcPr>
          <w:p w:rsidR="002804C8" w:rsidRDefault="00525DAA" w:rsidP="00D107D3">
            <w:pPr>
              <w:pStyle w:val="TableText"/>
              <w:jc w:val="center"/>
              <w:rPr>
                <w:szCs w:val="20"/>
              </w:rPr>
            </w:pPr>
            <w:r>
              <w:rPr>
                <w:szCs w:val="20"/>
              </w:rPr>
              <w:t>V0.3</w:t>
            </w:r>
          </w:p>
        </w:tc>
        <w:tc>
          <w:tcPr>
            <w:tcW w:w="1276" w:type="dxa"/>
            <w:tcBorders>
              <w:top w:val="single" w:sz="4" w:space="0" w:color="auto"/>
              <w:left w:val="single" w:sz="4" w:space="0" w:color="auto"/>
              <w:bottom w:val="single" w:sz="4" w:space="0" w:color="auto"/>
              <w:right w:val="single" w:sz="4" w:space="0" w:color="auto"/>
            </w:tcBorders>
          </w:tcPr>
          <w:p w:rsidR="002804C8" w:rsidRDefault="0011362A" w:rsidP="00380981">
            <w:pPr>
              <w:pStyle w:val="TableText"/>
              <w:jc w:val="center"/>
              <w:rPr>
                <w:szCs w:val="20"/>
              </w:rPr>
            </w:pPr>
            <w:r>
              <w:rPr>
                <w:szCs w:val="20"/>
              </w:rPr>
              <w:t>11</w:t>
            </w:r>
            <w:r w:rsidR="00525DAA">
              <w:rPr>
                <w:szCs w:val="20"/>
              </w:rPr>
              <w:t>-Jan-16</w:t>
            </w:r>
          </w:p>
        </w:tc>
        <w:tc>
          <w:tcPr>
            <w:tcW w:w="2268" w:type="dxa"/>
            <w:tcBorders>
              <w:top w:val="single" w:sz="4" w:space="0" w:color="auto"/>
              <w:left w:val="single" w:sz="4" w:space="0" w:color="auto"/>
              <w:bottom w:val="single" w:sz="4" w:space="0" w:color="auto"/>
              <w:right w:val="single" w:sz="4" w:space="0" w:color="auto"/>
            </w:tcBorders>
          </w:tcPr>
          <w:p w:rsidR="002804C8" w:rsidRDefault="00525DAA" w:rsidP="0078290D">
            <w:pPr>
              <w:pStyle w:val="TableText"/>
              <w:rPr>
                <w:szCs w:val="20"/>
              </w:rPr>
            </w:pPr>
            <w:r>
              <w:rPr>
                <w:szCs w:val="20"/>
              </w:rPr>
              <w:t>Jim McLeod (CGI)</w:t>
            </w:r>
          </w:p>
        </w:tc>
        <w:tc>
          <w:tcPr>
            <w:tcW w:w="4252" w:type="dxa"/>
            <w:tcBorders>
              <w:top w:val="single" w:sz="4" w:space="0" w:color="auto"/>
              <w:left w:val="single" w:sz="4" w:space="0" w:color="auto"/>
              <w:bottom w:val="single" w:sz="4" w:space="0" w:color="auto"/>
              <w:right w:val="single" w:sz="4" w:space="0" w:color="auto"/>
            </w:tcBorders>
          </w:tcPr>
          <w:p w:rsidR="002804C8" w:rsidRDefault="0011362A" w:rsidP="0078290D">
            <w:pPr>
              <w:pStyle w:val="TableText"/>
              <w:rPr>
                <w:szCs w:val="20"/>
              </w:rPr>
            </w:pPr>
            <w:r>
              <w:rPr>
                <w:szCs w:val="20"/>
              </w:rPr>
              <w:t>Feedback from second PTV Review</w:t>
            </w:r>
          </w:p>
        </w:tc>
      </w:tr>
      <w:tr w:rsidR="00436215" w:rsidRPr="006A3534" w:rsidTr="00093A8B">
        <w:tc>
          <w:tcPr>
            <w:tcW w:w="1418" w:type="dxa"/>
            <w:tcBorders>
              <w:top w:val="single" w:sz="4" w:space="0" w:color="auto"/>
              <w:left w:val="single" w:sz="4" w:space="0" w:color="auto"/>
              <w:bottom w:val="single" w:sz="4" w:space="0" w:color="auto"/>
              <w:right w:val="single" w:sz="4" w:space="0" w:color="auto"/>
            </w:tcBorders>
          </w:tcPr>
          <w:p w:rsidR="00436215" w:rsidRPr="00B50FAD" w:rsidRDefault="00436215" w:rsidP="00D107D3">
            <w:pPr>
              <w:pStyle w:val="TableText"/>
              <w:jc w:val="center"/>
              <w:rPr>
                <w:szCs w:val="20"/>
              </w:rPr>
            </w:pPr>
            <w:r>
              <w:rPr>
                <w:szCs w:val="20"/>
              </w:rPr>
              <w:t>V0.4</w:t>
            </w:r>
          </w:p>
        </w:tc>
        <w:tc>
          <w:tcPr>
            <w:tcW w:w="1276" w:type="dxa"/>
            <w:tcBorders>
              <w:top w:val="single" w:sz="4" w:space="0" w:color="auto"/>
              <w:left w:val="single" w:sz="4" w:space="0" w:color="auto"/>
              <w:bottom w:val="single" w:sz="4" w:space="0" w:color="auto"/>
              <w:right w:val="single" w:sz="4" w:space="0" w:color="auto"/>
            </w:tcBorders>
          </w:tcPr>
          <w:p w:rsidR="00436215" w:rsidRPr="00B50FAD" w:rsidRDefault="00436215" w:rsidP="00380981">
            <w:pPr>
              <w:pStyle w:val="TableText"/>
              <w:jc w:val="center"/>
              <w:rPr>
                <w:szCs w:val="20"/>
              </w:rPr>
            </w:pPr>
            <w:r>
              <w:rPr>
                <w:szCs w:val="20"/>
              </w:rPr>
              <w:t>29-Jan-16</w:t>
            </w:r>
          </w:p>
        </w:tc>
        <w:tc>
          <w:tcPr>
            <w:tcW w:w="2268" w:type="dxa"/>
            <w:tcBorders>
              <w:top w:val="single" w:sz="4" w:space="0" w:color="auto"/>
              <w:left w:val="single" w:sz="4" w:space="0" w:color="auto"/>
              <w:bottom w:val="single" w:sz="4" w:space="0" w:color="auto"/>
              <w:right w:val="single" w:sz="4" w:space="0" w:color="auto"/>
            </w:tcBorders>
          </w:tcPr>
          <w:p w:rsidR="00436215" w:rsidRPr="00B50FAD" w:rsidRDefault="00436215" w:rsidP="0078290D">
            <w:pPr>
              <w:pStyle w:val="TableText"/>
              <w:rPr>
                <w:szCs w:val="20"/>
              </w:rPr>
            </w:pPr>
            <w:r>
              <w:rPr>
                <w:szCs w:val="20"/>
              </w:rPr>
              <w:t>Jim McLeod (CGI)</w:t>
            </w:r>
          </w:p>
        </w:tc>
        <w:tc>
          <w:tcPr>
            <w:tcW w:w="4252" w:type="dxa"/>
            <w:tcBorders>
              <w:top w:val="single" w:sz="4" w:space="0" w:color="auto"/>
              <w:left w:val="single" w:sz="4" w:space="0" w:color="auto"/>
              <w:bottom w:val="single" w:sz="4" w:space="0" w:color="auto"/>
              <w:right w:val="single" w:sz="4" w:space="0" w:color="auto"/>
            </w:tcBorders>
          </w:tcPr>
          <w:p w:rsidR="00436215" w:rsidRPr="00430B8F" w:rsidRDefault="00436215" w:rsidP="00436215">
            <w:pPr>
              <w:pStyle w:val="TableText"/>
              <w:rPr>
                <w:szCs w:val="20"/>
              </w:rPr>
            </w:pPr>
            <w:r>
              <w:rPr>
                <w:szCs w:val="20"/>
              </w:rPr>
              <w:t>Feedback from third PTV Review</w:t>
            </w:r>
          </w:p>
        </w:tc>
      </w:tr>
      <w:tr w:rsidR="002804C8" w:rsidRPr="006A3534" w:rsidTr="00093A8B">
        <w:tc>
          <w:tcPr>
            <w:tcW w:w="1418" w:type="dxa"/>
            <w:tcBorders>
              <w:top w:val="single" w:sz="4" w:space="0" w:color="auto"/>
              <w:left w:val="single" w:sz="4" w:space="0" w:color="auto"/>
              <w:bottom w:val="single" w:sz="4" w:space="0" w:color="auto"/>
              <w:right w:val="single" w:sz="4" w:space="0" w:color="auto"/>
            </w:tcBorders>
          </w:tcPr>
          <w:p w:rsidR="002804C8" w:rsidRDefault="006F2231" w:rsidP="00D107D3">
            <w:pPr>
              <w:pStyle w:val="TableText"/>
              <w:jc w:val="center"/>
              <w:rPr>
                <w:szCs w:val="20"/>
              </w:rPr>
            </w:pPr>
            <w:r>
              <w:rPr>
                <w:szCs w:val="20"/>
              </w:rPr>
              <w:t>V0.</w:t>
            </w:r>
            <w:r w:rsidR="0053109B">
              <w:rPr>
                <w:szCs w:val="20"/>
              </w:rPr>
              <w:t>5</w:t>
            </w:r>
          </w:p>
        </w:tc>
        <w:tc>
          <w:tcPr>
            <w:tcW w:w="1276" w:type="dxa"/>
            <w:tcBorders>
              <w:top w:val="single" w:sz="4" w:space="0" w:color="auto"/>
              <w:left w:val="single" w:sz="4" w:space="0" w:color="auto"/>
              <w:bottom w:val="single" w:sz="4" w:space="0" w:color="auto"/>
              <w:right w:val="single" w:sz="4" w:space="0" w:color="auto"/>
            </w:tcBorders>
          </w:tcPr>
          <w:p w:rsidR="002804C8" w:rsidRDefault="006F2231" w:rsidP="00380981">
            <w:pPr>
              <w:pStyle w:val="TableText"/>
              <w:jc w:val="center"/>
              <w:rPr>
                <w:szCs w:val="20"/>
              </w:rPr>
            </w:pPr>
            <w:r>
              <w:rPr>
                <w:szCs w:val="20"/>
              </w:rPr>
              <w:t>17-Feb-16</w:t>
            </w:r>
          </w:p>
        </w:tc>
        <w:tc>
          <w:tcPr>
            <w:tcW w:w="2268" w:type="dxa"/>
            <w:tcBorders>
              <w:top w:val="single" w:sz="4" w:space="0" w:color="auto"/>
              <w:left w:val="single" w:sz="4" w:space="0" w:color="auto"/>
              <w:bottom w:val="single" w:sz="4" w:space="0" w:color="auto"/>
              <w:right w:val="single" w:sz="4" w:space="0" w:color="auto"/>
            </w:tcBorders>
          </w:tcPr>
          <w:p w:rsidR="002804C8" w:rsidRDefault="006F2231" w:rsidP="0078290D">
            <w:pPr>
              <w:pStyle w:val="TableText"/>
              <w:rPr>
                <w:szCs w:val="20"/>
              </w:rPr>
            </w:pPr>
            <w:r>
              <w:rPr>
                <w:szCs w:val="20"/>
              </w:rPr>
              <w:t>Jim McLeod (CGI)</w:t>
            </w:r>
          </w:p>
        </w:tc>
        <w:tc>
          <w:tcPr>
            <w:tcW w:w="4252" w:type="dxa"/>
            <w:tcBorders>
              <w:top w:val="single" w:sz="4" w:space="0" w:color="auto"/>
              <w:left w:val="single" w:sz="4" w:space="0" w:color="auto"/>
              <w:bottom w:val="single" w:sz="4" w:space="0" w:color="auto"/>
              <w:right w:val="single" w:sz="4" w:space="0" w:color="auto"/>
            </w:tcBorders>
          </w:tcPr>
          <w:p w:rsidR="002804C8" w:rsidRDefault="006F2231" w:rsidP="006F2231">
            <w:pPr>
              <w:pStyle w:val="TableText"/>
              <w:rPr>
                <w:szCs w:val="20"/>
              </w:rPr>
            </w:pPr>
            <w:r>
              <w:rPr>
                <w:szCs w:val="20"/>
              </w:rPr>
              <w:t>Feedback from fourth PTV Review</w:t>
            </w:r>
          </w:p>
        </w:tc>
      </w:tr>
      <w:tr w:rsidR="0053109B" w:rsidRPr="006A3534" w:rsidTr="00093A8B">
        <w:tc>
          <w:tcPr>
            <w:tcW w:w="1418" w:type="dxa"/>
            <w:tcBorders>
              <w:top w:val="single" w:sz="4" w:space="0" w:color="auto"/>
              <w:left w:val="single" w:sz="4" w:space="0" w:color="auto"/>
              <w:bottom w:val="single" w:sz="4" w:space="0" w:color="auto"/>
              <w:right w:val="single" w:sz="4" w:space="0" w:color="auto"/>
            </w:tcBorders>
          </w:tcPr>
          <w:p w:rsidR="0053109B" w:rsidRDefault="0053109B" w:rsidP="00D107D3">
            <w:pPr>
              <w:pStyle w:val="TableText"/>
              <w:jc w:val="center"/>
              <w:rPr>
                <w:szCs w:val="20"/>
              </w:rPr>
            </w:pPr>
            <w:r>
              <w:rPr>
                <w:szCs w:val="20"/>
              </w:rPr>
              <w:t>V0.6</w:t>
            </w:r>
          </w:p>
        </w:tc>
        <w:tc>
          <w:tcPr>
            <w:tcW w:w="1276" w:type="dxa"/>
            <w:tcBorders>
              <w:top w:val="single" w:sz="4" w:space="0" w:color="auto"/>
              <w:left w:val="single" w:sz="4" w:space="0" w:color="auto"/>
              <w:bottom w:val="single" w:sz="4" w:space="0" w:color="auto"/>
              <w:right w:val="single" w:sz="4" w:space="0" w:color="auto"/>
            </w:tcBorders>
          </w:tcPr>
          <w:p w:rsidR="0053109B" w:rsidRDefault="0053109B" w:rsidP="00380981">
            <w:pPr>
              <w:pStyle w:val="TableText"/>
              <w:jc w:val="center"/>
              <w:rPr>
                <w:szCs w:val="20"/>
              </w:rPr>
            </w:pPr>
            <w:r>
              <w:rPr>
                <w:szCs w:val="20"/>
              </w:rPr>
              <w:t>24-Feb-16</w:t>
            </w:r>
          </w:p>
        </w:tc>
        <w:tc>
          <w:tcPr>
            <w:tcW w:w="2268" w:type="dxa"/>
            <w:tcBorders>
              <w:top w:val="single" w:sz="4" w:space="0" w:color="auto"/>
              <w:left w:val="single" w:sz="4" w:space="0" w:color="auto"/>
              <w:bottom w:val="single" w:sz="4" w:space="0" w:color="auto"/>
              <w:right w:val="single" w:sz="4" w:space="0" w:color="auto"/>
            </w:tcBorders>
          </w:tcPr>
          <w:p w:rsidR="0053109B" w:rsidRDefault="0053109B" w:rsidP="0078290D">
            <w:pPr>
              <w:pStyle w:val="TableText"/>
              <w:rPr>
                <w:szCs w:val="20"/>
              </w:rPr>
            </w:pPr>
            <w:r>
              <w:rPr>
                <w:szCs w:val="20"/>
              </w:rPr>
              <w:t>Jim McLeod (CGI)</w:t>
            </w:r>
          </w:p>
        </w:tc>
        <w:tc>
          <w:tcPr>
            <w:tcW w:w="4252" w:type="dxa"/>
            <w:tcBorders>
              <w:top w:val="single" w:sz="4" w:space="0" w:color="auto"/>
              <w:left w:val="single" w:sz="4" w:space="0" w:color="auto"/>
              <w:bottom w:val="single" w:sz="4" w:space="0" w:color="auto"/>
              <w:right w:val="single" w:sz="4" w:space="0" w:color="auto"/>
            </w:tcBorders>
          </w:tcPr>
          <w:p w:rsidR="0053109B" w:rsidRDefault="0053109B" w:rsidP="0053109B">
            <w:pPr>
              <w:pStyle w:val="TableText"/>
              <w:rPr>
                <w:szCs w:val="20"/>
              </w:rPr>
            </w:pPr>
            <w:r>
              <w:rPr>
                <w:szCs w:val="20"/>
              </w:rPr>
              <w:t>Feedback from fifth PTV Review</w:t>
            </w:r>
          </w:p>
        </w:tc>
      </w:tr>
      <w:tr w:rsidR="00AE2FB0" w:rsidRPr="006A3534" w:rsidTr="00093A8B">
        <w:tc>
          <w:tcPr>
            <w:tcW w:w="1418" w:type="dxa"/>
            <w:tcBorders>
              <w:top w:val="single" w:sz="4" w:space="0" w:color="auto"/>
              <w:left w:val="single" w:sz="4" w:space="0" w:color="auto"/>
              <w:bottom w:val="single" w:sz="4" w:space="0" w:color="auto"/>
              <w:right w:val="single" w:sz="4" w:space="0" w:color="auto"/>
            </w:tcBorders>
          </w:tcPr>
          <w:p w:rsidR="00AE2FB0" w:rsidRDefault="00AE2FB0" w:rsidP="00D107D3">
            <w:pPr>
              <w:pStyle w:val="TableText"/>
              <w:jc w:val="center"/>
              <w:rPr>
                <w:szCs w:val="20"/>
              </w:rPr>
            </w:pPr>
            <w:r>
              <w:rPr>
                <w:szCs w:val="20"/>
              </w:rPr>
              <w:t>V0.7</w:t>
            </w:r>
          </w:p>
        </w:tc>
        <w:tc>
          <w:tcPr>
            <w:tcW w:w="1276" w:type="dxa"/>
            <w:tcBorders>
              <w:top w:val="single" w:sz="4" w:space="0" w:color="auto"/>
              <w:left w:val="single" w:sz="4" w:space="0" w:color="auto"/>
              <w:bottom w:val="single" w:sz="4" w:space="0" w:color="auto"/>
              <w:right w:val="single" w:sz="4" w:space="0" w:color="auto"/>
            </w:tcBorders>
          </w:tcPr>
          <w:p w:rsidR="00AE2FB0" w:rsidRDefault="00AE2FB0" w:rsidP="00380981">
            <w:pPr>
              <w:pStyle w:val="TableText"/>
              <w:jc w:val="center"/>
              <w:rPr>
                <w:szCs w:val="20"/>
              </w:rPr>
            </w:pPr>
            <w:r>
              <w:rPr>
                <w:szCs w:val="20"/>
              </w:rPr>
              <w:t>24-Feb-16</w:t>
            </w:r>
          </w:p>
        </w:tc>
        <w:tc>
          <w:tcPr>
            <w:tcW w:w="2268" w:type="dxa"/>
            <w:tcBorders>
              <w:top w:val="single" w:sz="4" w:space="0" w:color="auto"/>
              <w:left w:val="single" w:sz="4" w:space="0" w:color="auto"/>
              <w:bottom w:val="single" w:sz="4" w:space="0" w:color="auto"/>
              <w:right w:val="single" w:sz="4" w:space="0" w:color="auto"/>
            </w:tcBorders>
          </w:tcPr>
          <w:p w:rsidR="00AE2FB0" w:rsidRDefault="00AE2FB0" w:rsidP="0078290D">
            <w:pPr>
              <w:pStyle w:val="TableText"/>
              <w:rPr>
                <w:szCs w:val="20"/>
              </w:rPr>
            </w:pPr>
            <w:r>
              <w:rPr>
                <w:szCs w:val="20"/>
              </w:rPr>
              <w:t>Andrew Kimber</w:t>
            </w:r>
            <w:r w:rsidR="00093A8B">
              <w:rPr>
                <w:szCs w:val="20"/>
              </w:rPr>
              <w:t xml:space="preserve"> (CGI)</w:t>
            </w:r>
          </w:p>
        </w:tc>
        <w:tc>
          <w:tcPr>
            <w:tcW w:w="4252" w:type="dxa"/>
            <w:tcBorders>
              <w:top w:val="single" w:sz="4" w:space="0" w:color="auto"/>
              <w:left w:val="single" w:sz="4" w:space="0" w:color="auto"/>
              <w:bottom w:val="single" w:sz="4" w:space="0" w:color="auto"/>
              <w:right w:val="single" w:sz="4" w:space="0" w:color="auto"/>
            </w:tcBorders>
          </w:tcPr>
          <w:p w:rsidR="00AE2FB0" w:rsidRDefault="00AE2FB0" w:rsidP="005A54D8">
            <w:pPr>
              <w:pStyle w:val="TableText"/>
              <w:rPr>
                <w:szCs w:val="20"/>
              </w:rPr>
            </w:pPr>
            <w:r>
              <w:rPr>
                <w:szCs w:val="20"/>
              </w:rPr>
              <w:t xml:space="preserve">Section 2.6 Open Items </w:t>
            </w:r>
            <w:r w:rsidR="005A54D8">
              <w:rPr>
                <w:szCs w:val="20"/>
              </w:rPr>
              <w:t>(SA-I2 &amp; SA-I13)</w:t>
            </w:r>
          </w:p>
        </w:tc>
      </w:tr>
      <w:tr w:rsidR="00006894" w:rsidRPr="006A3534" w:rsidTr="00093A8B">
        <w:tc>
          <w:tcPr>
            <w:tcW w:w="1418" w:type="dxa"/>
            <w:tcBorders>
              <w:top w:val="single" w:sz="4" w:space="0" w:color="auto"/>
              <w:left w:val="single" w:sz="4" w:space="0" w:color="auto"/>
              <w:bottom w:val="single" w:sz="4" w:space="0" w:color="auto"/>
              <w:right w:val="single" w:sz="4" w:space="0" w:color="auto"/>
            </w:tcBorders>
          </w:tcPr>
          <w:p w:rsidR="00006894" w:rsidRDefault="00006894" w:rsidP="00D107D3">
            <w:pPr>
              <w:pStyle w:val="TableText"/>
              <w:jc w:val="center"/>
              <w:rPr>
                <w:szCs w:val="20"/>
              </w:rPr>
            </w:pPr>
            <w:r>
              <w:rPr>
                <w:szCs w:val="20"/>
              </w:rPr>
              <w:t>V0.8</w:t>
            </w:r>
          </w:p>
        </w:tc>
        <w:tc>
          <w:tcPr>
            <w:tcW w:w="1276" w:type="dxa"/>
            <w:tcBorders>
              <w:top w:val="single" w:sz="4" w:space="0" w:color="auto"/>
              <w:left w:val="single" w:sz="4" w:space="0" w:color="auto"/>
              <w:bottom w:val="single" w:sz="4" w:space="0" w:color="auto"/>
              <w:right w:val="single" w:sz="4" w:space="0" w:color="auto"/>
            </w:tcBorders>
          </w:tcPr>
          <w:p w:rsidR="00006894" w:rsidRDefault="00006894" w:rsidP="00380981">
            <w:pPr>
              <w:pStyle w:val="TableText"/>
              <w:jc w:val="center"/>
              <w:rPr>
                <w:szCs w:val="20"/>
              </w:rPr>
            </w:pPr>
            <w:r>
              <w:rPr>
                <w:szCs w:val="20"/>
              </w:rPr>
              <w:t>25-Feb-16</w:t>
            </w:r>
          </w:p>
        </w:tc>
        <w:tc>
          <w:tcPr>
            <w:tcW w:w="2268" w:type="dxa"/>
            <w:tcBorders>
              <w:top w:val="single" w:sz="4" w:space="0" w:color="auto"/>
              <w:left w:val="single" w:sz="4" w:space="0" w:color="auto"/>
              <w:bottom w:val="single" w:sz="4" w:space="0" w:color="auto"/>
              <w:right w:val="single" w:sz="4" w:space="0" w:color="auto"/>
            </w:tcBorders>
          </w:tcPr>
          <w:p w:rsidR="00006894" w:rsidRDefault="00006894" w:rsidP="0078290D">
            <w:pPr>
              <w:pStyle w:val="TableText"/>
              <w:rPr>
                <w:szCs w:val="20"/>
              </w:rPr>
            </w:pPr>
            <w:r>
              <w:rPr>
                <w:szCs w:val="20"/>
              </w:rPr>
              <w:t>Jim McLeod (CGI)</w:t>
            </w:r>
          </w:p>
        </w:tc>
        <w:tc>
          <w:tcPr>
            <w:tcW w:w="4252" w:type="dxa"/>
            <w:tcBorders>
              <w:top w:val="single" w:sz="4" w:space="0" w:color="auto"/>
              <w:left w:val="single" w:sz="4" w:space="0" w:color="auto"/>
              <w:bottom w:val="single" w:sz="4" w:space="0" w:color="auto"/>
              <w:right w:val="single" w:sz="4" w:space="0" w:color="auto"/>
            </w:tcBorders>
          </w:tcPr>
          <w:p w:rsidR="00006894" w:rsidRDefault="00006894" w:rsidP="005A54D8">
            <w:pPr>
              <w:pStyle w:val="TableText"/>
              <w:rPr>
                <w:szCs w:val="20"/>
              </w:rPr>
            </w:pPr>
            <w:r>
              <w:rPr>
                <w:szCs w:val="20"/>
              </w:rPr>
              <w:t>Additional feedback incorporated</w:t>
            </w:r>
          </w:p>
        </w:tc>
      </w:tr>
      <w:tr w:rsidR="00093A8B" w:rsidRPr="006A3534" w:rsidTr="00093A8B">
        <w:tc>
          <w:tcPr>
            <w:tcW w:w="1418" w:type="dxa"/>
            <w:tcBorders>
              <w:top w:val="single" w:sz="4" w:space="0" w:color="auto"/>
              <w:left w:val="single" w:sz="4" w:space="0" w:color="auto"/>
              <w:bottom w:val="single" w:sz="4" w:space="0" w:color="auto"/>
              <w:right w:val="single" w:sz="4" w:space="0" w:color="auto"/>
            </w:tcBorders>
          </w:tcPr>
          <w:p w:rsidR="00093A8B" w:rsidRDefault="00093A8B" w:rsidP="00D107D3">
            <w:pPr>
              <w:pStyle w:val="TableText"/>
              <w:jc w:val="center"/>
              <w:rPr>
                <w:szCs w:val="20"/>
              </w:rPr>
            </w:pPr>
            <w:r>
              <w:rPr>
                <w:szCs w:val="20"/>
              </w:rPr>
              <w:t>V0.9</w:t>
            </w:r>
            <w:r w:rsidR="000379B2">
              <w:rPr>
                <w:szCs w:val="20"/>
              </w:rPr>
              <w:t>.</w:t>
            </w:r>
            <w:r w:rsidR="00DE1E19">
              <w:rPr>
                <w:szCs w:val="20"/>
              </w:rPr>
              <w:t>1</w:t>
            </w:r>
          </w:p>
        </w:tc>
        <w:tc>
          <w:tcPr>
            <w:tcW w:w="1276" w:type="dxa"/>
            <w:tcBorders>
              <w:top w:val="single" w:sz="4" w:space="0" w:color="auto"/>
              <w:left w:val="single" w:sz="4" w:space="0" w:color="auto"/>
              <w:bottom w:val="single" w:sz="4" w:space="0" w:color="auto"/>
              <w:right w:val="single" w:sz="4" w:space="0" w:color="auto"/>
            </w:tcBorders>
          </w:tcPr>
          <w:p w:rsidR="00093A8B" w:rsidRDefault="00DE1E19" w:rsidP="00380981">
            <w:pPr>
              <w:pStyle w:val="TableText"/>
              <w:jc w:val="center"/>
              <w:rPr>
                <w:szCs w:val="20"/>
              </w:rPr>
            </w:pPr>
            <w:r>
              <w:rPr>
                <w:szCs w:val="20"/>
              </w:rPr>
              <w:t>17</w:t>
            </w:r>
            <w:r w:rsidR="00093A8B">
              <w:rPr>
                <w:szCs w:val="20"/>
              </w:rPr>
              <w:t>-</w:t>
            </w:r>
            <w:r w:rsidR="00380981">
              <w:rPr>
                <w:szCs w:val="20"/>
              </w:rPr>
              <w:t>Jun</w:t>
            </w:r>
            <w:r w:rsidR="00093A8B">
              <w:rPr>
                <w:szCs w:val="20"/>
              </w:rPr>
              <w:t>-16</w:t>
            </w:r>
          </w:p>
        </w:tc>
        <w:tc>
          <w:tcPr>
            <w:tcW w:w="2268" w:type="dxa"/>
            <w:tcBorders>
              <w:top w:val="single" w:sz="4" w:space="0" w:color="auto"/>
              <w:left w:val="single" w:sz="4" w:space="0" w:color="auto"/>
              <w:bottom w:val="single" w:sz="4" w:space="0" w:color="auto"/>
              <w:right w:val="single" w:sz="4" w:space="0" w:color="auto"/>
            </w:tcBorders>
          </w:tcPr>
          <w:p w:rsidR="00093A8B" w:rsidRDefault="00093A8B" w:rsidP="0078290D">
            <w:pPr>
              <w:pStyle w:val="TableText"/>
              <w:rPr>
                <w:szCs w:val="20"/>
              </w:rPr>
            </w:pPr>
            <w:r>
              <w:rPr>
                <w:szCs w:val="20"/>
              </w:rPr>
              <w:t>Jim McLeod (CGI)</w:t>
            </w:r>
          </w:p>
        </w:tc>
        <w:tc>
          <w:tcPr>
            <w:tcW w:w="4252" w:type="dxa"/>
            <w:tcBorders>
              <w:top w:val="single" w:sz="4" w:space="0" w:color="auto"/>
              <w:left w:val="single" w:sz="4" w:space="0" w:color="auto"/>
              <w:bottom w:val="single" w:sz="4" w:space="0" w:color="auto"/>
              <w:right w:val="single" w:sz="4" w:space="0" w:color="auto"/>
            </w:tcBorders>
          </w:tcPr>
          <w:p w:rsidR="00093A8B" w:rsidRDefault="00093A8B" w:rsidP="005A54D8">
            <w:pPr>
              <w:pStyle w:val="TableText"/>
              <w:rPr>
                <w:szCs w:val="20"/>
              </w:rPr>
            </w:pPr>
            <w:r>
              <w:rPr>
                <w:szCs w:val="20"/>
              </w:rPr>
              <w:t>Updated open issues and incorporated post-EDA feedback</w:t>
            </w:r>
          </w:p>
        </w:tc>
      </w:tr>
      <w:tr w:rsidR="00713251" w:rsidRPr="006A3534" w:rsidTr="00093A8B">
        <w:tc>
          <w:tcPr>
            <w:tcW w:w="1418" w:type="dxa"/>
            <w:tcBorders>
              <w:top w:val="single" w:sz="4" w:space="0" w:color="auto"/>
              <w:left w:val="single" w:sz="4" w:space="0" w:color="auto"/>
              <w:bottom w:val="single" w:sz="4" w:space="0" w:color="auto"/>
              <w:right w:val="single" w:sz="4" w:space="0" w:color="auto"/>
            </w:tcBorders>
          </w:tcPr>
          <w:p w:rsidR="00713251" w:rsidRDefault="00713251" w:rsidP="00D107D3">
            <w:pPr>
              <w:pStyle w:val="TableText"/>
              <w:jc w:val="center"/>
              <w:rPr>
                <w:szCs w:val="20"/>
              </w:rPr>
            </w:pPr>
            <w:r>
              <w:rPr>
                <w:szCs w:val="20"/>
              </w:rPr>
              <w:t>V0.9.2</w:t>
            </w:r>
          </w:p>
        </w:tc>
        <w:tc>
          <w:tcPr>
            <w:tcW w:w="1276" w:type="dxa"/>
            <w:tcBorders>
              <w:top w:val="single" w:sz="4" w:space="0" w:color="auto"/>
              <w:left w:val="single" w:sz="4" w:space="0" w:color="auto"/>
              <w:bottom w:val="single" w:sz="4" w:space="0" w:color="auto"/>
              <w:right w:val="single" w:sz="4" w:space="0" w:color="auto"/>
            </w:tcBorders>
          </w:tcPr>
          <w:p w:rsidR="00713251" w:rsidRDefault="00713251" w:rsidP="00380981">
            <w:pPr>
              <w:pStyle w:val="TableText"/>
              <w:jc w:val="center"/>
              <w:rPr>
                <w:szCs w:val="20"/>
              </w:rPr>
            </w:pPr>
            <w:r>
              <w:rPr>
                <w:szCs w:val="20"/>
              </w:rPr>
              <w:t>30-Aug-16</w:t>
            </w:r>
          </w:p>
        </w:tc>
        <w:tc>
          <w:tcPr>
            <w:tcW w:w="2268" w:type="dxa"/>
            <w:tcBorders>
              <w:top w:val="single" w:sz="4" w:space="0" w:color="auto"/>
              <w:left w:val="single" w:sz="4" w:space="0" w:color="auto"/>
              <w:bottom w:val="single" w:sz="4" w:space="0" w:color="auto"/>
              <w:right w:val="single" w:sz="4" w:space="0" w:color="auto"/>
            </w:tcBorders>
          </w:tcPr>
          <w:p w:rsidR="00713251" w:rsidRDefault="00713251" w:rsidP="0078290D">
            <w:pPr>
              <w:pStyle w:val="TableText"/>
              <w:rPr>
                <w:szCs w:val="20"/>
              </w:rPr>
            </w:pPr>
            <w:r>
              <w:rPr>
                <w:szCs w:val="20"/>
              </w:rPr>
              <w:t>Jim McLeod (CGI)</w:t>
            </w:r>
          </w:p>
        </w:tc>
        <w:tc>
          <w:tcPr>
            <w:tcW w:w="4252" w:type="dxa"/>
            <w:tcBorders>
              <w:top w:val="single" w:sz="4" w:space="0" w:color="auto"/>
              <w:left w:val="single" w:sz="4" w:space="0" w:color="auto"/>
              <w:bottom w:val="single" w:sz="4" w:space="0" w:color="auto"/>
              <w:right w:val="single" w:sz="4" w:space="0" w:color="auto"/>
            </w:tcBorders>
          </w:tcPr>
          <w:p w:rsidR="00713251" w:rsidRDefault="00713251" w:rsidP="005A54D8">
            <w:pPr>
              <w:pStyle w:val="TableText"/>
              <w:rPr>
                <w:szCs w:val="20"/>
              </w:rPr>
            </w:pPr>
            <w:r>
              <w:rPr>
                <w:szCs w:val="20"/>
              </w:rPr>
              <w:t xml:space="preserve">Feedback from review by </w:t>
            </w:r>
            <w:proofErr w:type="spellStart"/>
            <w:r>
              <w:rPr>
                <w:szCs w:val="20"/>
              </w:rPr>
              <w:t>Karti</w:t>
            </w:r>
            <w:proofErr w:type="spellEnd"/>
            <w:r>
              <w:rPr>
                <w:szCs w:val="20"/>
              </w:rPr>
              <w:t xml:space="preserve"> Mahendran</w:t>
            </w:r>
          </w:p>
        </w:tc>
      </w:tr>
      <w:tr w:rsidR="00D16A37" w:rsidRPr="006A3534" w:rsidTr="00093A8B">
        <w:tc>
          <w:tcPr>
            <w:tcW w:w="1418" w:type="dxa"/>
            <w:tcBorders>
              <w:top w:val="single" w:sz="4" w:space="0" w:color="auto"/>
              <w:left w:val="single" w:sz="4" w:space="0" w:color="auto"/>
              <w:bottom w:val="single" w:sz="4" w:space="0" w:color="auto"/>
              <w:right w:val="single" w:sz="4" w:space="0" w:color="auto"/>
            </w:tcBorders>
          </w:tcPr>
          <w:p w:rsidR="00D16A37" w:rsidRDefault="00D16A37" w:rsidP="00D107D3">
            <w:pPr>
              <w:pStyle w:val="TableText"/>
              <w:jc w:val="center"/>
              <w:rPr>
                <w:szCs w:val="20"/>
              </w:rPr>
            </w:pPr>
            <w:r>
              <w:rPr>
                <w:szCs w:val="20"/>
              </w:rPr>
              <w:t>V0.9.3</w:t>
            </w:r>
          </w:p>
        </w:tc>
        <w:tc>
          <w:tcPr>
            <w:tcW w:w="1276" w:type="dxa"/>
            <w:tcBorders>
              <w:top w:val="single" w:sz="4" w:space="0" w:color="auto"/>
              <w:left w:val="single" w:sz="4" w:space="0" w:color="auto"/>
              <w:bottom w:val="single" w:sz="4" w:space="0" w:color="auto"/>
              <w:right w:val="single" w:sz="4" w:space="0" w:color="auto"/>
            </w:tcBorders>
          </w:tcPr>
          <w:p w:rsidR="00D16A37" w:rsidRDefault="00D16A37" w:rsidP="00380981">
            <w:pPr>
              <w:pStyle w:val="TableText"/>
              <w:jc w:val="center"/>
              <w:rPr>
                <w:szCs w:val="20"/>
              </w:rPr>
            </w:pPr>
            <w:r>
              <w:rPr>
                <w:szCs w:val="20"/>
              </w:rPr>
              <w:t>19-Oct-16</w:t>
            </w:r>
          </w:p>
        </w:tc>
        <w:tc>
          <w:tcPr>
            <w:tcW w:w="2268" w:type="dxa"/>
            <w:tcBorders>
              <w:top w:val="single" w:sz="4" w:space="0" w:color="auto"/>
              <w:left w:val="single" w:sz="4" w:space="0" w:color="auto"/>
              <w:bottom w:val="single" w:sz="4" w:space="0" w:color="auto"/>
              <w:right w:val="single" w:sz="4" w:space="0" w:color="auto"/>
            </w:tcBorders>
          </w:tcPr>
          <w:p w:rsidR="00D16A37" w:rsidRDefault="00D16A37" w:rsidP="0078290D">
            <w:pPr>
              <w:pStyle w:val="TableText"/>
              <w:rPr>
                <w:szCs w:val="20"/>
              </w:rPr>
            </w:pPr>
            <w:r>
              <w:rPr>
                <w:szCs w:val="20"/>
              </w:rPr>
              <w:t>Andrew C. Smith (CGI)</w:t>
            </w:r>
          </w:p>
        </w:tc>
        <w:tc>
          <w:tcPr>
            <w:tcW w:w="4252" w:type="dxa"/>
            <w:tcBorders>
              <w:top w:val="single" w:sz="4" w:space="0" w:color="auto"/>
              <w:left w:val="single" w:sz="4" w:space="0" w:color="auto"/>
              <w:bottom w:val="single" w:sz="4" w:space="0" w:color="auto"/>
              <w:right w:val="single" w:sz="4" w:space="0" w:color="auto"/>
            </w:tcBorders>
          </w:tcPr>
          <w:p w:rsidR="00D16A37" w:rsidRDefault="00D16A37" w:rsidP="005A54D8">
            <w:pPr>
              <w:pStyle w:val="TableText"/>
              <w:rPr>
                <w:szCs w:val="20"/>
              </w:rPr>
            </w:pPr>
            <w:r>
              <w:rPr>
                <w:szCs w:val="20"/>
              </w:rPr>
              <w:t>Section 12.4.6 – Application Whitelisting</w:t>
            </w:r>
          </w:p>
        </w:tc>
      </w:tr>
      <w:tr w:rsidR="0005392C" w:rsidRPr="006A3534" w:rsidTr="00093A8B">
        <w:tc>
          <w:tcPr>
            <w:tcW w:w="1418" w:type="dxa"/>
            <w:tcBorders>
              <w:top w:val="single" w:sz="4" w:space="0" w:color="auto"/>
              <w:left w:val="single" w:sz="4" w:space="0" w:color="auto"/>
              <w:bottom w:val="single" w:sz="4" w:space="0" w:color="auto"/>
              <w:right w:val="single" w:sz="4" w:space="0" w:color="auto"/>
            </w:tcBorders>
          </w:tcPr>
          <w:p w:rsidR="0005392C" w:rsidRDefault="0005392C" w:rsidP="00D107D3">
            <w:pPr>
              <w:pStyle w:val="TableText"/>
              <w:jc w:val="center"/>
              <w:rPr>
                <w:szCs w:val="20"/>
              </w:rPr>
            </w:pPr>
            <w:r>
              <w:rPr>
                <w:szCs w:val="20"/>
              </w:rPr>
              <w:t>V0.</w:t>
            </w:r>
            <w:r w:rsidR="00226470">
              <w:rPr>
                <w:szCs w:val="20"/>
              </w:rPr>
              <w:t>9</w:t>
            </w:r>
            <w:r>
              <w:rPr>
                <w:szCs w:val="20"/>
              </w:rPr>
              <w:t>.4</w:t>
            </w:r>
          </w:p>
        </w:tc>
        <w:tc>
          <w:tcPr>
            <w:tcW w:w="1276" w:type="dxa"/>
            <w:tcBorders>
              <w:top w:val="single" w:sz="4" w:space="0" w:color="auto"/>
              <w:left w:val="single" w:sz="4" w:space="0" w:color="auto"/>
              <w:bottom w:val="single" w:sz="4" w:space="0" w:color="auto"/>
              <w:right w:val="single" w:sz="4" w:space="0" w:color="auto"/>
            </w:tcBorders>
          </w:tcPr>
          <w:p w:rsidR="0005392C" w:rsidRDefault="0005392C" w:rsidP="00380981">
            <w:pPr>
              <w:pStyle w:val="TableText"/>
              <w:jc w:val="center"/>
              <w:rPr>
                <w:szCs w:val="20"/>
              </w:rPr>
            </w:pPr>
            <w:r>
              <w:rPr>
                <w:szCs w:val="20"/>
              </w:rPr>
              <w:t>2-Nov-16</w:t>
            </w:r>
          </w:p>
        </w:tc>
        <w:tc>
          <w:tcPr>
            <w:tcW w:w="2268" w:type="dxa"/>
            <w:tcBorders>
              <w:top w:val="single" w:sz="4" w:space="0" w:color="auto"/>
              <w:left w:val="single" w:sz="4" w:space="0" w:color="auto"/>
              <w:bottom w:val="single" w:sz="4" w:space="0" w:color="auto"/>
              <w:right w:val="single" w:sz="4" w:space="0" w:color="auto"/>
            </w:tcBorders>
          </w:tcPr>
          <w:p w:rsidR="0005392C" w:rsidRDefault="0005392C" w:rsidP="0078290D">
            <w:pPr>
              <w:pStyle w:val="TableText"/>
              <w:rPr>
                <w:szCs w:val="20"/>
              </w:rPr>
            </w:pPr>
            <w:r>
              <w:rPr>
                <w:szCs w:val="20"/>
              </w:rPr>
              <w:t>Andrew C. Smith</w:t>
            </w:r>
            <w:r w:rsidR="00226470">
              <w:rPr>
                <w:szCs w:val="20"/>
              </w:rPr>
              <w:t xml:space="preserve"> (CGI)</w:t>
            </w:r>
          </w:p>
        </w:tc>
        <w:tc>
          <w:tcPr>
            <w:tcW w:w="4252" w:type="dxa"/>
            <w:tcBorders>
              <w:top w:val="single" w:sz="4" w:space="0" w:color="auto"/>
              <w:left w:val="single" w:sz="4" w:space="0" w:color="auto"/>
              <w:bottom w:val="single" w:sz="4" w:space="0" w:color="auto"/>
              <w:right w:val="single" w:sz="4" w:space="0" w:color="auto"/>
            </w:tcBorders>
          </w:tcPr>
          <w:p w:rsidR="0005392C" w:rsidRDefault="00226470" w:rsidP="00751BD4">
            <w:pPr>
              <w:pStyle w:val="TableText"/>
              <w:rPr>
                <w:szCs w:val="20"/>
              </w:rPr>
            </w:pPr>
            <w:r>
              <w:rPr>
                <w:szCs w:val="20"/>
              </w:rPr>
              <w:t>Section 12.1.1 and 12.1.2</w:t>
            </w:r>
          </w:p>
        </w:tc>
      </w:tr>
      <w:tr w:rsidR="00380981" w:rsidRPr="006A3534" w:rsidTr="00093A8B">
        <w:tc>
          <w:tcPr>
            <w:tcW w:w="1418" w:type="dxa"/>
            <w:tcBorders>
              <w:top w:val="single" w:sz="4" w:space="0" w:color="auto"/>
              <w:left w:val="single" w:sz="4" w:space="0" w:color="auto"/>
              <w:bottom w:val="single" w:sz="4" w:space="0" w:color="auto"/>
              <w:right w:val="single" w:sz="4" w:space="0" w:color="auto"/>
            </w:tcBorders>
          </w:tcPr>
          <w:p w:rsidR="00380981" w:rsidRDefault="00380981" w:rsidP="00D107D3">
            <w:pPr>
              <w:pStyle w:val="TableText"/>
              <w:jc w:val="center"/>
              <w:rPr>
                <w:szCs w:val="20"/>
              </w:rPr>
            </w:pPr>
            <w:r>
              <w:rPr>
                <w:szCs w:val="20"/>
              </w:rPr>
              <w:t>V0.9.5</w:t>
            </w:r>
          </w:p>
        </w:tc>
        <w:tc>
          <w:tcPr>
            <w:tcW w:w="1276" w:type="dxa"/>
            <w:tcBorders>
              <w:top w:val="single" w:sz="4" w:space="0" w:color="auto"/>
              <w:left w:val="single" w:sz="4" w:space="0" w:color="auto"/>
              <w:bottom w:val="single" w:sz="4" w:space="0" w:color="auto"/>
              <w:right w:val="single" w:sz="4" w:space="0" w:color="auto"/>
            </w:tcBorders>
          </w:tcPr>
          <w:p w:rsidR="00380981" w:rsidRDefault="00380981" w:rsidP="00380981">
            <w:pPr>
              <w:pStyle w:val="TableText"/>
              <w:jc w:val="center"/>
              <w:rPr>
                <w:szCs w:val="20"/>
              </w:rPr>
            </w:pPr>
            <w:r>
              <w:rPr>
                <w:szCs w:val="20"/>
              </w:rPr>
              <w:t>18-Nov-16</w:t>
            </w:r>
          </w:p>
        </w:tc>
        <w:tc>
          <w:tcPr>
            <w:tcW w:w="2268" w:type="dxa"/>
            <w:tcBorders>
              <w:top w:val="single" w:sz="4" w:space="0" w:color="auto"/>
              <w:left w:val="single" w:sz="4" w:space="0" w:color="auto"/>
              <w:bottom w:val="single" w:sz="4" w:space="0" w:color="auto"/>
              <w:right w:val="single" w:sz="4" w:space="0" w:color="auto"/>
            </w:tcBorders>
          </w:tcPr>
          <w:p w:rsidR="00380981" w:rsidRDefault="00380981" w:rsidP="0078290D">
            <w:pPr>
              <w:pStyle w:val="TableText"/>
              <w:rPr>
                <w:szCs w:val="20"/>
              </w:rPr>
            </w:pPr>
            <w:r>
              <w:rPr>
                <w:szCs w:val="20"/>
              </w:rPr>
              <w:t>Andrew Kimber</w:t>
            </w:r>
            <w:r w:rsidR="00DA1BD5">
              <w:rPr>
                <w:szCs w:val="20"/>
              </w:rPr>
              <w:t xml:space="preserve"> (CGI)</w:t>
            </w:r>
          </w:p>
        </w:tc>
        <w:tc>
          <w:tcPr>
            <w:tcW w:w="4252" w:type="dxa"/>
            <w:tcBorders>
              <w:top w:val="single" w:sz="4" w:space="0" w:color="auto"/>
              <w:left w:val="single" w:sz="4" w:space="0" w:color="auto"/>
              <w:bottom w:val="single" w:sz="4" w:space="0" w:color="auto"/>
              <w:right w:val="single" w:sz="4" w:space="0" w:color="auto"/>
            </w:tcBorders>
          </w:tcPr>
          <w:p w:rsidR="00380981" w:rsidRDefault="00871505" w:rsidP="00871505">
            <w:pPr>
              <w:pStyle w:val="TableText"/>
              <w:rPr>
                <w:szCs w:val="20"/>
              </w:rPr>
            </w:pPr>
            <w:r>
              <w:rPr>
                <w:szCs w:val="20"/>
              </w:rPr>
              <w:t>Sections 2.7, 11.5.2, 12.8, &amp; Appendix 13.3.</w:t>
            </w:r>
          </w:p>
        </w:tc>
      </w:tr>
      <w:tr w:rsidR="00DA1BD5" w:rsidRPr="006A3534" w:rsidTr="00093A8B">
        <w:tc>
          <w:tcPr>
            <w:tcW w:w="1418" w:type="dxa"/>
            <w:tcBorders>
              <w:top w:val="single" w:sz="4" w:space="0" w:color="auto"/>
              <w:left w:val="single" w:sz="4" w:space="0" w:color="auto"/>
              <w:bottom w:val="single" w:sz="4" w:space="0" w:color="auto"/>
              <w:right w:val="single" w:sz="4" w:space="0" w:color="auto"/>
            </w:tcBorders>
          </w:tcPr>
          <w:p w:rsidR="00DA1BD5" w:rsidRDefault="00DA1BD5" w:rsidP="00D107D3">
            <w:pPr>
              <w:pStyle w:val="TableText"/>
              <w:jc w:val="center"/>
              <w:rPr>
                <w:szCs w:val="20"/>
              </w:rPr>
            </w:pPr>
            <w:r>
              <w:rPr>
                <w:szCs w:val="20"/>
              </w:rPr>
              <w:t>V0.9.6</w:t>
            </w:r>
          </w:p>
        </w:tc>
        <w:tc>
          <w:tcPr>
            <w:tcW w:w="1276" w:type="dxa"/>
            <w:tcBorders>
              <w:top w:val="single" w:sz="4" w:space="0" w:color="auto"/>
              <w:left w:val="single" w:sz="4" w:space="0" w:color="auto"/>
              <w:bottom w:val="single" w:sz="4" w:space="0" w:color="auto"/>
              <w:right w:val="single" w:sz="4" w:space="0" w:color="auto"/>
            </w:tcBorders>
          </w:tcPr>
          <w:p w:rsidR="00DA1BD5" w:rsidRDefault="00DA1BD5" w:rsidP="00380981">
            <w:pPr>
              <w:pStyle w:val="TableText"/>
              <w:jc w:val="center"/>
              <w:rPr>
                <w:szCs w:val="20"/>
              </w:rPr>
            </w:pPr>
            <w:r>
              <w:rPr>
                <w:szCs w:val="20"/>
              </w:rPr>
              <w:t>30-Nov-16</w:t>
            </w:r>
          </w:p>
        </w:tc>
        <w:tc>
          <w:tcPr>
            <w:tcW w:w="2268" w:type="dxa"/>
            <w:tcBorders>
              <w:top w:val="single" w:sz="4" w:space="0" w:color="auto"/>
              <w:left w:val="single" w:sz="4" w:space="0" w:color="auto"/>
              <w:bottom w:val="single" w:sz="4" w:space="0" w:color="auto"/>
              <w:right w:val="single" w:sz="4" w:space="0" w:color="auto"/>
            </w:tcBorders>
          </w:tcPr>
          <w:p w:rsidR="00DA1BD5" w:rsidRDefault="00DA1BD5" w:rsidP="0078290D">
            <w:pPr>
              <w:pStyle w:val="TableText"/>
              <w:rPr>
                <w:szCs w:val="20"/>
              </w:rPr>
            </w:pPr>
            <w:r>
              <w:rPr>
                <w:szCs w:val="20"/>
              </w:rPr>
              <w:t>Andrew Kimber (CGI)</w:t>
            </w:r>
          </w:p>
        </w:tc>
        <w:tc>
          <w:tcPr>
            <w:tcW w:w="4252" w:type="dxa"/>
            <w:tcBorders>
              <w:top w:val="single" w:sz="4" w:space="0" w:color="auto"/>
              <w:left w:val="single" w:sz="4" w:space="0" w:color="auto"/>
              <w:bottom w:val="single" w:sz="4" w:space="0" w:color="auto"/>
              <w:right w:val="single" w:sz="4" w:space="0" w:color="auto"/>
            </w:tcBorders>
          </w:tcPr>
          <w:p w:rsidR="00DA1BD5" w:rsidRDefault="00DA1BD5" w:rsidP="00871505">
            <w:pPr>
              <w:pStyle w:val="TableText"/>
              <w:rPr>
                <w:szCs w:val="20"/>
              </w:rPr>
            </w:pPr>
            <w:r>
              <w:rPr>
                <w:szCs w:val="20"/>
              </w:rPr>
              <w:t>Update WAF diagram in Section 12.1.1</w:t>
            </w:r>
          </w:p>
        </w:tc>
      </w:tr>
      <w:tr w:rsidR="00DA1BD5" w:rsidRPr="006A3534" w:rsidTr="00093A8B">
        <w:tc>
          <w:tcPr>
            <w:tcW w:w="1418" w:type="dxa"/>
            <w:tcBorders>
              <w:top w:val="single" w:sz="4" w:space="0" w:color="auto"/>
              <w:left w:val="single" w:sz="4" w:space="0" w:color="auto"/>
              <w:bottom w:val="single" w:sz="4" w:space="0" w:color="auto"/>
              <w:right w:val="single" w:sz="4" w:space="0" w:color="auto"/>
            </w:tcBorders>
          </w:tcPr>
          <w:p w:rsidR="00DA1BD5" w:rsidRDefault="00DA1BD5" w:rsidP="00226470">
            <w:pPr>
              <w:pStyle w:val="TableText"/>
              <w:rPr>
                <w:szCs w:val="20"/>
              </w:rPr>
            </w:pPr>
          </w:p>
        </w:tc>
        <w:tc>
          <w:tcPr>
            <w:tcW w:w="1276" w:type="dxa"/>
            <w:tcBorders>
              <w:top w:val="single" w:sz="4" w:space="0" w:color="auto"/>
              <w:left w:val="single" w:sz="4" w:space="0" w:color="auto"/>
              <w:bottom w:val="single" w:sz="4" w:space="0" w:color="auto"/>
              <w:right w:val="single" w:sz="4" w:space="0" w:color="auto"/>
            </w:tcBorders>
          </w:tcPr>
          <w:p w:rsidR="00DA1BD5" w:rsidRDefault="00DA1BD5" w:rsidP="00380981">
            <w:pPr>
              <w:pStyle w:val="TableText"/>
              <w:jc w:val="center"/>
              <w:rPr>
                <w:szCs w:val="20"/>
              </w:rPr>
            </w:pPr>
          </w:p>
        </w:tc>
        <w:tc>
          <w:tcPr>
            <w:tcW w:w="2268" w:type="dxa"/>
            <w:tcBorders>
              <w:top w:val="single" w:sz="4" w:space="0" w:color="auto"/>
              <w:left w:val="single" w:sz="4" w:space="0" w:color="auto"/>
              <w:bottom w:val="single" w:sz="4" w:space="0" w:color="auto"/>
              <w:right w:val="single" w:sz="4" w:space="0" w:color="auto"/>
            </w:tcBorders>
          </w:tcPr>
          <w:p w:rsidR="00DA1BD5" w:rsidRDefault="00DA1BD5" w:rsidP="0078290D">
            <w:pPr>
              <w:pStyle w:val="TableText"/>
              <w:rPr>
                <w:szCs w:val="20"/>
              </w:rPr>
            </w:pPr>
          </w:p>
        </w:tc>
        <w:tc>
          <w:tcPr>
            <w:tcW w:w="4252" w:type="dxa"/>
            <w:tcBorders>
              <w:top w:val="single" w:sz="4" w:space="0" w:color="auto"/>
              <w:left w:val="single" w:sz="4" w:space="0" w:color="auto"/>
              <w:bottom w:val="single" w:sz="4" w:space="0" w:color="auto"/>
              <w:right w:val="single" w:sz="4" w:space="0" w:color="auto"/>
            </w:tcBorders>
          </w:tcPr>
          <w:p w:rsidR="00DA1BD5" w:rsidRDefault="00DA1BD5" w:rsidP="00871505">
            <w:pPr>
              <w:pStyle w:val="TableText"/>
              <w:rPr>
                <w:szCs w:val="20"/>
              </w:rPr>
            </w:pPr>
          </w:p>
        </w:tc>
      </w:tr>
      <w:tr w:rsidR="00DA1BD5" w:rsidRPr="006A3534" w:rsidTr="00093A8B">
        <w:tc>
          <w:tcPr>
            <w:tcW w:w="1418" w:type="dxa"/>
            <w:tcBorders>
              <w:top w:val="single" w:sz="4" w:space="0" w:color="auto"/>
              <w:left w:val="single" w:sz="4" w:space="0" w:color="auto"/>
              <w:bottom w:val="single" w:sz="4" w:space="0" w:color="auto"/>
              <w:right w:val="single" w:sz="4" w:space="0" w:color="auto"/>
            </w:tcBorders>
          </w:tcPr>
          <w:p w:rsidR="00DA1BD5" w:rsidRDefault="00DA1BD5" w:rsidP="00226470">
            <w:pPr>
              <w:pStyle w:val="TableText"/>
              <w:rPr>
                <w:szCs w:val="20"/>
              </w:rPr>
            </w:pPr>
          </w:p>
        </w:tc>
        <w:tc>
          <w:tcPr>
            <w:tcW w:w="1276" w:type="dxa"/>
            <w:tcBorders>
              <w:top w:val="single" w:sz="4" w:space="0" w:color="auto"/>
              <w:left w:val="single" w:sz="4" w:space="0" w:color="auto"/>
              <w:bottom w:val="single" w:sz="4" w:space="0" w:color="auto"/>
              <w:right w:val="single" w:sz="4" w:space="0" w:color="auto"/>
            </w:tcBorders>
          </w:tcPr>
          <w:p w:rsidR="00DA1BD5" w:rsidRDefault="00DA1BD5" w:rsidP="00380981">
            <w:pPr>
              <w:pStyle w:val="TableText"/>
              <w:jc w:val="center"/>
              <w:rPr>
                <w:szCs w:val="20"/>
              </w:rPr>
            </w:pPr>
          </w:p>
        </w:tc>
        <w:tc>
          <w:tcPr>
            <w:tcW w:w="2268" w:type="dxa"/>
            <w:tcBorders>
              <w:top w:val="single" w:sz="4" w:space="0" w:color="auto"/>
              <w:left w:val="single" w:sz="4" w:space="0" w:color="auto"/>
              <w:bottom w:val="single" w:sz="4" w:space="0" w:color="auto"/>
              <w:right w:val="single" w:sz="4" w:space="0" w:color="auto"/>
            </w:tcBorders>
          </w:tcPr>
          <w:p w:rsidR="00DA1BD5" w:rsidRDefault="00DA1BD5" w:rsidP="0078290D">
            <w:pPr>
              <w:pStyle w:val="TableText"/>
              <w:rPr>
                <w:szCs w:val="20"/>
              </w:rPr>
            </w:pPr>
          </w:p>
        </w:tc>
        <w:tc>
          <w:tcPr>
            <w:tcW w:w="4252" w:type="dxa"/>
            <w:tcBorders>
              <w:top w:val="single" w:sz="4" w:space="0" w:color="auto"/>
              <w:left w:val="single" w:sz="4" w:space="0" w:color="auto"/>
              <w:bottom w:val="single" w:sz="4" w:space="0" w:color="auto"/>
              <w:right w:val="single" w:sz="4" w:space="0" w:color="auto"/>
            </w:tcBorders>
          </w:tcPr>
          <w:p w:rsidR="00DA1BD5" w:rsidRDefault="00DA1BD5" w:rsidP="00871505">
            <w:pPr>
              <w:pStyle w:val="TableText"/>
              <w:rPr>
                <w:szCs w:val="20"/>
              </w:rPr>
            </w:pPr>
          </w:p>
        </w:tc>
      </w:tr>
    </w:tbl>
    <w:p w:rsidR="00F21BA2" w:rsidRPr="002804C8" w:rsidRDefault="00A32D84" w:rsidP="00D107D3">
      <w:pPr>
        <w:ind w:left="0"/>
        <w:rPr>
          <w:rFonts w:ascii="Helvetica" w:hAnsi="Helvetica" w:cs="Helvetica"/>
          <w:sz w:val="40"/>
          <w:szCs w:val="40"/>
        </w:rPr>
      </w:pPr>
      <w:r w:rsidRPr="002804C8">
        <w:rPr>
          <w:rFonts w:ascii="Helvetica" w:hAnsi="Helvetica" w:cs="Helvetica"/>
          <w:b/>
          <w:sz w:val="40"/>
          <w:szCs w:val="40"/>
        </w:rPr>
        <w:lastRenderedPageBreak/>
        <w:t xml:space="preserve">Table </w:t>
      </w:r>
      <w:r w:rsidR="0078290D">
        <w:rPr>
          <w:rFonts w:ascii="Helvetica" w:hAnsi="Helvetica" w:cs="Helvetica"/>
          <w:b/>
          <w:sz w:val="40"/>
          <w:szCs w:val="40"/>
        </w:rPr>
        <w:t>o</w:t>
      </w:r>
      <w:r w:rsidRPr="002804C8">
        <w:rPr>
          <w:rFonts w:ascii="Helvetica" w:hAnsi="Helvetica" w:cs="Helvetica"/>
          <w:b/>
          <w:sz w:val="40"/>
          <w:szCs w:val="40"/>
        </w:rPr>
        <w:t>f Contents</w:t>
      </w:r>
      <w:bookmarkEnd w:id="0"/>
      <w:bookmarkEnd w:id="1"/>
    </w:p>
    <w:p w:rsidR="00393F49" w:rsidRDefault="00DD1CD5">
      <w:pPr>
        <w:pStyle w:val="TOC1"/>
        <w:tabs>
          <w:tab w:val="left" w:pos="400"/>
          <w:tab w:val="right" w:leader="dot" w:pos="10456"/>
        </w:tabs>
        <w:rPr>
          <w:rFonts w:asciiTheme="minorHAnsi" w:eastAsiaTheme="minorEastAsia" w:hAnsiTheme="minorHAnsi" w:cstheme="minorBidi"/>
          <w:b w:val="0"/>
          <w:bCs w:val="0"/>
          <w:caps w:val="0"/>
          <w:noProof/>
          <w:sz w:val="22"/>
          <w:szCs w:val="22"/>
          <w:lang w:val="en-AU" w:eastAsia="en-AU"/>
        </w:rPr>
      </w:pPr>
      <w:r>
        <w:fldChar w:fldCharType="begin"/>
      </w:r>
      <w:r w:rsidR="00A66B9E">
        <w:instrText xml:space="preserve"> TOC \o "1-3" \h \z \u </w:instrText>
      </w:r>
      <w:r>
        <w:fldChar w:fldCharType="separate"/>
      </w:r>
      <w:hyperlink w:anchor="_Toc468283761" w:history="1">
        <w:r w:rsidR="00393F49" w:rsidRPr="00B269BE">
          <w:rPr>
            <w:rStyle w:val="Hyperlink"/>
            <w:noProof/>
          </w:rPr>
          <w:t>1</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Executive Summary</w:t>
        </w:r>
        <w:r w:rsidR="00393F49">
          <w:rPr>
            <w:noProof/>
            <w:webHidden/>
          </w:rPr>
          <w:tab/>
        </w:r>
        <w:r w:rsidR="00393F49">
          <w:rPr>
            <w:noProof/>
            <w:webHidden/>
          </w:rPr>
          <w:fldChar w:fldCharType="begin"/>
        </w:r>
        <w:r w:rsidR="00393F49">
          <w:rPr>
            <w:noProof/>
            <w:webHidden/>
          </w:rPr>
          <w:instrText xml:space="preserve"> PAGEREF _Toc468283761 \h </w:instrText>
        </w:r>
        <w:r w:rsidR="00393F49">
          <w:rPr>
            <w:noProof/>
            <w:webHidden/>
          </w:rPr>
        </w:r>
        <w:r w:rsidR="00393F49">
          <w:rPr>
            <w:noProof/>
            <w:webHidden/>
          </w:rPr>
          <w:fldChar w:fldCharType="separate"/>
        </w:r>
        <w:r w:rsidR="00393F49">
          <w:rPr>
            <w:noProof/>
            <w:webHidden/>
          </w:rPr>
          <w:t>6</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62" w:history="1">
        <w:r w:rsidR="00393F49" w:rsidRPr="00B269BE">
          <w:rPr>
            <w:rStyle w:val="Hyperlink"/>
            <w:noProof/>
          </w:rPr>
          <w:t>1.1</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Project Background</w:t>
        </w:r>
        <w:r w:rsidR="00393F49">
          <w:rPr>
            <w:noProof/>
            <w:webHidden/>
          </w:rPr>
          <w:tab/>
        </w:r>
        <w:r w:rsidR="00393F49">
          <w:rPr>
            <w:noProof/>
            <w:webHidden/>
          </w:rPr>
          <w:fldChar w:fldCharType="begin"/>
        </w:r>
        <w:r w:rsidR="00393F49">
          <w:rPr>
            <w:noProof/>
            <w:webHidden/>
          </w:rPr>
          <w:instrText xml:space="preserve"> PAGEREF _Toc468283762 \h </w:instrText>
        </w:r>
        <w:r w:rsidR="00393F49">
          <w:rPr>
            <w:noProof/>
            <w:webHidden/>
          </w:rPr>
        </w:r>
        <w:r w:rsidR="00393F49">
          <w:rPr>
            <w:noProof/>
            <w:webHidden/>
          </w:rPr>
          <w:fldChar w:fldCharType="separate"/>
        </w:r>
        <w:r w:rsidR="00393F49">
          <w:rPr>
            <w:noProof/>
            <w:webHidden/>
          </w:rPr>
          <w:t>6</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63" w:history="1">
        <w:r w:rsidR="00393F49" w:rsidRPr="00B269BE">
          <w:rPr>
            <w:rStyle w:val="Hyperlink"/>
            <w:b/>
            <w:noProof/>
          </w:rPr>
          <w:t>1.2</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PTV Project Objectives</w:t>
        </w:r>
        <w:r w:rsidR="00393F49">
          <w:rPr>
            <w:noProof/>
            <w:webHidden/>
          </w:rPr>
          <w:tab/>
        </w:r>
        <w:r w:rsidR="00393F49">
          <w:rPr>
            <w:noProof/>
            <w:webHidden/>
          </w:rPr>
          <w:fldChar w:fldCharType="begin"/>
        </w:r>
        <w:r w:rsidR="00393F49">
          <w:rPr>
            <w:noProof/>
            <w:webHidden/>
          </w:rPr>
          <w:instrText xml:space="preserve"> PAGEREF _Toc468283763 \h </w:instrText>
        </w:r>
        <w:r w:rsidR="00393F49">
          <w:rPr>
            <w:noProof/>
            <w:webHidden/>
          </w:rPr>
        </w:r>
        <w:r w:rsidR="00393F49">
          <w:rPr>
            <w:noProof/>
            <w:webHidden/>
          </w:rPr>
          <w:fldChar w:fldCharType="separate"/>
        </w:r>
        <w:r w:rsidR="00393F49">
          <w:rPr>
            <w:noProof/>
            <w:webHidden/>
          </w:rPr>
          <w:t>6</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64" w:history="1">
        <w:r w:rsidR="00393F49" w:rsidRPr="00B269BE">
          <w:rPr>
            <w:rStyle w:val="Hyperlink"/>
            <w:noProof/>
          </w:rPr>
          <w:t>1.3</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Design Highlights</w:t>
        </w:r>
        <w:r w:rsidR="00393F49">
          <w:rPr>
            <w:noProof/>
            <w:webHidden/>
          </w:rPr>
          <w:tab/>
        </w:r>
        <w:r w:rsidR="00393F49">
          <w:rPr>
            <w:noProof/>
            <w:webHidden/>
          </w:rPr>
          <w:fldChar w:fldCharType="begin"/>
        </w:r>
        <w:r w:rsidR="00393F49">
          <w:rPr>
            <w:noProof/>
            <w:webHidden/>
          </w:rPr>
          <w:instrText xml:space="preserve"> PAGEREF _Toc468283764 \h </w:instrText>
        </w:r>
        <w:r w:rsidR="00393F49">
          <w:rPr>
            <w:noProof/>
            <w:webHidden/>
          </w:rPr>
        </w:r>
        <w:r w:rsidR="00393F49">
          <w:rPr>
            <w:noProof/>
            <w:webHidden/>
          </w:rPr>
          <w:fldChar w:fldCharType="separate"/>
        </w:r>
        <w:r w:rsidR="00393F49">
          <w:rPr>
            <w:noProof/>
            <w:webHidden/>
          </w:rPr>
          <w:t>7</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65" w:history="1">
        <w:r w:rsidR="00393F49" w:rsidRPr="00B269BE">
          <w:rPr>
            <w:rStyle w:val="Hyperlink"/>
            <w:noProof/>
          </w:rPr>
          <w:t>1.4</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Risk Assessment</w:t>
        </w:r>
        <w:r w:rsidR="00393F49">
          <w:rPr>
            <w:noProof/>
            <w:webHidden/>
          </w:rPr>
          <w:tab/>
        </w:r>
        <w:r w:rsidR="00393F49">
          <w:rPr>
            <w:noProof/>
            <w:webHidden/>
          </w:rPr>
          <w:fldChar w:fldCharType="begin"/>
        </w:r>
        <w:r w:rsidR="00393F49">
          <w:rPr>
            <w:noProof/>
            <w:webHidden/>
          </w:rPr>
          <w:instrText xml:space="preserve"> PAGEREF _Toc468283765 \h </w:instrText>
        </w:r>
        <w:r w:rsidR="00393F49">
          <w:rPr>
            <w:noProof/>
            <w:webHidden/>
          </w:rPr>
        </w:r>
        <w:r w:rsidR="00393F49">
          <w:rPr>
            <w:noProof/>
            <w:webHidden/>
          </w:rPr>
          <w:fldChar w:fldCharType="separate"/>
        </w:r>
        <w:r w:rsidR="00393F49">
          <w:rPr>
            <w:noProof/>
            <w:webHidden/>
          </w:rPr>
          <w:t>7</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66" w:history="1">
        <w:r w:rsidR="00393F49" w:rsidRPr="00B269BE">
          <w:rPr>
            <w:rStyle w:val="Hyperlink"/>
            <w:noProof/>
          </w:rPr>
          <w:t>1.5</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Key Architecture Decisions and Compliance</w:t>
        </w:r>
        <w:r w:rsidR="00393F49">
          <w:rPr>
            <w:noProof/>
            <w:webHidden/>
          </w:rPr>
          <w:tab/>
        </w:r>
        <w:r w:rsidR="00393F49">
          <w:rPr>
            <w:noProof/>
            <w:webHidden/>
          </w:rPr>
          <w:fldChar w:fldCharType="begin"/>
        </w:r>
        <w:r w:rsidR="00393F49">
          <w:rPr>
            <w:noProof/>
            <w:webHidden/>
          </w:rPr>
          <w:instrText xml:space="preserve"> PAGEREF _Toc468283766 \h </w:instrText>
        </w:r>
        <w:r w:rsidR="00393F49">
          <w:rPr>
            <w:noProof/>
            <w:webHidden/>
          </w:rPr>
        </w:r>
        <w:r w:rsidR="00393F49">
          <w:rPr>
            <w:noProof/>
            <w:webHidden/>
          </w:rPr>
          <w:fldChar w:fldCharType="separate"/>
        </w:r>
        <w:r w:rsidR="00393F49">
          <w:rPr>
            <w:noProof/>
            <w:webHidden/>
          </w:rPr>
          <w:t>7</w:t>
        </w:r>
        <w:r w:rsidR="00393F49">
          <w:rPr>
            <w:noProof/>
            <w:webHidden/>
          </w:rPr>
          <w:fldChar w:fldCharType="end"/>
        </w:r>
      </w:hyperlink>
    </w:p>
    <w:p w:rsidR="00393F49" w:rsidRDefault="00D107D3">
      <w:pPr>
        <w:pStyle w:val="TOC1"/>
        <w:tabs>
          <w:tab w:val="left" w:pos="4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767" w:history="1">
        <w:r w:rsidR="00393F49" w:rsidRPr="00B269BE">
          <w:rPr>
            <w:rStyle w:val="Hyperlink"/>
            <w:noProof/>
          </w:rPr>
          <w:t>2</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Solution Context</w:t>
        </w:r>
        <w:r w:rsidR="00393F49">
          <w:rPr>
            <w:noProof/>
            <w:webHidden/>
          </w:rPr>
          <w:tab/>
        </w:r>
        <w:r w:rsidR="00393F49">
          <w:rPr>
            <w:noProof/>
            <w:webHidden/>
          </w:rPr>
          <w:fldChar w:fldCharType="begin"/>
        </w:r>
        <w:r w:rsidR="00393F49">
          <w:rPr>
            <w:noProof/>
            <w:webHidden/>
          </w:rPr>
          <w:instrText xml:space="preserve"> PAGEREF _Toc468283767 \h </w:instrText>
        </w:r>
        <w:r w:rsidR="00393F49">
          <w:rPr>
            <w:noProof/>
            <w:webHidden/>
          </w:rPr>
        </w:r>
        <w:r w:rsidR="00393F49">
          <w:rPr>
            <w:noProof/>
            <w:webHidden/>
          </w:rPr>
          <w:fldChar w:fldCharType="separate"/>
        </w:r>
        <w:r w:rsidR="00393F49">
          <w:rPr>
            <w:noProof/>
            <w:webHidden/>
          </w:rPr>
          <w:t>9</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68" w:history="1">
        <w:r w:rsidR="00393F49" w:rsidRPr="00B269BE">
          <w:rPr>
            <w:rStyle w:val="Hyperlink"/>
            <w:noProof/>
          </w:rPr>
          <w:t>2.1</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Related Documentation</w:t>
        </w:r>
        <w:r w:rsidR="00393F49">
          <w:rPr>
            <w:noProof/>
            <w:webHidden/>
          </w:rPr>
          <w:tab/>
        </w:r>
        <w:r w:rsidR="00393F49">
          <w:rPr>
            <w:noProof/>
            <w:webHidden/>
          </w:rPr>
          <w:fldChar w:fldCharType="begin"/>
        </w:r>
        <w:r w:rsidR="00393F49">
          <w:rPr>
            <w:noProof/>
            <w:webHidden/>
          </w:rPr>
          <w:instrText xml:space="preserve"> PAGEREF _Toc468283768 \h </w:instrText>
        </w:r>
        <w:r w:rsidR="00393F49">
          <w:rPr>
            <w:noProof/>
            <w:webHidden/>
          </w:rPr>
        </w:r>
        <w:r w:rsidR="00393F49">
          <w:rPr>
            <w:noProof/>
            <w:webHidden/>
          </w:rPr>
          <w:fldChar w:fldCharType="separate"/>
        </w:r>
        <w:r w:rsidR="00393F49">
          <w:rPr>
            <w:noProof/>
            <w:webHidden/>
          </w:rPr>
          <w:t>9</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69" w:history="1">
        <w:r w:rsidR="00393F49" w:rsidRPr="00B269BE">
          <w:rPr>
            <w:rStyle w:val="Hyperlink"/>
            <w:noProof/>
          </w:rPr>
          <w:t>2.2</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Key Architectural Requirements</w:t>
        </w:r>
        <w:r w:rsidR="00393F49">
          <w:rPr>
            <w:noProof/>
            <w:webHidden/>
          </w:rPr>
          <w:tab/>
        </w:r>
        <w:r w:rsidR="00393F49">
          <w:rPr>
            <w:noProof/>
            <w:webHidden/>
          </w:rPr>
          <w:fldChar w:fldCharType="begin"/>
        </w:r>
        <w:r w:rsidR="00393F49">
          <w:rPr>
            <w:noProof/>
            <w:webHidden/>
          </w:rPr>
          <w:instrText xml:space="preserve"> PAGEREF _Toc468283769 \h </w:instrText>
        </w:r>
        <w:r w:rsidR="00393F49">
          <w:rPr>
            <w:noProof/>
            <w:webHidden/>
          </w:rPr>
        </w:r>
        <w:r w:rsidR="00393F49">
          <w:rPr>
            <w:noProof/>
            <w:webHidden/>
          </w:rPr>
          <w:fldChar w:fldCharType="separate"/>
        </w:r>
        <w:r w:rsidR="00393F49">
          <w:rPr>
            <w:noProof/>
            <w:webHidden/>
          </w:rPr>
          <w:t>9</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70" w:history="1">
        <w:r w:rsidR="00393F49" w:rsidRPr="00B269BE">
          <w:rPr>
            <w:rStyle w:val="Hyperlink"/>
            <w:noProof/>
          </w:rPr>
          <w:t>2.3</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Assumptions</w:t>
        </w:r>
        <w:r w:rsidR="00393F49">
          <w:rPr>
            <w:noProof/>
            <w:webHidden/>
          </w:rPr>
          <w:tab/>
        </w:r>
        <w:r w:rsidR="00393F49">
          <w:rPr>
            <w:noProof/>
            <w:webHidden/>
          </w:rPr>
          <w:fldChar w:fldCharType="begin"/>
        </w:r>
        <w:r w:rsidR="00393F49">
          <w:rPr>
            <w:noProof/>
            <w:webHidden/>
          </w:rPr>
          <w:instrText xml:space="preserve"> PAGEREF _Toc468283770 \h </w:instrText>
        </w:r>
        <w:r w:rsidR="00393F49">
          <w:rPr>
            <w:noProof/>
            <w:webHidden/>
          </w:rPr>
        </w:r>
        <w:r w:rsidR="00393F49">
          <w:rPr>
            <w:noProof/>
            <w:webHidden/>
          </w:rPr>
          <w:fldChar w:fldCharType="separate"/>
        </w:r>
        <w:r w:rsidR="00393F49">
          <w:rPr>
            <w:noProof/>
            <w:webHidden/>
          </w:rPr>
          <w:t>9</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71" w:history="1">
        <w:r w:rsidR="00393F49" w:rsidRPr="00B269BE">
          <w:rPr>
            <w:rStyle w:val="Hyperlink"/>
            <w:noProof/>
          </w:rPr>
          <w:t>2.4</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Constraints</w:t>
        </w:r>
        <w:r w:rsidR="00393F49">
          <w:rPr>
            <w:noProof/>
            <w:webHidden/>
          </w:rPr>
          <w:tab/>
        </w:r>
        <w:r w:rsidR="00393F49">
          <w:rPr>
            <w:noProof/>
            <w:webHidden/>
          </w:rPr>
          <w:fldChar w:fldCharType="begin"/>
        </w:r>
        <w:r w:rsidR="00393F49">
          <w:rPr>
            <w:noProof/>
            <w:webHidden/>
          </w:rPr>
          <w:instrText xml:space="preserve"> PAGEREF _Toc468283771 \h </w:instrText>
        </w:r>
        <w:r w:rsidR="00393F49">
          <w:rPr>
            <w:noProof/>
            <w:webHidden/>
          </w:rPr>
        </w:r>
        <w:r w:rsidR="00393F49">
          <w:rPr>
            <w:noProof/>
            <w:webHidden/>
          </w:rPr>
          <w:fldChar w:fldCharType="separate"/>
        </w:r>
        <w:r w:rsidR="00393F49">
          <w:rPr>
            <w:noProof/>
            <w:webHidden/>
          </w:rPr>
          <w:t>9</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72" w:history="1">
        <w:r w:rsidR="00393F49" w:rsidRPr="00B269BE">
          <w:rPr>
            <w:rStyle w:val="Hyperlink"/>
            <w:noProof/>
          </w:rPr>
          <w:t>2.5</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Dependencies</w:t>
        </w:r>
        <w:r w:rsidR="00393F49">
          <w:rPr>
            <w:noProof/>
            <w:webHidden/>
          </w:rPr>
          <w:tab/>
        </w:r>
        <w:r w:rsidR="00393F49">
          <w:rPr>
            <w:noProof/>
            <w:webHidden/>
          </w:rPr>
          <w:fldChar w:fldCharType="begin"/>
        </w:r>
        <w:r w:rsidR="00393F49">
          <w:rPr>
            <w:noProof/>
            <w:webHidden/>
          </w:rPr>
          <w:instrText xml:space="preserve"> PAGEREF _Toc468283772 \h </w:instrText>
        </w:r>
        <w:r w:rsidR="00393F49">
          <w:rPr>
            <w:noProof/>
            <w:webHidden/>
          </w:rPr>
        </w:r>
        <w:r w:rsidR="00393F49">
          <w:rPr>
            <w:noProof/>
            <w:webHidden/>
          </w:rPr>
          <w:fldChar w:fldCharType="separate"/>
        </w:r>
        <w:r w:rsidR="00393F49">
          <w:rPr>
            <w:noProof/>
            <w:webHidden/>
          </w:rPr>
          <w:t>10</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73" w:history="1">
        <w:r w:rsidR="00393F49" w:rsidRPr="00B269BE">
          <w:rPr>
            <w:rStyle w:val="Hyperlink"/>
            <w:noProof/>
          </w:rPr>
          <w:t>2.6</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Open Items</w:t>
        </w:r>
        <w:r w:rsidR="00393F49">
          <w:rPr>
            <w:noProof/>
            <w:webHidden/>
          </w:rPr>
          <w:tab/>
        </w:r>
        <w:r w:rsidR="00393F49">
          <w:rPr>
            <w:noProof/>
            <w:webHidden/>
          </w:rPr>
          <w:fldChar w:fldCharType="begin"/>
        </w:r>
        <w:r w:rsidR="00393F49">
          <w:rPr>
            <w:noProof/>
            <w:webHidden/>
          </w:rPr>
          <w:instrText xml:space="preserve"> PAGEREF _Toc468283773 \h </w:instrText>
        </w:r>
        <w:r w:rsidR="00393F49">
          <w:rPr>
            <w:noProof/>
            <w:webHidden/>
          </w:rPr>
        </w:r>
        <w:r w:rsidR="00393F49">
          <w:rPr>
            <w:noProof/>
            <w:webHidden/>
          </w:rPr>
          <w:fldChar w:fldCharType="separate"/>
        </w:r>
        <w:r w:rsidR="00393F49">
          <w:rPr>
            <w:noProof/>
            <w:webHidden/>
          </w:rPr>
          <w:t>10</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74" w:history="1">
        <w:r w:rsidR="00393F49" w:rsidRPr="00B269BE">
          <w:rPr>
            <w:rStyle w:val="Hyperlink"/>
            <w:noProof/>
          </w:rPr>
          <w:t>2.7</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Risks</w:t>
        </w:r>
        <w:r w:rsidR="00393F49">
          <w:rPr>
            <w:noProof/>
            <w:webHidden/>
          </w:rPr>
          <w:tab/>
        </w:r>
        <w:r w:rsidR="00393F49">
          <w:rPr>
            <w:noProof/>
            <w:webHidden/>
          </w:rPr>
          <w:fldChar w:fldCharType="begin"/>
        </w:r>
        <w:r w:rsidR="00393F49">
          <w:rPr>
            <w:noProof/>
            <w:webHidden/>
          </w:rPr>
          <w:instrText xml:space="preserve"> PAGEREF _Toc468283774 \h </w:instrText>
        </w:r>
        <w:r w:rsidR="00393F49">
          <w:rPr>
            <w:noProof/>
            <w:webHidden/>
          </w:rPr>
        </w:r>
        <w:r w:rsidR="00393F49">
          <w:rPr>
            <w:noProof/>
            <w:webHidden/>
          </w:rPr>
          <w:fldChar w:fldCharType="separate"/>
        </w:r>
        <w:r w:rsidR="00393F49">
          <w:rPr>
            <w:noProof/>
            <w:webHidden/>
          </w:rPr>
          <w:t>13</w:t>
        </w:r>
        <w:r w:rsidR="00393F49">
          <w:rPr>
            <w:noProof/>
            <w:webHidden/>
          </w:rPr>
          <w:fldChar w:fldCharType="end"/>
        </w:r>
      </w:hyperlink>
    </w:p>
    <w:p w:rsidR="00393F49" w:rsidRDefault="00D107D3">
      <w:pPr>
        <w:pStyle w:val="TOC1"/>
        <w:tabs>
          <w:tab w:val="left" w:pos="4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775" w:history="1">
        <w:r w:rsidR="00393F49" w:rsidRPr="00B269BE">
          <w:rPr>
            <w:rStyle w:val="Hyperlink"/>
            <w:noProof/>
          </w:rPr>
          <w:t>3</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Solution Overview</w:t>
        </w:r>
        <w:r w:rsidR="00393F49">
          <w:rPr>
            <w:noProof/>
            <w:webHidden/>
          </w:rPr>
          <w:tab/>
        </w:r>
        <w:r w:rsidR="00393F49">
          <w:rPr>
            <w:noProof/>
            <w:webHidden/>
          </w:rPr>
          <w:fldChar w:fldCharType="begin"/>
        </w:r>
        <w:r w:rsidR="00393F49">
          <w:rPr>
            <w:noProof/>
            <w:webHidden/>
          </w:rPr>
          <w:instrText xml:space="preserve"> PAGEREF _Toc468283775 \h </w:instrText>
        </w:r>
        <w:r w:rsidR="00393F49">
          <w:rPr>
            <w:noProof/>
            <w:webHidden/>
          </w:rPr>
        </w:r>
        <w:r w:rsidR="00393F49">
          <w:rPr>
            <w:noProof/>
            <w:webHidden/>
          </w:rPr>
          <w:fldChar w:fldCharType="separate"/>
        </w:r>
        <w:r w:rsidR="00393F49">
          <w:rPr>
            <w:noProof/>
            <w:webHidden/>
          </w:rPr>
          <w:t>14</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76" w:history="1">
        <w:r w:rsidR="00393F49" w:rsidRPr="00B269BE">
          <w:rPr>
            <w:rStyle w:val="Hyperlink"/>
            <w:noProof/>
          </w:rPr>
          <w:t>3.1</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Baseline (Current) Solution Overview</w:t>
        </w:r>
        <w:r w:rsidR="00393F49">
          <w:rPr>
            <w:noProof/>
            <w:webHidden/>
          </w:rPr>
          <w:tab/>
        </w:r>
        <w:r w:rsidR="00393F49">
          <w:rPr>
            <w:noProof/>
            <w:webHidden/>
          </w:rPr>
          <w:fldChar w:fldCharType="begin"/>
        </w:r>
        <w:r w:rsidR="00393F49">
          <w:rPr>
            <w:noProof/>
            <w:webHidden/>
          </w:rPr>
          <w:instrText xml:space="preserve"> PAGEREF _Toc468283776 \h </w:instrText>
        </w:r>
        <w:r w:rsidR="00393F49">
          <w:rPr>
            <w:noProof/>
            <w:webHidden/>
          </w:rPr>
        </w:r>
        <w:r w:rsidR="00393F49">
          <w:rPr>
            <w:noProof/>
            <w:webHidden/>
          </w:rPr>
          <w:fldChar w:fldCharType="separate"/>
        </w:r>
        <w:r w:rsidR="00393F49">
          <w:rPr>
            <w:noProof/>
            <w:webHidden/>
          </w:rPr>
          <w:t>14</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77" w:history="1">
        <w:r w:rsidR="00393F49" w:rsidRPr="00B269BE">
          <w:rPr>
            <w:rStyle w:val="Hyperlink"/>
            <w:noProof/>
          </w:rPr>
          <w:t>3.2</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Target (To-Be) Solution Overview</w:t>
        </w:r>
        <w:r w:rsidR="00393F49">
          <w:rPr>
            <w:noProof/>
            <w:webHidden/>
          </w:rPr>
          <w:tab/>
        </w:r>
        <w:r w:rsidR="00393F49">
          <w:rPr>
            <w:noProof/>
            <w:webHidden/>
          </w:rPr>
          <w:fldChar w:fldCharType="begin"/>
        </w:r>
        <w:r w:rsidR="00393F49">
          <w:rPr>
            <w:noProof/>
            <w:webHidden/>
          </w:rPr>
          <w:instrText xml:space="preserve"> PAGEREF _Toc468283777 \h </w:instrText>
        </w:r>
        <w:r w:rsidR="00393F49">
          <w:rPr>
            <w:noProof/>
            <w:webHidden/>
          </w:rPr>
        </w:r>
        <w:r w:rsidR="00393F49">
          <w:rPr>
            <w:noProof/>
            <w:webHidden/>
          </w:rPr>
          <w:fldChar w:fldCharType="separate"/>
        </w:r>
        <w:r w:rsidR="00393F49">
          <w:rPr>
            <w:noProof/>
            <w:webHidden/>
          </w:rPr>
          <w:t>16</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78" w:history="1">
        <w:r w:rsidR="00393F49" w:rsidRPr="00B269BE">
          <w:rPr>
            <w:rStyle w:val="Hyperlink"/>
            <w:noProof/>
          </w:rPr>
          <w:t>3.3</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Migration Plan</w:t>
        </w:r>
        <w:r w:rsidR="00393F49">
          <w:rPr>
            <w:noProof/>
            <w:webHidden/>
          </w:rPr>
          <w:tab/>
        </w:r>
        <w:r w:rsidR="00393F49">
          <w:rPr>
            <w:noProof/>
            <w:webHidden/>
          </w:rPr>
          <w:fldChar w:fldCharType="begin"/>
        </w:r>
        <w:r w:rsidR="00393F49">
          <w:rPr>
            <w:noProof/>
            <w:webHidden/>
          </w:rPr>
          <w:instrText xml:space="preserve"> PAGEREF _Toc468283778 \h </w:instrText>
        </w:r>
        <w:r w:rsidR="00393F49">
          <w:rPr>
            <w:noProof/>
            <w:webHidden/>
          </w:rPr>
        </w:r>
        <w:r w:rsidR="00393F49">
          <w:rPr>
            <w:noProof/>
            <w:webHidden/>
          </w:rPr>
          <w:fldChar w:fldCharType="separate"/>
        </w:r>
        <w:r w:rsidR="00393F49">
          <w:rPr>
            <w:noProof/>
            <w:webHidden/>
          </w:rPr>
          <w:t>24</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79" w:history="1">
        <w:r w:rsidR="00393F49" w:rsidRPr="00B269BE">
          <w:rPr>
            <w:rStyle w:val="Hyperlink"/>
            <w:noProof/>
          </w:rPr>
          <w:t>3.4</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Reference Architecture</w:t>
        </w:r>
        <w:r w:rsidR="00393F49">
          <w:rPr>
            <w:noProof/>
            <w:webHidden/>
          </w:rPr>
          <w:tab/>
        </w:r>
        <w:r w:rsidR="00393F49">
          <w:rPr>
            <w:noProof/>
            <w:webHidden/>
          </w:rPr>
          <w:fldChar w:fldCharType="begin"/>
        </w:r>
        <w:r w:rsidR="00393F49">
          <w:rPr>
            <w:noProof/>
            <w:webHidden/>
          </w:rPr>
          <w:instrText xml:space="preserve"> PAGEREF _Toc468283779 \h </w:instrText>
        </w:r>
        <w:r w:rsidR="00393F49">
          <w:rPr>
            <w:noProof/>
            <w:webHidden/>
          </w:rPr>
        </w:r>
        <w:r w:rsidR="00393F49">
          <w:rPr>
            <w:noProof/>
            <w:webHidden/>
          </w:rPr>
          <w:fldChar w:fldCharType="separate"/>
        </w:r>
        <w:r w:rsidR="00393F49">
          <w:rPr>
            <w:noProof/>
            <w:webHidden/>
          </w:rPr>
          <w:t>25</w:t>
        </w:r>
        <w:r w:rsidR="00393F49">
          <w:rPr>
            <w:noProof/>
            <w:webHidden/>
          </w:rPr>
          <w:fldChar w:fldCharType="end"/>
        </w:r>
      </w:hyperlink>
    </w:p>
    <w:p w:rsidR="00393F49" w:rsidRDefault="00D107D3">
      <w:pPr>
        <w:pStyle w:val="TOC1"/>
        <w:tabs>
          <w:tab w:val="left" w:pos="4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780" w:history="1">
        <w:r w:rsidR="00393F49" w:rsidRPr="00B269BE">
          <w:rPr>
            <w:rStyle w:val="Hyperlink"/>
            <w:noProof/>
          </w:rPr>
          <w:t>4</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Business Architecture</w:t>
        </w:r>
        <w:r w:rsidR="00393F49">
          <w:rPr>
            <w:noProof/>
            <w:webHidden/>
          </w:rPr>
          <w:tab/>
        </w:r>
        <w:r w:rsidR="00393F49">
          <w:rPr>
            <w:noProof/>
            <w:webHidden/>
          </w:rPr>
          <w:fldChar w:fldCharType="begin"/>
        </w:r>
        <w:r w:rsidR="00393F49">
          <w:rPr>
            <w:noProof/>
            <w:webHidden/>
          </w:rPr>
          <w:instrText xml:space="preserve"> PAGEREF _Toc468283780 \h </w:instrText>
        </w:r>
        <w:r w:rsidR="00393F49">
          <w:rPr>
            <w:noProof/>
            <w:webHidden/>
          </w:rPr>
        </w:r>
        <w:r w:rsidR="00393F49">
          <w:rPr>
            <w:noProof/>
            <w:webHidden/>
          </w:rPr>
          <w:fldChar w:fldCharType="separate"/>
        </w:r>
        <w:r w:rsidR="00393F49">
          <w:rPr>
            <w:noProof/>
            <w:webHidden/>
          </w:rPr>
          <w:t>26</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81" w:history="1">
        <w:r w:rsidR="00393F49" w:rsidRPr="00B269BE">
          <w:rPr>
            <w:rStyle w:val="Hyperlink"/>
            <w:noProof/>
          </w:rPr>
          <w:t>4.1</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Business Functions/Services</w:t>
        </w:r>
        <w:r w:rsidR="00393F49">
          <w:rPr>
            <w:noProof/>
            <w:webHidden/>
          </w:rPr>
          <w:tab/>
        </w:r>
        <w:r w:rsidR="00393F49">
          <w:rPr>
            <w:noProof/>
            <w:webHidden/>
          </w:rPr>
          <w:fldChar w:fldCharType="begin"/>
        </w:r>
        <w:r w:rsidR="00393F49">
          <w:rPr>
            <w:noProof/>
            <w:webHidden/>
          </w:rPr>
          <w:instrText xml:space="preserve"> PAGEREF _Toc468283781 \h </w:instrText>
        </w:r>
        <w:r w:rsidR="00393F49">
          <w:rPr>
            <w:noProof/>
            <w:webHidden/>
          </w:rPr>
        </w:r>
        <w:r w:rsidR="00393F49">
          <w:rPr>
            <w:noProof/>
            <w:webHidden/>
          </w:rPr>
          <w:fldChar w:fldCharType="separate"/>
        </w:r>
        <w:r w:rsidR="00393F49">
          <w:rPr>
            <w:noProof/>
            <w:webHidden/>
          </w:rPr>
          <w:t>26</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82" w:history="1">
        <w:r w:rsidR="00393F49" w:rsidRPr="00B269BE">
          <w:rPr>
            <w:rStyle w:val="Hyperlink"/>
            <w:noProof/>
          </w:rPr>
          <w:t>4.1.1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Changed Business Functions/Services</w:t>
        </w:r>
        <w:r w:rsidR="00393F49">
          <w:rPr>
            <w:noProof/>
            <w:webHidden/>
          </w:rPr>
          <w:tab/>
        </w:r>
        <w:r w:rsidR="00393F49">
          <w:rPr>
            <w:noProof/>
            <w:webHidden/>
          </w:rPr>
          <w:fldChar w:fldCharType="begin"/>
        </w:r>
        <w:r w:rsidR="00393F49">
          <w:rPr>
            <w:noProof/>
            <w:webHidden/>
          </w:rPr>
          <w:instrText xml:space="preserve"> PAGEREF _Toc468283782 \h </w:instrText>
        </w:r>
        <w:r w:rsidR="00393F49">
          <w:rPr>
            <w:noProof/>
            <w:webHidden/>
          </w:rPr>
        </w:r>
        <w:r w:rsidR="00393F49">
          <w:rPr>
            <w:noProof/>
            <w:webHidden/>
          </w:rPr>
          <w:fldChar w:fldCharType="separate"/>
        </w:r>
        <w:r w:rsidR="00393F49">
          <w:rPr>
            <w:noProof/>
            <w:webHidden/>
          </w:rPr>
          <w:t>26</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83" w:history="1">
        <w:r w:rsidR="00393F49" w:rsidRPr="00B269BE">
          <w:rPr>
            <w:rStyle w:val="Hyperlink"/>
            <w:noProof/>
          </w:rPr>
          <w:t>4.1.2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Decommissioned Business Functions/Services</w:t>
        </w:r>
        <w:r w:rsidR="00393F49">
          <w:rPr>
            <w:noProof/>
            <w:webHidden/>
          </w:rPr>
          <w:tab/>
        </w:r>
        <w:r w:rsidR="00393F49">
          <w:rPr>
            <w:noProof/>
            <w:webHidden/>
          </w:rPr>
          <w:fldChar w:fldCharType="begin"/>
        </w:r>
        <w:r w:rsidR="00393F49">
          <w:rPr>
            <w:noProof/>
            <w:webHidden/>
          </w:rPr>
          <w:instrText xml:space="preserve"> PAGEREF _Toc468283783 \h </w:instrText>
        </w:r>
        <w:r w:rsidR="00393F49">
          <w:rPr>
            <w:noProof/>
            <w:webHidden/>
          </w:rPr>
        </w:r>
        <w:r w:rsidR="00393F49">
          <w:rPr>
            <w:noProof/>
            <w:webHidden/>
          </w:rPr>
          <w:fldChar w:fldCharType="separate"/>
        </w:r>
        <w:r w:rsidR="00393F49">
          <w:rPr>
            <w:noProof/>
            <w:webHidden/>
          </w:rPr>
          <w:t>26</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84" w:history="1">
        <w:r w:rsidR="00393F49" w:rsidRPr="00B269BE">
          <w:rPr>
            <w:rStyle w:val="Hyperlink"/>
            <w:noProof/>
          </w:rPr>
          <w:t>4.1.3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New Business Functions/Services</w:t>
        </w:r>
        <w:r w:rsidR="00393F49">
          <w:rPr>
            <w:noProof/>
            <w:webHidden/>
          </w:rPr>
          <w:tab/>
        </w:r>
        <w:r w:rsidR="00393F49">
          <w:rPr>
            <w:noProof/>
            <w:webHidden/>
          </w:rPr>
          <w:fldChar w:fldCharType="begin"/>
        </w:r>
        <w:r w:rsidR="00393F49">
          <w:rPr>
            <w:noProof/>
            <w:webHidden/>
          </w:rPr>
          <w:instrText xml:space="preserve"> PAGEREF _Toc468283784 \h </w:instrText>
        </w:r>
        <w:r w:rsidR="00393F49">
          <w:rPr>
            <w:noProof/>
            <w:webHidden/>
          </w:rPr>
        </w:r>
        <w:r w:rsidR="00393F49">
          <w:rPr>
            <w:noProof/>
            <w:webHidden/>
          </w:rPr>
          <w:fldChar w:fldCharType="separate"/>
        </w:r>
        <w:r w:rsidR="00393F49">
          <w:rPr>
            <w:noProof/>
            <w:webHidden/>
          </w:rPr>
          <w:t>26</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85" w:history="1">
        <w:r w:rsidR="00393F49" w:rsidRPr="00B269BE">
          <w:rPr>
            <w:rStyle w:val="Hyperlink"/>
            <w:noProof/>
          </w:rPr>
          <w:t>4.2</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Business Processes</w:t>
        </w:r>
        <w:r w:rsidR="00393F49">
          <w:rPr>
            <w:noProof/>
            <w:webHidden/>
          </w:rPr>
          <w:tab/>
        </w:r>
        <w:r w:rsidR="00393F49">
          <w:rPr>
            <w:noProof/>
            <w:webHidden/>
          </w:rPr>
          <w:fldChar w:fldCharType="begin"/>
        </w:r>
        <w:r w:rsidR="00393F49">
          <w:rPr>
            <w:noProof/>
            <w:webHidden/>
          </w:rPr>
          <w:instrText xml:space="preserve"> PAGEREF _Toc468283785 \h </w:instrText>
        </w:r>
        <w:r w:rsidR="00393F49">
          <w:rPr>
            <w:noProof/>
            <w:webHidden/>
          </w:rPr>
        </w:r>
        <w:r w:rsidR="00393F49">
          <w:rPr>
            <w:noProof/>
            <w:webHidden/>
          </w:rPr>
          <w:fldChar w:fldCharType="separate"/>
        </w:r>
        <w:r w:rsidR="00393F49">
          <w:rPr>
            <w:noProof/>
            <w:webHidden/>
          </w:rPr>
          <w:t>26</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86" w:history="1">
        <w:r w:rsidR="00393F49" w:rsidRPr="00B269BE">
          <w:rPr>
            <w:rStyle w:val="Hyperlink"/>
            <w:noProof/>
          </w:rPr>
          <w:t>4.2.1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Touch On Rate Surveys (TORS)</w:t>
        </w:r>
        <w:r w:rsidR="00393F49">
          <w:rPr>
            <w:noProof/>
            <w:webHidden/>
          </w:rPr>
          <w:tab/>
        </w:r>
        <w:r w:rsidR="00393F49">
          <w:rPr>
            <w:noProof/>
            <w:webHidden/>
          </w:rPr>
          <w:fldChar w:fldCharType="begin"/>
        </w:r>
        <w:r w:rsidR="00393F49">
          <w:rPr>
            <w:noProof/>
            <w:webHidden/>
          </w:rPr>
          <w:instrText xml:space="preserve"> PAGEREF _Toc468283786 \h </w:instrText>
        </w:r>
        <w:r w:rsidR="00393F49">
          <w:rPr>
            <w:noProof/>
            <w:webHidden/>
          </w:rPr>
        </w:r>
        <w:r w:rsidR="00393F49">
          <w:rPr>
            <w:noProof/>
            <w:webHidden/>
          </w:rPr>
          <w:fldChar w:fldCharType="separate"/>
        </w:r>
        <w:r w:rsidR="00393F49">
          <w:rPr>
            <w:noProof/>
            <w:webHidden/>
          </w:rPr>
          <w:t>26</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87" w:history="1">
        <w:r w:rsidR="00393F49" w:rsidRPr="00B269BE">
          <w:rPr>
            <w:rStyle w:val="Hyperlink"/>
            <w:noProof/>
          </w:rPr>
          <w:t>4.2.2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Myki Data</w:t>
        </w:r>
        <w:r w:rsidR="00393F49">
          <w:rPr>
            <w:noProof/>
            <w:webHidden/>
          </w:rPr>
          <w:tab/>
        </w:r>
        <w:r w:rsidR="00393F49">
          <w:rPr>
            <w:noProof/>
            <w:webHidden/>
          </w:rPr>
          <w:fldChar w:fldCharType="begin"/>
        </w:r>
        <w:r w:rsidR="00393F49">
          <w:rPr>
            <w:noProof/>
            <w:webHidden/>
          </w:rPr>
          <w:instrText xml:space="preserve"> PAGEREF _Toc468283787 \h </w:instrText>
        </w:r>
        <w:r w:rsidR="00393F49">
          <w:rPr>
            <w:noProof/>
            <w:webHidden/>
          </w:rPr>
        </w:r>
        <w:r w:rsidR="00393F49">
          <w:rPr>
            <w:noProof/>
            <w:webHidden/>
          </w:rPr>
          <w:fldChar w:fldCharType="separate"/>
        </w:r>
        <w:r w:rsidR="00393F49">
          <w:rPr>
            <w:noProof/>
            <w:webHidden/>
          </w:rPr>
          <w:t>27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88" w:history="1">
        <w:r w:rsidR="00393F49" w:rsidRPr="00B269BE">
          <w:rPr>
            <w:rStyle w:val="Hyperlink"/>
            <w:noProof/>
          </w:rPr>
          <w:t>4.2.3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OPA Reporting</w:t>
        </w:r>
        <w:r w:rsidR="00393F49">
          <w:rPr>
            <w:noProof/>
            <w:webHidden/>
          </w:rPr>
          <w:tab/>
        </w:r>
        <w:r w:rsidR="00393F49">
          <w:rPr>
            <w:noProof/>
            <w:webHidden/>
          </w:rPr>
          <w:fldChar w:fldCharType="begin"/>
        </w:r>
        <w:r w:rsidR="00393F49">
          <w:rPr>
            <w:noProof/>
            <w:webHidden/>
          </w:rPr>
          <w:instrText xml:space="preserve"> PAGEREF _Toc468283788 \h </w:instrText>
        </w:r>
        <w:r w:rsidR="00393F49">
          <w:rPr>
            <w:noProof/>
            <w:webHidden/>
          </w:rPr>
        </w:r>
        <w:r w:rsidR="00393F49">
          <w:rPr>
            <w:noProof/>
            <w:webHidden/>
          </w:rPr>
          <w:fldChar w:fldCharType="separate"/>
        </w:r>
        <w:r w:rsidR="00393F49">
          <w:rPr>
            <w:noProof/>
            <w:webHidden/>
          </w:rPr>
          <w:t>27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89" w:history="1">
        <w:r w:rsidR="00393F49" w:rsidRPr="00B269BE">
          <w:rPr>
            <w:rStyle w:val="Hyperlink"/>
            <w:noProof/>
          </w:rPr>
          <w:t>4.2.4</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MACA Reporting</w:t>
        </w:r>
        <w:r w:rsidR="00393F49">
          <w:rPr>
            <w:noProof/>
            <w:webHidden/>
          </w:rPr>
          <w:tab/>
        </w:r>
        <w:r w:rsidR="00393F49">
          <w:rPr>
            <w:noProof/>
            <w:webHidden/>
          </w:rPr>
          <w:fldChar w:fldCharType="begin"/>
        </w:r>
        <w:r w:rsidR="00393F49">
          <w:rPr>
            <w:noProof/>
            <w:webHidden/>
          </w:rPr>
          <w:instrText xml:space="preserve"> PAGEREF _Toc468283789 \h </w:instrText>
        </w:r>
        <w:r w:rsidR="00393F49">
          <w:rPr>
            <w:noProof/>
            <w:webHidden/>
          </w:rPr>
        </w:r>
        <w:r w:rsidR="00393F49">
          <w:rPr>
            <w:noProof/>
            <w:webHidden/>
          </w:rPr>
          <w:fldChar w:fldCharType="separate"/>
        </w:r>
        <w:r w:rsidR="00393F49">
          <w:rPr>
            <w:noProof/>
            <w:webHidden/>
          </w:rPr>
          <w:t>27</w:t>
        </w:r>
        <w:r w:rsidR="00393F49">
          <w:rPr>
            <w:noProof/>
            <w:webHidden/>
          </w:rPr>
          <w:fldChar w:fldCharType="end"/>
        </w:r>
      </w:hyperlink>
    </w:p>
    <w:p w:rsidR="00393F49" w:rsidRDefault="00D107D3">
      <w:pPr>
        <w:pStyle w:val="TOC1"/>
        <w:tabs>
          <w:tab w:val="left" w:pos="4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790" w:history="1">
        <w:r w:rsidR="00393F49" w:rsidRPr="00B269BE">
          <w:rPr>
            <w:rStyle w:val="Hyperlink"/>
            <w:noProof/>
          </w:rPr>
          <w:t>5</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Data Architecture</w:t>
        </w:r>
        <w:r w:rsidR="00393F49">
          <w:rPr>
            <w:noProof/>
            <w:webHidden/>
          </w:rPr>
          <w:tab/>
        </w:r>
        <w:r w:rsidR="00393F49">
          <w:rPr>
            <w:noProof/>
            <w:webHidden/>
          </w:rPr>
          <w:fldChar w:fldCharType="begin"/>
        </w:r>
        <w:r w:rsidR="00393F49">
          <w:rPr>
            <w:noProof/>
            <w:webHidden/>
          </w:rPr>
          <w:instrText xml:space="preserve"> PAGEREF _Toc468283790 \h </w:instrText>
        </w:r>
        <w:r w:rsidR="00393F49">
          <w:rPr>
            <w:noProof/>
            <w:webHidden/>
          </w:rPr>
        </w:r>
        <w:r w:rsidR="00393F49">
          <w:rPr>
            <w:noProof/>
            <w:webHidden/>
          </w:rPr>
          <w:fldChar w:fldCharType="separate"/>
        </w:r>
        <w:r w:rsidR="00393F49">
          <w:rPr>
            <w:noProof/>
            <w:webHidden/>
          </w:rPr>
          <w:t>28</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91" w:history="1">
        <w:r w:rsidR="00393F49" w:rsidRPr="00B269BE">
          <w:rPr>
            <w:rStyle w:val="Hyperlink"/>
            <w:noProof/>
          </w:rPr>
          <w:t>5.1</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Conceptual Data Entities</w:t>
        </w:r>
        <w:r w:rsidR="00393F49">
          <w:rPr>
            <w:noProof/>
            <w:webHidden/>
          </w:rPr>
          <w:tab/>
        </w:r>
        <w:r w:rsidR="00393F49">
          <w:rPr>
            <w:noProof/>
            <w:webHidden/>
          </w:rPr>
          <w:fldChar w:fldCharType="begin"/>
        </w:r>
        <w:r w:rsidR="00393F49">
          <w:rPr>
            <w:noProof/>
            <w:webHidden/>
          </w:rPr>
          <w:instrText xml:space="preserve"> PAGEREF _Toc468283791 \h </w:instrText>
        </w:r>
        <w:r w:rsidR="00393F49">
          <w:rPr>
            <w:noProof/>
            <w:webHidden/>
          </w:rPr>
        </w:r>
        <w:r w:rsidR="00393F49">
          <w:rPr>
            <w:noProof/>
            <w:webHidden/>
          </w:rPr>
          <w:fldChar w:fldCharType="separate"/>
        </w:r>
        <w:r w:rsidR="00393F49">
          <w:rPr>
            <w:noProof/>
            <w:webHidden/>
          </w:rPr>
          <w:t>28</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92" w:history="1">
        <w:r w:rsidR="00393F49" w:rsidRPr="00B269BE">
          <w:rPr>
            <w:rStyle w:val="Hyperlink"/>
            <w:noProof/>
          </w:rPr>
          <w:t>5.2</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Logical Data Entities</w:t>
        </w:r>
        <w:r w:rsidR="00393F49">
          <w:rPr>
            <w:noProof/>
            <w:webHidden/>
          </w:rPr>
          <w:tab/>
        </w:r>
        <w:r w:rsidR="00393F49">
          <w:rPr>
            <w:noProof/>
            <w:webHidden/>
          </w:rPr>
          <w:fldChar w:fldCharType="begin"/>
        </w:r>
        <w:r w:rsidR="00393F49">
          <w:rPr>
            <w:noProof/>
            <w:webHidden/>
          </w:rPr>
          <w:instrText xml:space="preserve"> PAGEREF _Toc468283792 \h </w:instrText>
        </w:r>
        <w:r w:rsidR="00393F49">
          <w:rPr>
            <w:noProof/>
            <w:webHidden/>
          </w:rPr>
        </w:r>
        <w:r w:rsidR="00393F49">
          <w:rPr>
            <w:noProof/>
            <w:webHidden/>
          </w:rPr>
          <w:fldChar w:fldCharType="separate"/>
        </w:r>
        <w:r w:rsidR="00393F49">
          <w:rPr>
            <w:noProof/>
            <w:webHidden/>
          </w:rPr>
          <w:t>31</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93" w:history="1">
        <w:r w:rsidR="00393F49" w:rsidRPr="00B269BE">
          <w:rPr>
            <w:rStyle w:val="Hyperlink"/>
            <w:noProof/>
          </w:rPr>
          <w:t>5.3</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Data Flow</w:t>
        </w:r>
        <w:r w:rsidR="00393F49">
          <w:rPr>
            <w:noProof/>
            <w:webHidden/>
          </w:rPr>
          <w:tab/>
        </w:r>
        <w:r w:rsidR="00393F49">
          <w:rPr>
            <w:noProof/>
            <w:webHidden/>
          </w:rPr>
          <w:fldChar w:fldCharType="begin"/>
        </w:r>
        <w:r w:rsidR="00393F49">
          <w:rPr>
            <w:noProof/>
            <w:webHidden/>
          </w:rPr>
          <w:instrText xml:space="preserve"> PAGEREF _Toc468283793 \h </w:instrText>
        </w:r>
        <w:r w:rsidR="00393F49">
          <w:rPr>
            <w:noProof/>
            <w:webHidden/>
          </w:rPr>
        </w:r>
        <w:r w:rsidR="00393F49">
          <w:rPr>
            <w:noProof/>
            <w:webHidden/>
          </w:rPr>
          <w:fldChar w:fldCharType="separate"/>
        </w:r>
        <w:r w:rsidR="00393F49">
          <w:rPr>
            <w:noProof/>
            <w:webHidden/>
          </w:rPr>
          <w:t>35</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94" w:history="1">
        <w:r w:rsidR="00393F49" w:rsidRPr="00B269BE">
          <w:rPr>
            <w:rStyle w:val="Hyperlink"/>
            <w:noProof/>
          </w:rPr>
          <w:t>5.3.1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Source to Data Lake Data Flow</w:t>
        </w:r>
        <w:r w:rsidR="00393F49">
          <w:rPr>
            <w:noProof/>
            <w:webHidden/>
          </w:rPr>
          <w:tab/>
        </w:r>
        <w:r w:rsidR="00393F49">
          <w:rPr>
            <w:noProof/>
            <w:webHidden/>
          </w:rPr>
          <w:fldChar w:fldCharType="begin"/>
        </w:r>
        <w:r w:rsidR="00393F49">
          <w:rPr>
            <w:noProof/>
            <w:webHidden/>
          </w:rPr>
          <w:instrText xml:space="preserve"> PAGEREF _Toc468283794 \h </w:instrText>
        </w:r>
        <w:r w:rsidR="00393F49">
          <w:rPr>
            <w:noProof/>
            <w:webHidden/>
          </w:rPr>
        </w:r>
        <w:r w:rsidR="00393F49">
          <w:rPr>
            <w:noProof/>
            <w:webHidden/>
          </w:rPr>
          <w:fldChar w:fldCharType="separate"/>
        </w:r>
        <w:r w:rsidR="00393F49">
          <w:rPr>
            <w:noProof/>
            <w:webHidden/>
          </w:rPr>
          <w:t>35</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95" w:history="1">
        <w:r w:rsidR="00393F49" w:rsidRPr="00B269BE">
          <w:rPr>
            <w:rStyle w:val="Hyperlink"/>
            <w:noProof/>
          </w:rPr>
          <w:t>5.3.2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Data Lake Onwards Data Flow</w:t>
        </w:r>
        <w:r w:rsidR="00393F49">
          <w:rPr>
            <w:noProof/>
            <w:webHidden/>
          </w:rPr>
          <w:tab/>
        </w:r>
        <w:r w:rsidR="00393F49">
          <w:rPr>
            <w:noProof/>
            <w:webHidden/>
          </w:rPr>
          <w:fldChar w:fldCharType="begin"/>
        </w:r>
        <w:r w:rsidR="00393F49">
          <w:rPr>
            <w:noProof/>
            <w:webHidden/>
          </w:rPr>
          <w:instrText xml:space="preserve"> PAGEREF _Toc468283795 \h </w:instrText>
        </w:r>
        <w:r w:rsidR="00393F49">
          <w:rPr>
            <w:noProof/>
            <w:webHidden/>
          </w:rPr>
        </w:r>
        <w:r w:rsidR="00393F49">
          <w:rPr>
            <w:noProof/>
            <w:webHidden/>
          </w:rPr>
          <w:fldChar w:fldCharType="separate"/>
        </w:r>
        <w:r w:rsidR="00393F49">
          <w:rPr>
            <w:noProof/>
            <w:webHidden/>
          </w:rPr>
          <w:t>37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96" w:history="1">
        <w:r w:rsidR="00393F49" w:rsidRPr="00B269BE">
          <w:rPr>
            <w:rStyle w:val="Hyperlink"/>
            <w:noProof/>
          </w:rPr>
          <w:t>5.3.3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Abnormal Flow</w:t>
        </w:r>
        <w:r w:rsidR="00393F49">
          <w:rPr>
            <w:noProof/>
            <w:webHidden/>
          </w:rPr>
          <w:tab/>
        </w:r>
        <w:r w:rsidR="00393F49">
          <w:rPr>
            <w:noProof/>
            <w:webHidden/>
          </w:rPr>
          <w:fldChar w:fldCharType="begin"/>
        </w:r>
        <w:r w:rsidR="00393F49">
          <w:rPr>
            <w:noProof/>
            <w:webHidden/>
          </w:rPr>
          <w:instrText xml:space="preserve"> PAGEREF _Toc468283796 \h </w:instrText>
        </w:r>
        <w:r w:rsidR="00393F49">
          <w:rPr>
            <w:noProof/>
            <w:webHidden/>
          </w:rPr>
        </w:r>
        <w:r w:rsidR="00393F49">
          <w:rPr>
            <w:noProof/>
            <w:webHidden/>
          </w:rPr>
          <w:fldChar w:fldCharType="separate"/>
        </w:r>
        <w:r w:rsidR="00393F49">
          <w:rPr>
            <w:noProof/>
            <w:webHidden/>
          </w:rPr>
          <w:t>38</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797" w:history="1">
        <w:r w:rsidR="00393F49" w:rsidRPr="00B269BE">
          <w:rPr>
            <w:rStyle w:val="Hyperlink"/>
            <w:noProof/>
          </w:rPr>
          <w:t>5.4</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Data Sources</w:t>
        </w:r>
        <w:r w:rsidR="00393F49">
          <w:rPr>
            <w:noProof/>
            <w:webHidden/>
          </w:rPr>
          <w:tab/>
        </w:r>
        <w:r w:rsidR="00393F49">
          <w:rPr>
            <w:noProof/>
            <w:webHidden/>
          </w:rPr>
          <w:fldChar w:fldCharType="begin"/>
        </w:r>
        <w:r w:rsidR="00393F49">
          <w:rPr>
            <w:noProof/>
            <w:webHidden/>
          </w:rPr>
          <w:instrText xml:space="preserve"> PAGEREF _Toc468283797 \h </w:instrText>
        </w:r>
        <w:r w:rsidR="00393F49">
          <w:rPr>
            <w:noProof/>
            <w:webHidden/>
          </w:rPr>
        </w:r>
        <w:r w:rsidR="00393F49">
          <w:rPr>
            <w:noProof/>
            <w:webHidden/>
          </w:rPr>
          <w:fldChar w:fldCharType="separate"/>
        </w:r>
        <w:r w:rsidR="00393F49">
          <w:rPr>
            <w:noProof/>
            <w:webHidden/>
          </w:rPr>
          <w:t>39</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98" w:history="1">
        <w:r w:rsidR="00393F49" w:rsidRPr="00B269BE">
          <w:rPr>
            <w:rStyle w:val="Hyperlink"/>
            <w:noProof/>
            <w:lang w:val="en-AU"/>
          </w:rPr>
          <w:t>5.4.1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Data Volumes</w:t>
        </w:r>
        <w:r w:rsidR="00393F49">
          <w:rPr>
            <w:noProof/>
            <w:webHidden/>
          </w:rPr>
          <w:tab/>
        </w:r>
        <w:r w:rsidR="00393F49">
          <w:rPr>
            <w:noProof/>
            <w:webHidden/>
          </w:rPr>
          <w:fldChar w:fldCharType="begin"/>
        </w:r>
        <w:r w:rsidR="00393F49">
          <w:rPr>
            <w:noProof/>
            <w:webHidden/>
          </w:rPr>
          <w:instrText xml:space="preserve"> PAGEREF _Toc468283798 \h </w:instrText>
        </w:r>
        <w:r w:rsidR="00393F49">
          <w:rPr>
            <w:noProof/>
            <w:webHidden/>
          </w:rPr>
        </w:r>
        <w:r w:rsidR="00393F49">
          <w:rPr>
            <w:noProof/>
            <w:webHidden/>
          </w:rPr>
          <w:fldChar w:fldCharType="separate"/>
        </w:r>
        <w:r w:rsidR="00393F49">
          <w:rPr>
            <w:noProof/>
            <w:webHidden/>
          </w:rPr>
          <w:t>40</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799" w:history="1">
        <w:r w:rsidR="00393F49" w:rsidRPr="00B269BE">
          <w:rPr>
            <w:rStyle w:val="Hyperlink"/>
            <w:noProof/>
            <w:lang w:val="en-AU"/>
          </w:rPr>
          <w:t>5.4.2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Smartrak</w:t>
        </w:r>
        <w:r w:rsidR="00393F49">
          <w:rPr>
            <w:noProof/>
            <w:webHidden/>
          </w:rPr>
          <w:tab/>
        </w:r>
        <w:r w:rsidR="00393F49">
          <w:rPr>
            <w:noProof/>
            <w:webHidden/>
          </w:rPr>
          <w:fldChar w:fldCharType="begin"/>
        </w:r>
        <w:r w:rsidR="00393F49">
          <w:rPr>
            <w:noProof/>
            <w:webHidden/>
          </w:rPr>
          <w:instrText xml:space="preserve"> PAGEREF _Toc468283799 \h </w:instrText>
        </w:r>
        <w:r w:rsidR="00393F49">
          <w:rPr>
            <w:noProof/>
            <w:webHidden/>
          </w:rPr>
        </w:r>
        <w:r w:rsidR="00393F49">
          <w:rPr>
            <w:noProof/>
            <w:webHidden/>
          </w:rPr>
          <w:fldChar w:fldCharType="separate"/>
        </w:r>
        <w:r w:rsidR="00393F49">
          <w:rPr>
            <w:noProof/>
            <w:webHidden/>
          </w:rPr>
          <w:t>40</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00" w:history="1">
        <w:r w:rsidR="00393F49" w:rsidRPr="00B269BE">
          <w:rPr>
            <w:rStyle w:val="Hyperlink"/>
            <w:noProof/>
            <w:lang w:val="en-AU"/>
          </w:rPr>
          <w:t>5.4.3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myki</w:t>
        </w:r>
        <w:r w:rsidR="00393F49">
          <w:rPr>
            <w:noProof/>
            <w:webHidden/>
          </w:rPr>
          <w:tab/>
        </w:r>
        <w:r w:rsidR="00393F49">
          <w:rPr>
            <w:noProof/>
            <w:webHidden/>
          </w:rPr>
          <w:fldChar w:fldCharType="begin"/>
        </w:r>
        <w:r w:rsidR="00393F49">
          <w:rPr>
            <w:noProof/>
            <w:webHidden/>
          </w:rPr>
          <w:instrText xml:space="preserve"> PAGEREF _Toc468283800 \h </w:instrText>
        </w:r>
        <w:r w:rsidR="00393F49">
          <w:rPr>
            <w:noProof/>
            <w:webHidden/>
          </w:rPr>
        </w:r>
        <w:r w:rsidR="00393F49">
          <w:rPr>
            <w:noProof/>
            <w:webHidden/>
          </w:rPr>
          <w:fldChar w:fldCharType="separate"/>
        </w:r>
        <w:r w:rsidR="00393F49">
          <w:rPr>
            <w:noProof/>
            <w:webHidden/>
          </w:rPr>
          <w:t>42</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01" w:history="1">
        <w:r w:rsidR="00393F49" w:rsidRPr="00B269BE">
          <w:rPr>
            <w:rStyle w:val="Hyperlink"/>
            <w:noProof/>
            <w:lang w:val="en-AU"/>
          </w:rPr>
          <w:t>5.4.4</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DIVA (GTFS)</w:t>
        </w:r>
        <w:r w:rsidR="00393F49">
          <w:rPr>
            <w:noProof/>
            <w:webHidden/>
          </w:rPr>
          <w:tab/>
        </w:r>
        <w:r w:rsidR="00393F49">
          <w:rPr>
            <w:noProof/>
            <w:webHidden/>
          </w:rPr>
          <w:fldChar w:fldCharType="begin"/>
        </w:r>
        <w:r w:rsidR="00393F49">
          <w:rPr>
            <w:noProof/>
            <w:webHidden/>
          </w:rPr>
          <w:instrText xml:space="preserve"> PAGEREF _Toc468283801 \h </w:instrText>
        </w:r>
        <w:r w:rsidR="00393F49">
          <w:rPr>
            <w:noProof/>
            <w:webHidden/>
          </w:rPr>
        </w:r>
        <w:r w:rsidR="00393F49">
          <w:rPr>
            <w:noProof/>
            <w:webHidden/>
          </w:rPr>
          <w:fldChar w:fldCharType="separate"/>
        </w:r>
        <w:r w:rsidR="00393F49">
          <w:rPr>
            <w:noProof/>
            <w:webHidden/>
          </w:rPr>
          <w:t>43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02" w:history="1">
        <w:r w:rsidR="00393F49" w:rsidRPr="00B269BE">
          <w:rPr>
            <w:rStyle w:val="Hyperlink"/>
            <w:noProof/>
            <w:lang w:val="en-AU"/>
          </w:rPr>
          <w:t>5.4.5</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TransProd</w:t>
        </w:r>
        <w:r w:rsidR="00393F49">
          <w:rPr>
            <w:noProof/>
            <w:webHidden/>
          </w:rPr>
          <w:tab/>
        </w:r>
        <w:r w:rsidR="00393F49">
          <w:rPr>
            <w:noProof/>
            <w:webHidden/>
          </w:rPr>
          <w:fldChar w:fldCharType="begin"/>
        </w:r>
        <w:r w:rsidR="00393F49">
          <w:rPr>
            <w:noProof/>
            <w:webHidden/>
          </w:rPr>
          <w:instrText xml:space="preserve"> PAGEREF _Toc468283802 \h </w:instrText>
        </w:r>
        <w:r w:rsidR="00393F49">
          <w:rPr>
            <w:noProof/>
            <w:webHidden/>
          </w:rPr>
        </w:r>
        <w:r w:rsidR="00393F49">
          <w:rPr>
            <w:noProof/>
            <w:webHidden/>
          </w:rPr>
          <w:fldChar w:fldCharType="separate"/>
        </w:r>
        <w:r w:rsidR="00393F49">
          <w:rPr>
            <w:noProof/>
            <w:webHidden/>
          </w:rPr>
          <w:t>43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03" w:history="1">
        <w:r w:rsidR="00393F49" w:rsidRPr="00B269BE">
          <w:rPr>
            <w:rStyle w:val="Hyperlink"/>
            <w:noProof/>
            <w:lang w:val="en-AU"/>
          </w:rPr>
          <w:t>5.4.6</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Transaction Rate Surveys (TORS)</w:t>
        </w:r>
        <w:r w:rsidR="00393F49">
          <w:rPr>
            <w:noProof/>
            <w:webHidden/>
          </w:rPr>
          <w:tab/>
        </w:r>
        <w:r w:rsidR="00393F49">
          <w:rPr>
            <w:noProof/>
            <w:webHidden/>
          </w:rPr>
          <w:fldChar w:fldCharType="begin"/>
        </w:r>
        <w:r w:rsidR="00393F49">
          <w:rPr>
            <w:noProof/>
            <w:webHidden/>
          </w:rPr>
          <w:instrText xml:space="preserve"> PAGEREF _Toc468283803 \h </w:instrText>
        </w:r>
        <w:r w:rsidR="00393F49">
          <w:rPr>
            <w:noProof/>
            <w:webHidden/>
          </w:rPr>
        </w:r>
        <w:r w:rsidR="00393F49">
          <w:rPr>
            <w:noProof/>
            <w:webHidden/>
          </w:rPr>
          <w:fldChar w:fldCharType="separate"/>
        </w:r>
        <w:r w:rsidR="00393F49">
          <w:rPr>
            <w:noProof/>
            <w:webHidden/>
          </w:rPr>
          <w:t>43</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04" w:history="1">
        <w:r w:rsidR="00393F49" w:rsidRPr="00B269BE">
          <w:rPr>
            <w:rStyle w:val="Hyperlink"/>
            <w:noProof/>
          </w:rPr>
          <w:t>5.5</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Enterprise Data Warehouse</w:t>
        </w:r>
        <w:r w:rsidR="00393F49">
          <w:rPr>
            <w:noProof/>
            <w:webHidden/>
          </w:rPr>
          <w:tab/>
        </w:r>
        <w:r w:rsidR="00393F49">
          <w:rPr>
            <w:noProof/>
            <w:webHidden/>
          </w:rPr>
          <w:fldChar w:fldCharType="begin"/>
        </w:r>
        <w:r w:rsidR="00393F49">
          <w:rPr>
            <w:noProof/>
            <w:webHidden/>
          </w:rPr>
          <w:instrText xml:space="preserve"> PAGEREF _Toc468283804 \h </w:instrText>
        </w:r>
        <w:r w:rsidR="00393F49">
          <w:rPr>
            <w:noProof/>
            <w:webHidden/>
          </w:rPr>
        </w:r>
        <w:r w:rsidR="00393F49">
          <w:rPr>
            <w:noProof/>
            <w:webHidden/>
          </w:rPr>
          <w:fldChar w:fldCharType="separate"/>
        </w:r>
        <w:r w:rsidR="00393F49">
          <w:rPr>
            <w:noProof/>
            <w:webHidden/>
          </w:rPr>
          <w:t>44</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05" w:history="1">
        <w:r w:rsidR="00393F49" w:rsidRPr="00B269BE">
          <w:rPr>
            <w:rStyle w:val="Hyperlink"/>
            <w:noProof/>
          </w:rPr>
          <w:t>5.5.1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Data Vault Overview</w:t>
        </w:r>
        <w:r w:rsidR="00393F49">
          <w:rPr>
            <w:noProof/>
            <w:webHidden/>
          </w:rPr>
          <w:tab/>
        </w:r>
        <w:r w:rsidR="00393F49">
          <w:rPr>
            <w:noProof/>
            <w:webHidden/>
          </w:rPr>
          <w:fldChar w:fldCharType="begin"/>
        </w:r>
        <w:r w:rsidR="00393F49">
          <w:rPr>
            <w:noProof/>
            <w:webHidden/>
          </w:rPr>
          <w:instrText xml:space="preserve"> PAGEREF _Toc468283805 \h </w:instrText>
        </w:r>
        <w:r w:rsidR="00393F49">
          <w:rPr>
            <w:noProof/>
            <w:webHidden/>
          </w:rPr>
        </w:r>
        <w:r w:rsidR="00393F49">
          <w:rPr>
            <w:noProof/>
            <w:webHidden/>
          </w:rPr>
          <w:fldChar w:fldCharType="separate"/>
        </w:r>
        <w:r w:rsidR="00393F49">
          <w:rPr>
            <w:noProof/>
            <w:webHidden/>
          </w:rPr>
          <w:t>44</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06" w:history="1">
        <w:r w:rsidR="00393F49" w:rsidRPr="00B269BE">
          <w:rPr>
            <w:rStyle w:val="Hyperlink"/>
            <w:noProof/>
          </w:rPr>
          <w:t>5.5.2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Raw Data Vault</w:t>
        </w:r>
        <w:r w:rsidR="00393F49">
          <w:rPr>
            <w:noProof/>
            <w:webHidden/>
          </w:rPr>
          <w:tab/>
        </w:r>
        <w:r w:rsidR="00393F49">
          <w:rPr>
            <w:noProof/>
            <w:webHidden/>
          </w:rPr>
          <w:fldChar w:fldCharType="begin"/>
        </w:r>
        <w:r w:rsidR="00393F49">
          <w:rPr>
            <w:noProof/>
            <w:webHidden/>
          </w:rPr>
          <w:instrText xml:space="preserve"> PAGEREF _Toc468283806 \h </w:instrText>
        </w:r>
        <w:r w:rsidR="00393F49">
          <w:rPr>
            <w:noProof/>
            <w:webHidden/>
          </w:rPr>
        </w:r>
        <w:r w:rsidR="00393F49">
          <w:rPr>
            <w:noProof/>
            <w:webHidden/>
          </w:rPr>
          <w:fldChar w:fldCharType="separate"/>
        </w:r>
        <w:r w:rsidR="00393F49">
          <w:rPr>
            <w:noProof/>
            <w:webHidden/>
          </w:rPr>
          <w:t>45</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07" w:history="1">
        <w:r w:rsidR="00393F49" w:rsidRPr="00B269BE">
          <w:rPr>
            <w:rStyle w:val="Hyperlink"/>
            <w:noProof/>
          </w:rPr>
          <w:t>5.5.3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Business Vault</w:t>
        </w:r>
        <w:r w:rsidR="00393F49">
          <w:rPr>
            <w:noProof/>
            <w:webHidden/>
          </w:rPr>
          <w:tab/>
        </w:r>
        <w:r w:rsidR="00393F49">
          <w:rPr>
            <w:noProof/>
            <w:webHidden/>
          </w:rPr>
          <w:fldChar w:fldCharType="begin"/>
        </w:r>
        <w:r w:rsidR="00393F49">
          <w:rPr>
            <w:noProof/>
            <w:webHidden/>
          </w:rPr>
          <w:instrText xml:space="preserve"> PAGEREF _Toc468283807 \h </w:instrText>
        </w:r>
        <w:r w:rsidR="00393F49">
          <w:rPr>
            <w:noProof/>
            <w:webHidden/>
          </w:rPr>
        </w:r>
        <w:r w:rsidR="00393F49">
          <w:rPr>
            <w:noProof/>
            <w:webHidden/>
          </w:rPr>
          <w:fldChar w:fldCharType="separate"/>
        </w:r>
        <w:r w:rsidR="00393F49">
          <w:rPr>
            <w:noProof/>
            <w:webHidden/>
          </w:rPr>
          <w:t>45</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08" w:history="1">
        <w:r w:rsidR="00393F49" w:rsidRPr="00B269BE">
          <w:rPr>
            <w:rStyle w:val="Hyperlink"/>
            <w:noProof/>
          </w:rPr>
          <w:t>5.5.4</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View Layer</w:t>
        </w:r>
        <w:r w:rsidR="00393F49">
          <w:rPr>
            <w:noProof/>
            <w:webHidden/>
          </w:rPr>
          <w:tab/>
        </w:r>
        <w:r w:rsidR="00393F49">
          <w:rPr>
            <w:noProof/>
            <w:webHidden/>
          </w:rPr>
          <w:fldChar w:fldCharType="begin"/>
        </w:r>
        <w:r w:rsidR="00393F49">
          <w:rPr>
            <w:noProof/>
            <w:webHidden/>
          </w:rPr>
          <w:instrText xml:space="preserve"> PAGEREF _Toc468283808 \h </w:instrText>
        </w:r>
        <w:r w:rsidR="00393F49">
          <w:rPr>
            <w:noProof/>
            <w:webHidden/>
          </w:rPr>
        </w:r>
        <w:r w:rsidR="00393F49">
          <w:rPr>
            <w:noProof/>
            <w:webHidden/>
          </w:rPr>
          <w:fldChar w:fldCharType="separate"/>
        </w:r>
        <w:r w:rsidR="00393F49">
          <w:rPr>
            <w:noProof/>
            <w:webHidden/>
          </w:rPr>
          <w:t>45</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09" w:history="1">
        <w:r w:rsidR="00393F49" w:rsidRPr="00B269BE">
          <w:rPr>
            <w:rStyle w:val="Hyperlink"/>
            <w:noProof/>
          </w:rPr>
          <w:t>5.5.5</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Database Schemas</w:t>
        </w:r>
        <w:r w:rsidR="00393F49">
          <w:rPr>
            <w:noProof/>
            <w:webHidden/>
          </w:rPr>
          <w:tab/>
        </w:r>
        <w:r w:rsidR="00393F49">
          <w:rPr>
            <w:noProof/>
            <w:webHidden/>
          </w:rPr>
          <w:fldChar w:fldCharType="begin"/>
        </w:r>
        <w:r w:rsidR="00393F49">
          <w:rPr>
            <w:noProof/>
            <w:webHidden/>
          </w:rPr>
          <w:instrText xml:space="preserve"> PAGEREF _Toc468283809 \h </w:instrText>
        </w:r>
        <w:r w:rsidR="00393F49">
          <w:rPr>
            <w:noProof/>
            <w:webHidden/>
          </w:rPr>
        </w:r>
        <w:r w:rsidR="00393F49">
          <w:rPr>
            <w:noProof/>
            <w:webHidden/>
          </w:rPr>
          <w:fldChar w:fldCharType="separate"/>
        </w:r>
        <w:r w:rsidR="00393F49">
          <w:rPr>
            <w:noProof/>
            <w:webHidden/>
          </w:rPr>
          <w:t>45</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10" w:history="1">
        <w:r w:rsidR="00393F49" w:rsidRPr="00B269BE">
          <w:rPr>
            <w:rStyle w:val="Hyperlink"/>
            <w:noProof/>
          </w:rPr>
          <w:t>5.6</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Data Marts and Cubes</w:t>
        </w:r>
        <w:r w:rsidR="00393F49">
          <w:rPr>
            <w:noProof/>
            <w:webHidden/>
          </w:rPr>
          <w:tab/>
        </w:r>
        <w:r w:rsidR="00393F49">
          <w:rPr>
            <w:noProof/>
            <w:webHidden/>
          </w:rPr>
          <w:fldChar w:fldCharType="begin"/>
        </w:r>
        <w:r w:rsidR="00393F49">
          <w:rPr>
            <w:noProof/>
            <w:webHidden/>
          </w:rPr>
          <w:instrText xml:space="preserve"> PAGEREF _Toc468283810 \h </w:instrText>
        </w:r>
        <w:r w:rsidR="00393F49">
          <w:rPr>
            <w:noProof/>
            <w:webHidden/>
          </w:rPr>
        </w:r>
        <w:r w:rsidR="00393F49">
          <w:rPr>
            <w:noProof/>
            <w:webHidden/>
          </w:rPr>
          <w:fldChar w:fldCharType="separate"/>
        </w:r>
        <w:r w:rsidR="00393F49">
          <w:rPr>
            <w:noProof/>
            <w:webHidden/>
          </w:rPr>
          <w:t>48</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11" w:history="1">
        <w:r w:rsidR="00393F49" w:rsidRPr="00B269BE">
          <w:rPr>
            <w:rStyle w:val="Hyperlink"/>
            <w:noProof/>
          </w:rPr>
          <w:t>5.7</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SQL Server Integration Services</w:t>
        </w:r>
        <w:r w:rsidR="00393F49">
          <w:rPr>
            <w:noProof/>
            <w:webHidden/>
          </w:rPr>
          <w:tab/>
        </w:r>
        <w:r w:rsidR="00393F49">
          <w:rPr>
            <w:noProof/>
            <w:webHidden/>
          </w:rPr>
          <w:fldChar w:fldCharType="begin"/>
        </w:r>
        <w:r w:rsidR="00393F49">
          <w:rPr>
            <w:noProof/>
            <w:webHidden/>
          </w:rPr>
          <w:instrText xml:space="preserve"> PAGEREF _Toc468283811 \h </w:instrText>
        </w:r>
        <w:r w:rsidR="00393F49">
          <w:rPr>
            <w:noProof/>
            <w:webHidden/>
          </w:rPr>
        </w:r>
        <w:r w:rsidR="00393F49">
          <w:rPr>
            <w:noProof/>
            <w:webHidden/>
          </w:rPr>
          <w:fldChar w:fldCharType="separate"/>
        </w:r>
        <w:r w:rsidR="00393F49">
          <w:rPr>
            <w:noProof/>
            <w:webHidden/>
          </w:rPr>
          <w:t>49</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12" w:history="1">
        <w:r w:rsidR="00393F49" w:rsidRPr="00B269BE">
          <w:rPr>
            <w:rStyle w:val="Hyperlink"/>
            <w:noProof/>
          </w:rPr>
          <w:t>5.8</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Metadata Management</w:t>
        </w:r>
        <w:r w:rsidR="00393F49">
          <w:rPr>
            <w:noProof/>
            <w:webHidden/>
          </w:rPr>
          <w:tab/>
        </w:r>
        <w:r w:rsidR="00393F49">
          <w:rPr>
            <w:noProof/>
            <w:webHidden/>
          </w:rPr>
          <w:fldChar w:fldCharType="begin"/>
        </w:r>
        <w:r w:rsidR="00393F49">
          <w:rPr>
            <w:noProof/>
            <w:webHidden/>
          </w:rPr>
          <w:instrText xml:space="preserve"> PAGEREF _Toc468283812 \h </w:instrText>
        </w:r>
        <w:r w:rsidR="00393F49">
          <w:rPr>
            <w:noProof/>
            <w:webHidden/>
          </w:rPr>
        </w:r>
        <w:r w:rsidR="00393F49">
          <w:rPr>
            <w:noProof/>
            <w:webHidden/>
          </w:rPr>
          <w:fldChar w:fldCharType="separate"/>
        </w:r>
        <w:r w:rsidR="00393F49">
          <w:rPr>
            <w:noProof/>
            <w:webHidden/>
          </w:rPr>
          <w:t>49</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13" w:history="1">
        <w:r w:rsidR="00393F49" w:rsidRPr="00B269BE">
          <w:rPr>
            <w:rStyle w:val="Hyperlink"/>
            <w:noProof/>
          </w:rPr>
          <w:t>5.8.1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Technical &amp; Administrative Metadata</w:t>
        </w:r>
        <w:r w:rsidR="00393F49">
          <w:rPr>
            <w:noProof/>
            <w:webHidden/>
          </w:rPr>
          <w:tab/>
        </w:r>
        <w:r w:rsidR="00393F49">
          <w:rPr>
            <w:noProof/>
            <w:webHidden/>
          </w:rPr>
          <w:fldChar w:fldCharType="begin"/>
        </w:r>
        <w:r w:rsidR="00393F49">
          <w:rPr>
            <w:noProof/>
            <w:webHidden/>
          </w:rPr>
          <w:instrText xml:space="preserve"> PAGEREF _Toc468283813 \h </w:instrText>
        </w:r>
        <w:r w:rsidR="00393F49">
          <w:rPr>
            <w:noProof/>
            <w:webHidden/>
          </w:rPr>
        </w:r>
        <w:r w:rsidR="00393F49">
          <w:rPr>
            <w:noProof/>
            <w:webHidden/>
          </w:rPr>
          <w:fldChar w:fldCharType="separate"/>
        </w:r>
        <w:r w:rsidR="00393F49">
          <w:rPr>
            <w:noProof/>
            <w:webHidden/>
          </w:rPr>
          <w:t>49</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14" w:history="1">
        <w:r w:rsidR="00393F49" w:rsidRPr="00B269BE">
          <w:rPr>
            <w:rStyle w:val="Hyperlink"/>
            <w:noProof/>
          </w:rPr>
          <w:t>5.8.2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Business Metadata</w:t>
        </w:r>
        <w:r w:rsidR="00393F49">
          <w:rPr>
            <w:noProof/>
            <w:webHidden/>
          </w:rPr>
          <w:tab/>
        </w:r>
        <w:r w:rsidR="00393F49">
          <w:rPr>
            <w:noProof/>
            <w:webHidden/>
          </w:rPr>
          <w:fldChar w:fldCharType="begin"/>
        </w:r>
        <w:r w:rsidR="00393F49">
          <w:rPr>
            <w:noProof/>
            <w:webHidden/>
          </w:rPr>
          <w:instrText xml:space="preserve"> PAGEREF _Toc468283814 \h </w:instrText>
        </w:r>
        <w:r w:rsidR="00393F49">
          <w:rPr>
            <w:noProof/>
            <w:webHidden/>
          </w:rPr>
        </w:r>
        <w:r w:rsidR="00393F49">
          <w:rPr>
            <w:noProof/>
            <w:webHidden/>
          </w:rPr>
          <w:fldChar w:fldCharType="separate"/>
        </w:r>
        <w:r w:rsidR="00393F49">
          <w:rPr>
            <w:noProof/>
            <w:webHidden/>
          </w:rPr>
          <w:t>50</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15" w:history="1">
        <w:r w:rsidR="00393F49" w:rsidRPr="00B269BE">
          <w:rPr>
            <w:rStyle w:val="Hyperlink"/>
            <w:noProof/>
          </w:rPr>
          <w:t>5.9</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Master Data Services</w:t>
        </w:r>
        <w:r w:rsidR="00393F49">
          <w:rPr>
            <w:noProof/>
            <w:webHidden/>
          </w:rPr>
          <w:tab/>
        </w:r>
        <w:r w:rsidR="00393F49">
          <w:rPr>
            <w:noProof/>
            <w:webHidden/>
          </w:rPr>
          <w:fldChar w:fldCharType="begin"/>
        </w:r>
        <w:r w:rsidR="00393F49">
          <w:rPr>
            <w:noProof/>
            <w:webHidden/>
          </w:rPr>
          <w:instrText xml:space="preserve"> PAGEREF _Toc468283815 \h </w:instrText>
        </w:r>
        <w:r w:rsidR="00393F49">
          <w:rPr>
            <w:noProof/>
            <w:webHidden/>
          </w:rPr>
        </w:r>
        <w:r w:rsidR="00393F49">
          <w:rPr>
            <w:noProof/>
            <w:webHidden/>
          </w:rPr>
          <w:fldChar w:fldCharType="separate"/>
        </w:r>
        <w:r w:rsidR="00393F49">
          <w:rPr>
            <w:noProof/>
            <w:webHidden/>
          </w:rPr>
          <w:t>51</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16" w:history="1">
        <w:r w:rsidR="00393F49" w:rsidRPr="00B269BE">
          <w:rPr>
            <w:rStyle w:val="Hyperlink"/>
            <w:noProof/>
          </w:rPr>
          <w:t>5.10</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Data Quality and Transformation Process</w:t>
        </w:r>
        <w:r w:rsidR="00393F49">
          <w:rPr>
            <w:noProof/>
            <w:webHidden/>
          </w:rPr>
          <w:tab/>
        </w:r>
        <w:r w:rsidR="00393F49">
          <w:rPr>
            <w:noProof/>
            <w:webHidden/>
          </w:rPr>
          <w:fldChar w:fldCharType="begin"/>
        </w:r>
        <w:r w:rsidR="00393F49">
          <w:rPr>
            <w:noProof/>
            <w:webHidden/>
          </w:rPr>
          <w:instrText xml:space="preserve"> PAGEREF _Toc468283816 \h </w:instrText>
        </w:r>
        <w:r w:rsidR="00393F49">
          <w:rPr>
            <w:noProof/>
            <w:webHidden/>
          </w:rPr>
        </w:r>
        <w:r w:rsidR="00393F49">
          <w:rPr>
            <w:noProof/>
            <w:webHidden/>
          </w:rPr>
          <w:fldChar w:fldCharType="separate"/>
        </w:r>
        <w:r w:rsidR="00393F49">
          <w:rPr>
            <w:noProof/>
            <w:webHidden/>
          </w:rPr>
          <w:t>52</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17" w:history="1">
        <w:r w:rsidR="00393F49" w:rsidRPr="00B269BE">
          <w:rPr>
            <w:rStyle w:val="Hyperlink"/>
            <w:noProof/>
          </w:rPr>
          <w:t>5.11</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Downstream Uses</w:t>
        </w:r>
        <w:r w:rsidR="00393F49">
          <w:rPr>
            <w:noProof/>
            <w:webHidden/>
          </w:rPr>
          <w:tab/>
        </w:r>
        <w:r w:rsidR="00393F49">
          <w:rPr>
            <w:noProof/>
            <w:webHidden/>
          </w:rPr>
          <w:fldChar w:fldCharType="begin"/>
        </w:r>
        <w:r w:rsidR="00393F49">
          <w:rPr>
            <w:noProof/>
            <w:webHidden/>
          </w:rPr>
          <w:instrText xml:space="preserve"> PAGEREF _Toc468283817 \h </w:instrText>
        </w:r>
        <w:r w:rsidR="00393F49">
          <w:rPr>
            <w:noProof/>
            <w:webHidden/>
          </w:rPr>
        </w:r>
        <w:r w:rsidR="00393F49">
          <w:rPr>
            <w:noProof/>
            <w:webHidden/>
          </w:rPr>
          <w:fldChar w:fldCharType="separate"/>
        </w:r>
        <w:r w:rsidR="00393F49">
          <w:rPr>
            <w:noProof/>
            <w:webHidden/>
          </w:rPr>
          <w:t>53</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18" w:history="1">
        <w:r w:rsidR="00393F49" w:rsidRPr="00B269BE">
          <w:rPr>
            <w:rStyle w:val="Hyperlink"/>
            <w:noProof/>
          </w:rPr>
          <w:t>5.12</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Future Consideration</w:t>
        </w:r>
        <w:r w:rsidR="00393F49">
          <w:rPr>
            <w:noProof/>
            <w:webHidden/>
          </w:rPr>
          <w:tab/>
        </w:r>
        <w:r w:rsidR="00393F49">
          <w:rPr>
            <w:noProof/>
            <w:webHidden/>
          </w:rPr>
          <w:fldChar w:fldCharType="begin"/>
        </w:r>
        <w:r w:rsidR="00393F49">
          <w:rPr>
            <w:noProof/>
            <w:webHidden/>
          </w:rPr>
          <w:instrText xml:space="preserve"> PAGEREF _Toc468283818 \h </w:instrText>
        </w:r>
        <w:r w:rsidR="00393F49">
          <w:rPr>
            <w:noProof/>
            <w:webHidden/>
          </w:rPr>
        </w:r>
        <w:r w:rsidR="00393F49">
          <w:rPr>
            <w:noProof/>
            <w:webHidden/>
          </w:rPr>
          <w:fldChar w:fldCharType="separate"/>
        </w:r>
        <w:r w:rsidR="00393F49">
          <w:rPr>
            <w:noProof/>
            <w:webHidden/>
          </w:rPr>
          <w:t>53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19" w:history="1">
        <w:r w:rsidR="00393F49" w:rsidRPr="00B269BE">
          <w:rPr>
            <w:rStyle w:val="Hyperlink"/>
            <w:noProof/>
          </w:rPr>
          <w:t>5.12.1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Scalability</w:t>
        </w:r>
        <w:r w:rsidR="00393F49">
          <w:rPr>
            <w:noProof/>
            <w:webHidden/>
          </w:rPr>
          <w:tab/>
        </w:r>
        <w:r w:rsidR="00393F49">
          <w:rPr>
            <w:noProof/>
            <w:webHidden/>
          </w:rPr>
          <w:fldChar w:fldCharType="begin"/>
        </w:r>
        <w:r w:rsidR="00393F49">
          <w:rPr>
            <w:noProof/>
            <w:webHidden/>
          </w:rPr>
          <w:instrText xml:space="preserve"> PAGEREF _Toc468283819 \h </w:instrText>
        </w:r>
        <w:r w:rsidR="00393F49">
          <w:rPr>
            <w:noProof/>
            <w:webHidden/>
          </w:rPr>
        </w:r>
        <w:r w:rsidR="00393F49">
          <w:rPr>
            <w:noProof/>
            <w:webHidden/>
          </w:rPr>
          <w:fldChar w:fldCharType="separate"/>
        </w:r>
        <w:r w:rsidR="00393F49">
          <w:rPr>
            <w:noProof/>
            <w:webHidden/>
          </w:rPr>
          <w:t>53</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20" w:history="1">
        <w:r w:rsidR="00393F49" w:rsidRPr="00B269BE">
          <w:rPr>
            <w:rStyle w:val="Hyperlink"/>
            <w:noProof/>
          </w:rPr>
          <w:t>5.13</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Data Migration Plan</w:t>
        </w:r>
        <w:r w:rsidR="00393F49">
          <w:rPr>
            <w:noProof/>
            <w:webHidden/>
          </w:rPr>
          <w:tab/>
        </w:r>
        <w:r w:rsidR="00393F49">
          <w:rPr>
            <w:noProof/>
            <w:webHidden/>
          </w:rPr>
          <w:fldChar w:fldCharType="begin"/>
        </w:r>
        <w:r w:rsidR="00393F49">
          <w:rPr>
            <w:noProof/>
            <w:webHidden/>
          </w:rPr>
          <w:instrText xml:space="preserve"> PAGEREF _Toc468283820 \h </w:instrText>
        </w:r>
        <w:r w:rsidR="00393F49">
          <w:rPr>
            <w:noProof/>
            <w:webHidden/>
          </w:rPr>
        </w:r>
        <w:r w:rsidR="00393F49">
          <w:rPr>
            <w:noProof/>
            <w:webHidden/>
          </w:rPr>
          <w:fldChar w:fldCharType="separate"/>
        </w:r>
        <w:r w:rsidR="00393F49">
          <w:rPr>
            <w:noProof/>
            <w:webHidden/>
          </w:rPr>
          <w:t>53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21" w:history="1">
        <w:r w:rsidR="00393F49" w:rsidRPr="00B269BE">
          <w:rPr>
            <w:rStyle w:val="Hyperlink"/>
            <w:noProof/>
          </w:rPr>
          <w:t>5.13.1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Metcard Data</w:t>
        </w:r>
        <w:r w:rsidR="00393F49">
          <w:rPr>
            <w:noProof/>
            <w:webHidden/>
          </w:rPr>
          <w:tab/>
        </w:r>
        <w:r w:rsidR="00393F49">
          <w:rPr>
            <w:noProof/>
            <w:webHidden/>
          </w:rPr>
          <w:fldChar w:fldCharType="begin"/>
        </w:r>
        <w:r w:rsidR="00393F49">
          <w:rPr>
            <w:noProof/>
            <w:webHidden/>
          </w:rPr>
          <w:instrText xml:space="preserve"> PAGEREF _Toc468283821 \h </w:instrText>
        </w:r>
        <w:r w:rsidR="00393F49">
          <w:rPr>
            <w:noProof/>
            <w:webHidden/>
          </w:rPr>
        </w:r>
        <w:r w:rsidR="00393F49">
          <w:rPr>
            <w:noProof/>
            <w:webHidden/>
          </w:rPr>
          <w:fldChar w:fldCharType="separate"/>
        </w:r>
        <w:r w:rsidR="00393F49">
          <w:rPr>
            <w:noProof/>
            <w:webHidden/>
          </w:rPr>
          <w:t>53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22" w:history="1">
        <w:r w:rsidR="00393F49" w:rsidRPr="00B269BE">
          <w:rPr>
            <w:rStyle w:val="Hyperlink"/>
            <w:noProof/>
          </w:rPr>
          <w:t>5.13.2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Bus Tracking System Data</w:t>
        </w:r>
        <w:r w:rsidR="00393F49">
          <w:rPr>
            <w:noProof/>
            <w:webHidden/>
          </w:rPr>
          <w:tab/>
        </w:r>
        <w:r w:rsidR="00393F49">
          <w:rPr>
            <w:noProof/>
            <w:webHidden/>
          </w:rPr>
          <w:fldChar w:fldCharType="begin"/>
        </w:r>
        <w:r w:rsidR="00393F49">
          <w:rPr>
            <w:noProof/>
            <w:webHidden/>
          </w:rPr>
          <w:instrText xml:space="preserve"> PAGEREF _Toc468283822 \h </w:instrText>
        </w:r>
        <w:r w:rsidR="00393F49">
          <w:rPr>
            <w:noProof/>
            <w:webHidden/>
          </w:rPr>
        </w:r>
        <w:r w:rsidR="00393F49">
          <w:rPr>
            <w:noProof/>
            <w:webHidden/>
          </w:rPr>
          <w:fldChar w:fldCharType="separate"/>
        </w:r>
        <w:r w:rsidR="00393F49">
          <w:rPr>
            <w:noProof/>
            <w:webHidden/>
          </w:rPr>
          <w:t>55</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23" w:history="1">
        <w:r w:rsidR="00393F49" w:rsidRPr="00B269BE">
          <w:rPr>
            <w:rStyle w:val="Hyperlink"/>
            <w:noProof/>
          </w:rPr>
          <w:t>5.13.3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myki Ticketing Data</w:t>
        </w:r>
        <w:r w:rsidR="00393F49">
          <w:rPr>
            <w:noProof/>
            <w:webHidden/>
          </w:rPr>
          <w:tab/>
        </w:r>
        <w:r w:rsidR="00393F49">
          <w:rPr>
            <w:noProof/>
            <w:webHidden/>
          </w:rPr>
          <w:fldChar w:fldCharType="begin"/>
        </w:r>
        <w:r w:rsidR="00393F49">
          <w:rPr>
            <w:noProof/>
            <w:webHidden/>
          </w:rPr>
          <w:instrText xml:space="preserve"> PAGEREF _Toc468283823 \h </w:instrText>
        </w:r>
        <w:r w:rsidR="00393F49">
          <w:rPr>
            <w:noProof/>
            <w:webHidden/>
          </w:rPr>
        </w:r>
        <w:r w:rsidR="00393F49">
          <w:rPr>
            <w:noProof/>
            <w:webHidden/>
          </w:rPr>
          <w:fldChar w:fldCharType="separate"/>
        </w:r>
        <w:r w:rsidR="00393F49">
          <w:rPr>
            <w:noProof/>
            <w:webHidden/>
          </w:rPr>
          <w:t>55</w:t>
        </w:r>
        <w:r w:rsidR="00393F49">
          <w:rPr>
            <w:noProof/>
            <w:webHidden/>
          </w:rPr>
          <w:fldChar w:fldCharType="end"/>
        </w:r>
      </w:hyperlink>
    </w:p>
    <w:p w:rsidR="00393F49" w:rsidRDefault="00D107D3">
      <w:pPr>
        <w:pStyle w:val="TOC1"/>
        <w:tabs>
          <w:tab w:val="left" w:pos="4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824" w:history="1">
        <w:r w:rsidR="00393F49" w:rsidRPr="00B269BE">
          <w:rPr>
            <w:rStyle w:val="Hyperlink"/>
            <w:noProof/>
          </w:rPr>
          <w:t>6</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Information Architecture</w:t>
        </w:r>
        <w:r w:rsidR="00393F49">
          <w:rPr>
            <w:noProof/>
            <w:webHidden/>
          </w:rPr>
          <w:tab/>
        </w:r>
        <w:r w:rsidR="00393F49">
          <w:rPr>
            <w:noProof/>
            <w:webHidden/>
          </w:rPr>
          <w:fldChar w:fldCharType="begin"/>
        </w:r>
        <w:r w:rsidR="00393F49">
          <w:rPr>
            <w:noProof/>
            <w:webHidden/>
          </w:rPr>
          <w:instrText xml:space="preserve"> PAGEREF _Toc468283824 \h </w:instrText>
        </w:r>
        <w:r w:rsidR="00393F49">
          <w:rPr>
            <w:noProof/>
            <w:webHidden/>
          </w:rPr>
        </w:r>
        <w:r w:rsidR="00393F49">
          <w:rPr>
            <w:noProof/>
            <w:webHidden/>
          </w:rPr>
          <w:fldChar w:fldCharType="separate"/>
        </w:r>
        <w:r w:rsidR="00393F49">
          <w:rPr>
            <w:noProof/>
            <w:webHidden/>
          </w:rPr>
          <w:t>56</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25" w:history="1">
        <w:r w:rsidR="00393F49" w:rsidRPr="00B269BE">
          <w:rPr>
            <w:rStyle w:val="Hyperlink"/>
            <w:noProof/>
          </w:rPr>
          <w:t>6.1</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Reports and Formats</w:t>
        </w:r>
        <w:r w:rsidR="00393F49">
          <w:rPr>
            <w:noProof/>
            <w:webHidden/>
          </w:rPr>
          <w:tab/>
        </w:r>
        <w:r w:rsidR="00393F49">
          <w:rPr>
            <w:noProof/>
            <w:webHidden/>
          </w:rPr>
          <w:fldChar w:fldCharType="begin"/>
        </w:r>
        <w:r w:rsidR="00393F49">
          <w:rPr>
            <w:noProof/>
            <w:webHidden/>
          </w:rPr>
          <w:instrText xml:space="preserve"> PAGEREF _Toc468283825 \h </w:instrText>
        </w:r>
        <w:r w:rsidR="00393F49">
          <w:rPr>
            <w:noProof/>
            <w:webHidden/>
          </w:rPr>
        </w:r>
        <w:r w:rsidR="00393F49">
          <w:rPr>
            <w:noProof/>
            <w:webHidden/>
          </w:rPr>
          <w:fldChar w:fldCharType="separate"/>
        </w:r>
        <w:r w:rsidR="00393F49">
          <w:rPr>
            <w:noProof/>
            <w:webHidden/>
          </w:rPr>
          <w:t>56</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26" w:history="1">
        <w:r w:rsidR="00393F49" w:rsidRPr="00B269BE">
          <w:rPr>
            <w:rStyle w:val="Hyperlink"/>
            <w:noProof/>
          </w:rPr>
          <w:t>6.1.1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SQL Server Reporting Services</w:t>
        </w:r>
        <w:r w:rsidR="00393F49">
          <w:rPr>
            <w:noProof/>
            <w:webHidden/>
          </w:rPr>
          <w:tab/>
        </w:r>
        <w:r w:rsidR="00393F49">
          <w:rPr>
            <w:noProof/>
            <w:webHidden/>
          </w:rPr>
          <w:fldChar w:fldCharType="begin"/>
        </w:r>
        <w:r w:rsidR="00393F49">
          <w:rPr>
            <w:noProof/>
            <w:webHidden/>
          </w:rPr>
          <w:instrText xml:space="preserve"> PAGEREF _Toc468283826 \h </w:instrText>
        </w:r>
        <w:r w:rsidR="00393F49">
          <w:rPr>
            <w:noProof/>
            <w:webHidden/>
          </w:rPr>
        </w:r>
        <w:r w:rsidR="00393F49">
          <w:rPr>
            <w:noProof/>
            <w:webHidden/>
          </w:rPr>
          <w:fldChar w:fldCharType="separate"/>
        </w:r>
        <w:r w:rsidR="00393F49">
          <w:rPr>
            <w:noProof/>
            <w:webHidden/>
          </w:rPr>
          <w:t>57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27" w:history="1">
        <w:r w:rsidR="00393F49" w:rsidRPr="00B269BE">
          <w:rPr>
            <w:rStyle w:val="Hyperlink"/>
            <w:noProof/>
          </w:rPr>
          <w:t>6.1.2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Power View</w:t>
        </w:r>
        <w:r w:rsidR="00393F49">
          <w:rPr>
            <w:noProof/>
            <w:webHidden/>
          </w:rPr>
          <w:tab/>
        </w:r>
        <w:r w:rsidR="00393F49">
          <w:rPr>
            <w:noProof/>
            <w:webHidden/>
          </w:rPr>
          <w:fldChar w:fldCharType="begin"/>
        </w:r>
        <w:r w:rsidR="00393F49">
          <w:rPr>
            <w:noProof/>
            <w:webHidden/>
          </w:rPr>
          <w:instrText xml:space="preserve"> PAGEREF _Toc468283827 \h </w:instrText>
        </w:r>
        <w:r w:rsidR="00393F49">
          <w:rPr>
            <w:noProof/>
            <w:webHidden/>
          </w:rPr>
        </w:r>
        <w:r w:rsidR="00393F49">
          <w:rPr>
            <w:noProof/>
            <w:webHidden/>
          </w:rPr>
          <w:fldChar w:fldCharType="separate"/>
        </w:r>
        <w:r w:rsidR="00393F49">
          <w:rPr>
            <w:noProof/>
            <w:webHidden/>
          </w:rPr>
          <w:t>57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28" w:history="1">
        <w:r w:rsidR="00393F49" w:rsidRPr="00B269BE">
          <w:rPr>
            <w:rStyle w:val="Hyperlink"/>
            <w:noProof/>
          </w:rPr>
          <w:t>6.1.3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Excel Services</w:t>
        </w:r>
        <w:r w:rsidR="00393F49">
          <w:rPr>
            <w:noProof/>
            <w:webHidden/>
          </w:rPr>
          <w:tab/>
        </w:r>
        <w:r w:rsidR="00393F49">
          <w:rPr>
            <w:noProof/>
            <w:webHidden/>
          </w:rPr>
          <w:fldChar w:fldCharType="begin"/>
        </w:r>
        <w:r w:rsidR="00393F49">
          <w:rPr>
            <w:noProof/>
            <w:webHidden/>
          </w:rPr>
          <w:instrText xml:space="preserve"> PAGEREF _Toc468283828 \h </w:instrText>
        </w:r>
        <w:r w:rsidR="00393F49">
          <w:rPr>
            <w:noProof/>
            <w:webHidden/>
          </w:rPr>
        </w:r>
        <w:r w:rsidR="00393F49">
          <w:rPr>
            <w:noProof/>
            <w:webHidden/>
          </w:rPr>
          <w:fldChar w:fldCharType="separate"/>
        </w:r>
        <w:r w:rsidR="00393F49">
          <w:rPr>
            <w:noProof/>
            <w:webHidden/>
          </w:rPr>
          <w:t>57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29" w:history="1">
        <w:r w:rsidR="00393F49" w:rsidRPr="00B269BE">
          <w:rPr>
            <w:rStyle w:val="Hyperlink"/>
            <w:noProof/>
          </w:rPr>
          <w:t>6.1.4</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Power BI</w:t>
        </w:r>
        <w:r w:rsidR="00393F49">
          <w:rPr>
            <w:noProof/>
            <w:webHidden/>
          </w:rPr>
          <w:tab/>
        </w:r>
        <w:r w:rsidR="00393F49">
          <w:rPr>
            <w:noProof/>
            <w:webHidden/>
          </w:rPr>
          <w:fldChar w:fldCharType="begin"/>
        </w:r>
        <w:r w:rsidR="00393F49">
          <w:rPr>
            <w:noProof/>
            <w:webHidden/>
          </w:rPr>
          <w:instrText xml:space="preserve"> PAGEREF _Toc468283829 \h </w:instrText>
        </w:r>
        <w:r w:rsidR="00393F49">
          <w:rPr>
            <w:noProof/>
            <w:webHidden/>
          </w:rPr>
        </w:r>
        <w:r w:rsidR="00393F49">
          <w:rPr>
            <w:noProof/>
            <w:webHidden/>
          </w:rPr>
          <w:fldChar w:fldCharType="separate"/>
        </w:r>
        <w:r w:rsidR="00393F49">
          <w:rPr>
            <w:noProof/>
            <w:webHidden/>
          </w:rPr>
          <w:t>57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30" w:history="1">
        <w:r w:rsidR="00393F49" w:rsidRPr="00B269BE">
          <w:rPr>
            <w:rStyle w:val="Hyperlink"/>
            <w:noProof/>
          </w:rPr>
          <w:t>6.1.5</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ADA Based Reporting</w:t>
        </w:r>
        <w:r w:rsidR="00393F49">
          <w:rPr>
            <w:noProof/>
            <w:webHidden/>
          </w:rPr>
          <w:tab/>
        </w:r>
        <w:r w:rsidR="00393F49">
          <w:rPr>
            <w:noProof/>
            <w:webHidden/>
          </w:rPr>
          <w:fldChar w:fldCharType="begin"/>
        </w:r>
        <w:r w:rsidR="00393F49">
          <w:rPr>
            <w:noProof/>
            <w:webHidden/>
          </w:rPr>
          <w:instrText xml:space="preserve"> PAGEREF _Toc468283830 \h </w:instrText>
        </w:r>
        <w:r w:rsidR="00393F49">
          <w:rPr>
            <w:noProof/>
            <w:webHidden/>
          </w:rPr>
        </w:r>
        <w:r w:rsidR="00393F49">
          <w:rPr>
            <w:noProof/>
            <w:webHidden/>
          </w:rPr>
          <w:fldChar w:fldCharType="separate"/>
        </w:r>
        <w:r w:rsidR="00393F49">
          <w:rPr>
            <w:noProof/>
            <w:webHidden/>
          </w:rPr>
          <w:t>57</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31" w:history="1">
        <w:r w:rsidR="00393F49" w:rsidRPr="00B269BE">
          <w:rPr>
            <w:rStyle w:val="Hyperlink"/>
            <w:noProof/>
          </w:rPr>
          <w:t>6.2</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Dimensional Matrix</w:t>
        </w:r>
        <w:r w:rsidR="00393F49">
          <w:rPr>
            <w:noProof/>
            <w:webHidden/>
          </w:rPr>
          <w:tab/>
        </w:r>
        <w:r w:rsidR="00393F49">
          <w:rPr>
            <w:noProof/>
            <w:webHidden/>
          </w:rPr>
          <w:fldChar w:fldCharType="begin"/>
        </w:r>
        <w:r w:rsidR="00393F49">
          <w:rPr>
            <w:noProof/>
            <w:webHidden/>
          </w:rPr>
          <w:instrText xml:space="preserve"> PAGEREF _Toc468283831 \h </w:instrText>
        </w:r>
        <w:r w:rsidR="00393F49">
          <w:rPr>
            <w:noProof/>
            <w:webHidden/>
          </w:rPr>
        </w:r>
        <w:r w:rsidR="00393F49">
          <w:rPr>
            <w:noProof/>
            <w:webHidden/>
          </w:rPr>
          <w:fldChar w:fldCharType="separate"/>
        </w:r>
        <w:r w:rsidR="00393F49">
          <w:rPr>
            <w:noProof/>
            <w:webHidden/>
          </w:rPr>
          <w:t>58</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32" w:history="1">
        <w:r w:rsidR="00393F49" w:rsidRPr="00B269BE">
          <w:rPr>
            <w:rStyle w:val="Hyperlink"/>
            <w:noProof/>
          </w:rPr>
          <w:t>6.3</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Data Dictionary and Business Rules</w:t>
        </w:r>
        <w:r w:rsidR="00393F49">
          <w:rPr>
            <w:noProof/>
            <w:webHidden/>
          </w:rPr>
          <w:tab/>
        </w:r>
        <w:r w:rsidR="00393F49">
          <w:rPr>
            <w:noProof/>
            <w:webHidden/>
          </w:rPr>
          <w:fldChar w:fldCharType="begin"/>
        </w:r>
        <w:r w:rsidR="00393F49">
          <w:rPr>
            <w:noProof/>
            <w:webHidden/>
          </w:rPr>
          <w:instrText xml:space="preserve"> PAGEREF _Toc468283832 \h </w:instrText>
        </w:r>
        <w:r w:rsidR="00393F49">
          <w:rPr>
            <w:noProof/>
            <w:webHidden/>
          </w:rPr>
        </w:r>
        <w:r w:rsidR="00393F49">
          <w:rPr>
            <w:noProof/>
            <w:webHidden/>
          </w:rPr>
          <w:fldChar w:fldCharType="separate"/>
        </w:r>
        <w:r w:rsidR="00393F49">
          <w:rPr>
            <w:noProof/>
            <w:webHidden/>
          </w:rPr>
          <w:t>59</w:t>
        </w:r>
        <w:r w:rsidR="00393F49">
          <w:rPr>
            <w:noProof/>
            <w:webHidden/>
          </w:rPr>
          <w:fldChar w:fldCharType="end"/>
        </w:r>
      </w:hyperlink>
    </w:p>
    <w:p w:rsidR="00393F49" w:rsidRDefault="00D107D3">
      <w:pPr>
        <w:pStyle w:val="TOC1"/>
        <w:tabs>
          <w:tab w:val="left" w:pos="4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833" w:history="1">
        <w:r w:rsidR="00393F49" w:rsidRPr="00B269BE">
          <w:rPr>
            <w:rStyle w:val="Hyperlink"/>
            <w:noProof/>
          </w:rPr>
          <w:t>7</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Application Architecture</w:t>
        </w:r>
        <w:r w:rsidR="00393F49">
          <w:rPr>
            <w:noProof/>
            <w:webHidden/>
          </w:rPr>
          <w:tab/>
        </w:r>
        <w:r w:rsidR="00393F49">
          <w:rPr>
            <w:noProof/>
            <w:webHidden/>
          </w:rPr>
          <w:fldChar w:fldCharType="begin"/>
        </w:r>
        <w:r w:rsidR="00393F49">
          <w:rPr>
            <w:noProof/>
            <w:webHidden/>
          </w:rPr>
          <w:instrText xml:space="preserve"> PAGEREF _Toc468283833 \h </w:instrText>
        </w:r>
        <w:r w:rsidR="00393F49">
          <w:rPr>
            <w:noProof/>
            <w:webHidden/>
          </w:rPr>
        </w:r>
        <w:r w:rsidR="00393F49">
          <w:rPr>
            <w:noProof/>
            <w:webHidden/>
          </w:rPr>
          <w:fldChar w:fldCharType="separate"/>
        </w:r>
        <w:r w:rsidR="00393F49">
          <w:rPr>
            <w:noProof/>
            <w:webHidden/>
          </w:rPr>
          <w:t>60</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34" w:history="1">
        <w:r w:rsidR="00393F49" w:rsidRPr="00B269BE">
          <w:rPr>
            <w:rStyle w:val="Hyperlink"/>
            <w:noProof/>
          </w:rPr>
          <w:t>7.1</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Data Lake - HDInsight</w:t>
        </w:r>
        <w:r w:rsidR="00393F49">
          <w:rPr>
            <w:noProof/>
            <w:webHidden/>
          </w:rPr>
          <w:tab/>
        </w:r>
        <w:r w:rsidR="00393F49">
          <w:rPr>
            <w:noProof/>
            <w:webHidden/>
          </w:rPr>
          <w:fldChar w:fldCharType="begin"/>
        </w:r>
        <w:r w:rsidR="00393F49">
          <w:rPr>
            <w:noProof/>
            <w:webHidden/>
          </w:rPr>
          <w:instrText xml:space="preserve"> PAGEREF _Toc468283834 \h </w:instrText>
        </w:r>
        <w:r w:rsidR="00393F49">
          <w:rPr>
            <w:noProof/>
            <w:webHidden/>
          </w:rPr>
        </w:r>
        <w:r w:rsidR="00393F49">
          <w:rPr>
            <w:noProof/>
            <w:webHidden/>
          </w:rPr>
          <w:fldChar w:fldCharType="separate"/>
        </w:r>
        <w:r w:rsidR="00393F49">
          <w:rPr>
            <w:noProof/>
            <w:webHidden/>
          </w:rPr>
          <w:t>60</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35" w:history="1">
        <w:r w:rsidR="00393F49" w:rsidRPr="00B269BE">
          <w:rPr>
            <w:rStyle w:val="Hyperlink"/>
            <w:noProof/>
            <w:lang w:val="en-AU"/>
          </w:rPr>
          <w:t>7.1.1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Data Lake Storage Accounts and Containers</w:t>
        </w:r>
        <w:r w:rsidR="00393F49">
          <w:rPr>
            <w:noProof/>
            <w:webHidden/>
          </w:rPr>
          <w:tab/>
        </w:r>
        <w:r w:rsidR="00393F49">
          <w:rPr>
            <w:noProof/>
            <w:webHidden/>
          </w:rPr>
          <w:fldChar w:fldCharType="begin"/>
        </w:r>
        <w:r w:rsidR="00393F49">
          <w:rPr>
            <w:noProof/>
            <w:webHidden/>
          </w:rPr>
          <w:instrText xml:space="preserve"> PAGEREF _Toc468283835 \h </w:instrText>
        </w:r>
        <w:r w:rsidR="00393F49">
          <w:rPr>
            <w:noProof/>
            <w:webHidden/>
          </w:rPr>
        </w:r>
        <w:r w:rsidR="00393F49">
          <w:rPr>
            <w:noProof/>
            <w:webHidden/>
          </w:rPr>
          <w:fldChar w:fldCharType="separate"/>
        </w:r>
        <w:r w:rsidR="00393F49">
          <w:rPr>
            <w:noProof/>
            <w:webHidden/>
          </w:rPr>
          <w:t>61</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36" w:history="1">
        <w:r w:rsidR="00393F49" w:rsidRPr="00B269BE">
          <w:rPr>
            <w:rStyle w:val="Hyperlink"/>
            <w:noProof/>
          </w:rPr>
          <w:t>7.2</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SQL Server Analysis Services – Semantic Layer</w:t>
        </w:r>
        <w:r w:rsidR="00393F49">
          <w:rPr>
            <w:noProof/>
            <w:webHidden/>
          </w:rPr>
          <w:tab/>
        </w:r>
        <w:r w:rsidR="00393F49">
          <w:rPr>
            <w:noProof/>
            <w:webHidden/>
          </w:rPr>
          <w:fldChar w:fldCharType="begin"/>
        </w:r>
        <w:r w:rsidR="00393F49">
          <w:rPr>
            <w:noProof/>
            <w:webHidden/>
          </w:rPr>
          <w:instrText xml:space="preserve"> PAGEREF _Toc468283836 \h </w:instrText>
        </w:r>
        <w:r w:rsidR="00393F49">
          <w:rPr>
            <w:noProof/>
            <w:webHidden/>
          </w:rPr>
        </w:r>
        <w:r w:rsidR="00393F49">
          <w:rPr>
            <w:noProof/>
            <w:webHidden/>
          </w:rPr>
          <w:fldChar w:fldCharType="separate"/>
        </w:r>
        <w:r w:rsidR="00393F49">
          <w:rPr>
            <w:noProof/>
            <w:webHidden/>
          </w:rPr>
          <w:t>61</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37" w:history="1">
        <w:r w:rsidR="00393F49" w:rsidRPr="00B269BE">
          <w:rPr>
            <w:rStyle w:val="Hyperlink"/>
            <w:noProof/>
          </w:rPr>
          <w:t>7.3</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SQL Server Analysis Services Server Infrastructure</w:t>
        </w:r>
        <w:r w:rsidR="00393F49">
          <w:rPr>
            <w:noProof/>
            <w:webHidden/>
          </w:rPr>
          <w:tab/>
        </w:r>
        <w:r w:rsidR="00393F49">
          <w:rPr>
            <w:noProof/>
            <w:webHidden/>
          </w:rPr>
          <w:fldChar w:fldCharType="begin"/>
        </w:r>
        <w:r w:rsidR="00393F49">
          <w:rPr>
            <w:noProof/>
            <w:webHidden/>
          </w:rPr>
          <w:instrText xml:space="preserve"> PAGEREF _Toc468283837 \h </w:instrText>
        </w:r>
        <w:r w:rsidR="00393F49">
          <w:rPr>
            <w:noProof/>
            <w:webHidden/>
          </w:rPr>
        </w:r>
        <w:r w:rsidR="00393F49">
          <w:rPr>
            <w:noProof/>
            <w:webHidden/>
          </w:rPr>
          <w:fldChar w:fldCharType="separate"/>
        </w:r>
        <w:r w:rsidR="00393F49">
          <w:rPr>
            <w:noProof/>
            <w:webHidden/>
          </w:rPr>
          <w:t>62</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38" w:history="1">
        <w:r w:rsidR="00393F49" w:rsidRPr="00B269BE">
          <w:rPr>
            <w:rStyle w:val="Hyperlink"/>
            <w:noProof/>
            <w:lang w:val="en-AU"/>
          </w:rPr>
          <w:t>7.3.1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Disk Storage Requirements</w:t>
        </w:r>
        <w:r w:rsidR="00393F49">
          <w:rPr>
            <w:noProof/>
            <w:webHidden/>
          </w:rPr>
          <w:tab/>
        </w:r>
        <w:r w:rsidR="00393F49">
          <w:rPr>
            <w:noProof/>
            <w:webHidden/>
          </w:rPr>
          <w:fldChar w:fldCharType="begin"/>
        </w:r>
        <w:r w:rsidR="00393F49">
          <w:rPr>
            <w:noProof/>
            <w:webHidden/>
          </w:rPr>
          <w:instrText xml:space="preserve"> PAGEREF _Toc468283838 \h </w:instrText>
        </w:r>
        <w:r w:rsidR="00393F49">
          <w:rPr>
            <w:noProof/>
            <w:webHidden/>
          </w:rPr>
        </w:r>
        <w:r w:rsidR="00393F49">
          <w:rPr>
            <w:noProof/>
            <w:webHidden/>
          </w:rPr>
          <w:fldChar w:fldCharType="separate"/>
        </w:r>
        <w:r w:rsidR="00393F49">
          <w:rPr>
            <w:noProof/>
            <w:webHidden/>
          </w:rPr>
          <w:t>62</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39" w:history="1">
        <w:r w:rsidR="00393F49" w:rsidRPr="00B269BE">
          <w:rPr>
            <w:rStyle w:val="Hyperlink"/>
            <w:noProof/>
            <w:lang w:val="en-AU"/>
          </w:rPr>
          <w:t>7.3.2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Memory and Processor</w:t>
        </w:r>
        <w:r w:rsidR="00393F49">
          <w:rPr>
            <w:noProof/>
            <w:webHidden/>
          </w:rPr>
          <w:tab/>
        </w:r>
        <w:r w:rsidR="00393F49">
          <w:rPr>
            <w:noProof/>
            <w:webHidden/>
          </w:rPr>
          <w:fldChar w:fldCharType="begin"/>
        </w:r>
        <w:r w:rsidR="00393F49">
          <w:rPr>
            <w:noProof/>
            <w:webHidden/>
          </w:rPr>
          <w:instrText xml:space="preserve"> PAGEREF _Toc468283839 \h </w:instrText>
        </w:r>
        <w:r w:rsidR="00393F49">
          <w:rPr>
            <w:noProof/>
            <w:webHidden/>
          </w:rPr>
        </w:r>
        <w:r w:rsidR="00393F49">
          <w:rPr>
            <w:noProof/>
            <w:webHidden/>
          </w:rPr>
          <w:fldChar w:fldCharType="separate"/>
        </w:r>
        <w:r w:rsidR="00393F49">
          <w:rPr>
            <w:noProof/>
            <w:webHidden/>
          </w:rPr>
          <w:t>62</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40" w:history="1">
        <w:r w:rsidR="00393F49" w:rsidRPr="00B269BE">
          <w:rPr>
            <w:rStyle w:val="Hyperlink"/>
            <w:noProof/>
          </w:rPr>
          <w:t>7.4</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Analytics Discovery Area</w:t>
        </w:r>
        <w:r w:rsidR="00393F49">
          <w:rPr>
            <w:noProof/>
            <w:webHidden/>
          </w:rPr>
          <w:tab/>
        </w:r>
        <w:r w:rsidR="00393F49">
          <w:rPr>
            <w:noProof/>
            <w:webHidden/>
          </w:rPr>
          <w:fldChar w:fldCharType="begin"/>
        </w:r>
        <w:r w:rsidR="00393F49">
          <w:rPr>
            <w:noProof/>
            <w:webHidden/>
          </w:rPr>
          <w:instrText xml:space="preserve"> PAGEREF _Toc468283840 \h </w:instrText>
        </w:r>
        <w:r w:rsidR="00393F49">
          <w:rPr>
            <w:noProof/>
            <w:webHidden/>
          </w:rPr>
        </w:r>
        <w:r w:rsidR="00393F49">
          <w:rPr>
            <w:noProof/>
            <w:webHidden/>
          </w:rPr>
          <w:fldChar w:fldCharType="separate"/>
        </w:r>
        <w:r w:rsidR="00393F49">
          <w:rPr>
            <w:noProof/>
            <w:webHidden/>
          </w:rPr>
          <w:t>63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41" w:history="1">
        <w:r w:rsidR="00393F49" w:rsidRPr="00B269BE">
          <w:rPr>
            <w:rStyle w:val="Hyperlink"/>
            <w:noProof/>
            <w:lang w:val="en-AU"/>
          </w:rPr>
          <w:t>7.4.1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Virtual Machines</w:t>
        </w:r>
        <w:r w:rsidR="00393F49">
          <w:rPr>
            <w:noProof/>
            <w:webHidden/>
          </w:rPr>
          <w:tab/>
        </w:r>
        <w:r w:rsidR="00393F49">
          <w:rPr>
            <w:noProof/>
            <w:webHidden/>
          </w:rPr>
          <w:fldChar w:fldCharType="begin"/>
        </w:r>
        <w:r w:rsidR="00393F49">
          <w:rPr>
            <w:noProof/>
            <w:webHidden/>
          </w:rPr>
          <w:instrText xml:space="preserve"> PAGEREF _Toc468283841 \h </w:instrText>
        </w:r>
        <w:r w:rsidR="00393F49">
          <w:rPr>
            <w:noProof/>
            <w:webHidden/>
          </w:rPr>
        </w:r>
        <w:r w:rsidR="00393F49">
          <w:rPr>
            <w:noProof/>
            <w:webHidden/>
          </w:rPr>
          <w:fldChar w:fldCharType="separate"/>
        </w:r>
        <w:r w:rsidR="00393F49">
          <w:rPr>
            <w:noProof/>
            <w:webHidden/>
          </w:rPr>
          <w:t>63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42" w:history="1">
        <w:r w:rsidR="00393F49" w:rsidRPr="00B269BE">
          <w:rPr>
            <w:rStyle w:val="Hyperlink"/>
            <w:noProof/>
            <w:lang w:val="en-AU"/>
          </w:rPr>
          <w:t>7.4.2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HDInsight (Hadoop)</w:t>
        </w:r>
        <w:r w:rsidR="00393F49">
          <w:rPr>
            <w:noProof/>
            <w:webHidden/>
          </w:rPr>
          <w:tab/>
        </w:r>
        <w:r w:rsidR="00393F49">
          <w:rPr>
            <w:noProof/>
            <w:webHidden/>
          </w:rPr>
          <w:fldChar w:fldCharType="begin"/>
        </w:r>
        <w:r w:rsidR="00393F49">
          <w:rPr>
            <w:noProof/>
            <w:webHidden/>
          </w:rPr>
          <w:instrText xml:space="preserve"> PAGEREF _Toc468283842 \h </w:instrText>
        </w:r>
        <w:r w:rsidR="00393F49">
          <w:rPr>
            <w:noProof/>
            <w:webHidden/>
          </w:rPr>
        </w:r>
        <w:r w:rsidR="00393F49">
          <w:rPr>
            <w:noProof/>
            <w:webHidden/>
          </w:rPr>
          <w:fldChar w:fldCharType="separate"/>
        </w:r>
        <w:r w:rsidR="00393F49">
          <w:rPr>
            <w:noProof/>
            <w:webHidden/>
          </w:rPr>
          <w:t>64</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43" w:history="1">
        <w:r w:rsidR="00393F49" w:rsidRPr="00B269BE">
          <w:rPr>
            <w:rStyle w:val="Hyperlink"/>
            <w:noProof/>
            <w:lang w:val="en-AU"/>
          </w:rPr>
          <w:t>7.4.3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Azure SQL Database (Sandpit)</w:t>
        </w:r>
        <w:r w:rsidR="00393F49">
          <w:rPr>
            <w:noProof/>
            <w:webHidden/>
          </w:rPr>
          <w:tab/>
        </w:r>
        <w:r w:rsidR="00393F49">
          <w:rPr>
            <w:noProof/>
            <w:webHidden/>
          </w:rPr>
          <w:fldChar w:fldCharType="begin"/>
        </w:r>
        <w:r w:rsidR="00393F49">
          <w:rPr>
            <w:noProof/>
            <w:webHidden/>
          </w:rPr>
          <w:instrText xml:space="preserve"> PAGEREF _Toc468283843 \h </w:instrText>
        </w:r>
        <w:r w:rsidR="00393F49">
          <w:rPr>
            <w:noProof/>
            <w:webHidden/>
          </w:rPr>
        </w:r>
        <w:r w:rsidR="00393F49">
          <w:rPr>
            <w:noProof/>
            <w:webHidden/>
          </w:rPr>
          <w:fldChar w:fldCharType="separate"/>
        </w:r>
        <w:r w:rsidR="00393F49">
          <w:rPr>
            <w:noProof/>
            <w:webHidden/>
          </w:rPr>
          <w:t>64</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44" w:history="1">
        <w:r w:rsidR="00393F49" w:rsidRPr="00B269BE">
          <w:rPr>
            <w:rStyle w:val="Hyperlink"/>
            <w:noProof/>
            <w:lang w:val="en-AU"/>
          </w:rPr>
          <w:t>7.4.4</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SQL Server Analysis Services</w:t>
        </w:r>
        <w:r w:rsidR="00393F49">
          <w:rPr>
            <w:noProof/>
            <w:webHidden/>
          </w:rPr>
          <w:tab/>
        </w:r>
        <w:r w:rsidR="00393F49">
          <w:rPr>
            <w:noProof/>
            <w:webHidden/>
          </w:rPr>
          <w:fldChar w:fldCharType="begin"/>
        </w:r>
        <w:r w:rsidR="00393F49">
          <w:rPr>
            <w:noProof/>
            <w:webHidden/>
          </w:rPr>
          <w:instrText xml:space="preserve"> PAGEREF _Toc468283844 \h </w:instrText>
        </w:r>
        <w:r w:rsidR="00393F49">
          <w:rPr>
            <w:noProof/>
            <w:webHidden/>
          </w:rPr>
        </w:r>
        <w:r w:rsidR="00393F49">
          <w:rPr>
            <w:noProof/>
            <w:webHidden/>
          </w:rPr>
          <w:fldChar w:fldCharType="separate"/>
        </w:r>
        <w:r w:rsidR="00393F49">
          <w:rPr>
            <w:noProof/>
            <w:webHidden/>
          </w:rPr>
          <w:t>64</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45" w:history="1">
        <w:r w:rsidR="00393F49" w:rsidRPr="00B269BE">
          <w:rPr>
            <w:rStyle w:val="Hyperlink"/>
            <w:noProof/>
            <w:lang w:val="en-AU"/>
          </w:rPr>
          <w:t>7.4.5</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Spark</w:t>
        </w:r>
        <w:r w:rsidR="00393F49">
          <w:rPr>
            <w:noProof/>
            <w:webHidden/>
          </w:rPr>
          <w:tab/>
        </w:r>
        <w:r w:rsidR="00393F49">
          <w:rPr>
            <w:noProof/>
            <w:webHidden/>
          </w:rPr>
          <w:fldChar w:fldCharType="begin"/>
        </w:r>
        <w:r w:rsidR="00393F49">
          <w:rPr>
            <w:noProof/>
            <w:webHidden/>
          </w:rPr>
          <w:instrText xml:space="preserve"> PAGEREF _Toc468283845 \h </w:instrText>
        </w:r>
        <w:r w:rsidR="00393F49">
          <w:rPr>
            <w:noProof/>
            <w:webHidden/>
          </w:rPr>
        </w:r>
        <w:r w:rsidR="00393F49">
          <w:rPr>
            <w:noProof/>
            <w:webHidden/>
          </w:rPr>
          <w:fldChar w:fldCharType="separate"/>
        </w:r>
        <w:r w:rsidR="00393F49">
          <w:rPr>
            <w:noProof/>
            <w:webHidden/>
          </w:rPr>
          <w:t>64</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46" w:history="1">
        <w:r w:rsidR="00393F49" w:rsidRPr="00B269BE">
          <w:rPr>
            <w:rStyle w:val="Hyperlink"/>
            <w:noProof/>
            <w:lang w:val="en-AU"/>
          </w:rPr>
          <w:t>7.4.6</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Azure Machine Learning</w:t>
        </w:r>
        <w:r w:rsidR="00393F49">
          <w:rPr>
            <w:noProof/>
            <w:webHidden/>
          </w:rPr>
          <w:tab/>
        </w:r>
        <w:r w:rsidR="00393F49">
          <w:rPr>
            <w:noProof/>
            <w:webHidden/>
          </w:rPr>
          <w:fldChar w:fldCharType="begin"/>
        </w:r>
        <w:r w:rsidR="00393F49">
          <w:rPr>
            <w:noProof/>
            <w:webHidden/>
          </w:rPr>
          <w:instrText xml:space="preserve"> PAGEREF _Toc468283846 \h </w:instrText>
        </w:r>
        <w:r w:rsidR="00393F49">
          <w:rPr>
            <w:noProof/>
            <w:webHidden/>
          </w:rPr>
        </w:r>
        <w:r w:rsidR="00393F49">
          <w:rPr>
            <w:noProof/>
            <w:webHidden/>
          </w:rPr>
          <w:fldChar w:fldCharType="separate"/>
        </w:r>
        <w:r w:rsidR="00393F49">
          <w:rPr>
            <w:noProof/>
            <w:webHidden/>
          </w:rPr>
          <w:t>65</w:t>
        </w:r>
        <w:r w:rsidR="00393F49">
          <w:rPr>
            <w:noProof/>
            <w:webHidden/>
          </w:rPr>
          <w:fldChar w:fldCharType="end"/>
        </w:r>
      </w:hyperlink>
    </w:p>
    <w:p w:rsidR="00393F49" w:rsidRDefault="00D107D3">
      <w:pPr>
        <w:pStyle w:val="TOC1"/>
        <w:tabs>
          <w:tab w:val="left" w:pos="4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847" w:history="1">
        <w:r w:rsidR="00393F49" w:rsidRPr="00B269BE">
          <w:rPr>
            <w:rStyle w:val="Hyperlink"/>
            <w:noProof/>
          </w:rPr>
          <w:t>8</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Integration Architecture</w:t>
        </w:r>
        <w:r w:rsidR="00393F49">
          <w:rPr>
            <w:noProof/>
            <w:webHidden/>
          </w:rPr>
          <w:tab/>
        </w:r>
        <w:r w:rsidR="00393F49">
          <w:rPr>
            <w:noProof/>
            <w:webHidden/>
          </w:rPr>
          <w:fldChar w:fldCharType="begin"/>
        </w:r>
        <w:r w:rsidR="00393F49">
          <w:rPr>
            <w:noProof/>
            <w:webHidden/>
          </w:rPr>
          <w:instrText xml:space="preserve"> PAGEREF _Toc468283847 \h </w:instrText>
        </w:r>
        <w:r w:rsidR="00393F49">
          <w:rPr>
            <w:noProof/>
            <w:webHidden/>
          </w:rPr>
        </w:r>
        <w:r w:rsidR="00393F49">
          <w:rPr>
            <w:noProof/>
            <w:webHidden/>
          </w:rPr>
          <w:fldChar w:fldCharType="separate"/>
        </w:r>
        <w:r w:rsidR="00393F49">
          <w:rPr>
            <w:noProof/>
            <w:webHidden/>
          </w:rPr>
          <w:t>66</w:t>
        </w:r>
        <w:r w:rsidR="00393F49">
          <w:rPr>
            <w:noProof/>
            <w:webHidden/>
          </w:rPr>
          <w:fldChar w:fldCharType="end"/>
        </w:r>
      </w:hyperlink>
    </w:p>
    <w:p w:rsidR="00393F49" w:rsidRDefault="00D107D3">
      <w:pPr>
        <w:pStyle w:val="TOC1"/>
        <w:tabs>
          <w:tab w:val="left" w:pos="4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848" w:history="1">
        <w:r w:rsidR="00393F49" w:rsidRPr="00B269BE">
          <w:rPr>
            <w:rStyle w:val="Hyperlink"/>
            <w:noProof/>
          </w:rPr>
          <w:t>9</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SharePoint 2013 Architecture</w:t>
        </w:r>
        <w:r w:rsidR="00393F49">
          <w:rPr>
            <w:noProof/>
            <w:webHidden/>
          </w:rPr>
          <w:tab/>
        </w:r>
        <w:r w:rsidR="00393F49">
          <w:rPr>
            <w:noProof/>
            <w:webHidden/>
          </w:rPr>
          <w:fldChar w:fldCharType="begin"/>
        </w:r>
        <w:r w:rsidR="00393F49">
          <w:rPr>
            <w:noProof/>
            <w:webHidden/>
          </w:rPr>
          <w:instrText xml:space="preserve"> PAGEREF _Toc468283848 \h </w:instrText>
        </w:r>
        <w:r w:rsidR="00393F49">
          <w:rPr>
            <w:noProof/>
            <w:webHidden/>
          </w:rPr>
        </w:r>
        <w:r w:rsidR="00393F49">
          <w:rPr>
            <w:noProof/>
            <w:webHidden/>
          </w:rPr>
          <w:fldChar w:fldCharType="separate"/>
        </w:r>
        <w:r w:rsidR="00393F49">
          <w:rPr>
            <w:noProof/>
            <w:webHidden/>
          </w:rPr>
          <w:t>67</w:t>
        </w:r>
        <w:r w:rsidR="00393F49">
          <w:rPr>
            <w:noProof/>
            <w:webHidden/>
          </w:rPr>
          <w:fldChar w:fldCharType="end"/>
        </w:r>
      </w:hyperlink>
    </w:p>
    <w:p w:rsidR="00393F49" w:rsidRDefault="00D107D3">
      <w:pPr>
        <w:pStyle w:val="TOC1"/>
        <w:tabs>
          <w:tab w:val="left" w:pos="6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849" w:history="1">
        <w:r w:rsidR="00393F49" w:rsidRPr="00B269BE">
          <w:rPr>
            <w:rStyle w:val="Hyperlink"/>
            <w:noProof/>
          </w:rPr>
          <w:t>10</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Presentation (Reporting) Architecture</w:t>
        </w:r>
        <w:r w:rsidR="00393F49">
          <w:rPr>
            <w:noProof/>
            <w:webHidden/>
          </w:rPr>
          <w:tab/>
        </w:r>
        <w:r w:rsidR="00393F49">
          <w:rPr>
            <w:noProof/>
            <w:webHidden/>
          </w:rPr>
          <w:fldChar w:fldCharType="begin"/>
        </w:r>
        <w:r w:rsidR="00393F49">
          <w:rPr>
            <w:noProof/>
            <w:webHidden/>
          </w:rPr>
          <w:instrText xml:space="preserve"> PAGEREF _Toc468283849 \h </w:instrText>
        </w:r>
        <w:r w:rsidR="00393F49">
          <w:rPr>
            <w:noProof/>
            <w:webHidden/>
          </w:rPr>
        </w:r>
        <w:r w:rsidR="00393F49">
          <w:rPr>
            <w:noProof/>
            <w:webHidden/>
          </w:rPr>
          <w:fldChar w:fldCharType="separate"/>
        </w:r>
        <w:r w:rsidR="00393F49">
          <w:rPr>
            <w:noProof/>
            <w:webHidden/>
          </w:rPr>
          <w:t>69</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50" w:history="1">
        <w:r w:rsidR="00393F49" w:rsidRPr="00B269BE">
          <w:rPr>
            <w:rStyle w:val="Hyperlink"/>
            <w:noProof/>
          </w:rPr>
          <w:t>10.1.1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Reporting Presented through SharePoint 2013</w:t>
        </w:r>
        <w:r w:rsidR="00393F49">
          <w:rPr>
            <w:noProof/>
            <w:webHidden/>
          </w:rPr>
          <w:tab/>
        </w:r>
        <w:r w:rsidR="00393F49">
          <w:rPr>
            <w:noProof/>
            <w:webHidden/>
          </w:rPr>
          <w:fldChar w:fldCharType="begin"/>
        </w:r>
        <w:r w:rsidR="00393F49">
          <w:rPr>
            <w:noProof/>
            <w:webHidden/>
          </w:rPr>
          <w:instrText xml:space="preserve"> PAGEREF _Toc468283850 \h </w:instrText>
        </w:r>
        <w:r w:rsidR="00393F49">
          <w:rPr>
            <w:noProof/>
            <w:webHidden/>
          </w:rPr>
        </w:r>
        <w:r w:rsidR="00393F49">
          <w:rPr>
            <w:noProof/>
            <w:webHidden/>
          </w:rPr>
          <w:fldChar w:fldCharType="separate"/>
        </w:r>
        <w:r w:rsidR="00393F49">
          <w:rPr>
            <w:noProof/>
            <w:webHidden/>
          </w:rPr>
          <w:t>69</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51" w:history="1">
        <w:r w:rsidR="00393F49" w:rsidRPr="00B269BE">
          <w:rPr>
            <w:rStyle w:val="Hyperlink"/>
            <w:noProof/>
          </w:rPr>
          <w:t>10.1.2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Power BI</w:t>
        </w:r>
        <w:r w:rsidR="00393F49">
          <w:rPr>
            <w:noProof/>
            <w:webHidden/>
          </w:rPr>
          <w:tab/>
        </w:r>
        <w:r w:rsidR="00393F49">
          <w:rPr>
            <w:noProof/>
            <w:webHidden/>
          </w:rPr>
          <w:fldChar w:fldCharType="begin"/>
        </w:r>
        <w:r w:rsidR="00393F49">
          <w:rPr>
            <w:noProof/>
            <w:webHidden/>
          </w:rPr>
          <w:instrText xml:space="preserve"> PAGEREF _Toc468283851 \h </w:instrText>
        </w:r>
        <w:r w:rsidR="00393F49">
          <w:rPr>
            <w:noProof/>
            <w:webHidden/>
          </w:rPr>
        </w:r>
        <w:r w:rsidR="00393F49">
          <w:rPr>
            <w:noProof/>
            <w:webHidden/>
          </w:rPr>
          <w:fldChar w:fldCharType="separate"/>
        </w:r>
        <w:r w:rsidR="00393F49">
          <w:rPr>
            <w:noProof/>
            <w:webHidden/>
          </w:rPr>
          <w:t>70</w:t>
        </w:r>
        <w:r w:rsidR="00393F49">
          <w:rPr>
            <w:noProof/>
            <w:webHidden/>
          </w:rPr>
          <w:fldChar w:fldCharType="end"/>
        </w:r>
      </w:hyperlink>
    </w:p>
    <w:p w:rsidR="00393F49" w:rsidRDefault="00D107D3">
      <w:pPr>
        <w:pStyle w:val="TOC1"/>
        <w:tabs>
          <w:tab w:val="left" w:pos="6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852" w:history="1">
        <w:r w:rsidR="00393F49" w:rsidRPr="00B269BE">
          <w:rPr>
            <w:rStyle w:val="Hyperlink"/>
            <w:noProof/>
          </w:rPr>
          <w:t>11</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Technology Architecture</w:t>
        </w:r>
        <w:r w:rsidR="00393F49">
          <w:rPr>
            <w:noProof/>
            <w:webHidden/>
          </w:rPr>
          <w:tab/>
        </w:r>
        <w:r w:rsidR="00393F49">
          <w:rPr>
            <w:noProof/>
            <w:webHidden/>
          </w:rPr>
          <w:fldChar w:fldCharType="begin"/>
        </w:r>
        <w:r w:rsidR="00393F49">
          <w:rPr>
            <w:noProof/>
            <w:webHidden/>
          </w:rPr>
          <w:instrText xml:space="preserve"> PAGEREF _Toc468283852 \h </w:instrText>
        </w:r>
        <w:r w:rsidR="00393F49">
          <w:rPr>
            <w:noProof/>
            <w:webHidden/>
          </w:rPr>
        </w:r>
        <w:r w:rsidR="00393F49">
          <w:rPr>
            <w:noProof/>
            <w:webHidden/>
          </w:rPr>
          <w:fldChar w:fldCharType="separate"/>
        </w:r>
        <w:r w:rsidR="00393F49">
          <w:rPr>
            <w:noProof/>
            <w:webHidden/>
          </w:rPr>
          <w:t>73</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53" w:history="1">
        <w:r w:rsidR="00393F49" w:rsidRPr="00B269BE">
          <w:rPr>
            <w:rStyle w:val="Hyperlink"/>
            <w:b/>
            <w:noProof/>
          </w:rPr>
          <w:t>11.1</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Environments</w:t>
        </w:r>
        <w:r w:rsidR="00393F49">
          <w:rPr>
            <w:noProof/>
            <w:webHidden/>
          </w:rPr>
          <w:tab/>
        </w:r>
        <w:r w:rsidR="00393F49">
          <w:rPr>
            <w:noProof/>
            <w:webHidden/>
          </w:rPr>
          <w:fldChar w:fldCharType="begin"/>
        </w:r>
        <w:r w:rsidR="00393F49">
          <w:rPr>
            <w:noProof/>
            <w:webHidden/>
          </w:rPr>
          <w:instrText xml:space="preserve"> PAGEREF _Toc468283853 \h </w:instrText>
        </w:r>
        <w:r w:rsidR="00393F49">
          <w:rPr>
            <w:noProof/>
            <w:webHidden/>
          </w:rPr>
        </w:r>
        <w:r w:rsidR="00393F49">
          <w:rPr>
            <w:noProof/>
            <w:webHidden/>
          </w:rPr>
          <w:fldChar w:fldCharType="separate"/>
        </w:r>
        <w:r w:rsidR="00393F49">
          <w:rPr>
            <w:noProof/>
            <w:webHidden/>
          </w:rPr>
          <w:t>73</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54" w:history="1">
        <w:r w:rsidR="00393F49" w:rsidRPr="00B269BE">
          <w:rPr>
            <w:rStyle w:val="Hyperlink"/>
            <w:noProof/>
            <w:lang w:val="en-AU"/>
          </w:rPr>
          <w:t>11.2</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lang w:val="en-AU"/>
          </w:rPr>
          <w:t>Major Software Versions and Licensing</w:t>
        </w:r>
        <w:r w:rsidR="00393F49">
          <w:rPr>
            <w:noProof/>
            <w:webHidden/>
          </w:rPr>
          <w:tab/>
        </w:r>
        <w:r w:rsidR="00393F49">
          <w:rPr>
            <w:noProof/>
            <w:webHidden/>
          </w:rPr>
          <w:fldChar w:fldCharType="begin"/>
        </w:r>
        <w:r w:rsidR="00393F49">
          <w:rPr>
            <w:noProof/>
            <w:webHidden/>
          </w:rPr>
          <w:instrText xml:space="preserve"> PAGEREF _Toc468283854 \h </w:instrText>
        </w:r>
        <w:r w:rsidR="00393F49">
          <w:rPr>
            <w:noProof/>
            <w:webHidden/>
          </w:rPr>
        </w:r>
        <w:r w:rsidR="00393F49">
          <w:rPr>
            <w:noProof/>
            <w:webHidden/>
          </w:rPr>
          <w:fldChar w:fldCharType="separate"/>
        </w:r>
        <w:r w:rsidR="00393F49">
          <w:rPr>
            <w:noProof/>
            <w:webHidden/>
          </w:rPr>
          <w:t>74</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55" w:history="1">
        <w:r w:rsidR="00393F49" w:rsidRPr="00B269BE">
          <w:rPr>
            <w:rStyle w:val="Hyperlink"/>
            <w:noProof/>
            <w:lang w:val="en-AU"/>
          </w:rPr>
          <w:t>11.2.1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lang w:val="en-AU"/>
          </w:rPr>
          <w:t>Licensing for Non-Production</w:t>
        </w:r>
        <w:r w:rsidR="00393F49">
          <w:rPr>
            <w:noProof/>
            <w:webHidden/>
          </w:rPr>
          <w:tab/>
        </w:r>
        <w:r w:rsidR="00393F49">
          <w:rPr>
            <w:noProof/>
            <w:webHidden/>
          </w:rPr>
          <w:fldChar w:fldCharType="begin"/>
        </w:r>
        <w:r w:rsidR="00393F49">
          <w:rPr>
            <w:noProof/>
            <w:webHidden/>
          </w:rPr>
          <w:instrText xml:space="preserve"> PAGEREF _Toc468283855 \h </w:instrText>
        </w:r>
        <w:r w:rsidR="00393F49">
          <w:rPr>
            <w:noProof/>
            <w:webHidden/>
          </w:rPr>
        </w:r>
        <w:r w:rsidR="00393F49">
          <w:rPr>
            <w:noProof/>
            <w:webHidden/>
          </w:rPr>
          <w:fldChar w:fldCharType="separate"/>
        </w:r>
        <w:r w:rsidR="00393F49">
          <w:rPr>
            <w:noProof/>
            <w:webHidden/>
          </w:rPr>
          <w:t>76</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56" w:history="1">
        <w:r w:rsidR="00393F49" w:rsidRPr="00B269BE">
          <w:rPr>
            <w:rStyle w:val="Hyperlink"/>
            <w:b/>
            <w:noProof/>
          </w:rPr>
          <w:t>11.3</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Network View</w:t>
        </w:r>
        <w:r w:rsidR="00393F49">
          <w:rPr>
            <w:noProof/>
            <w:webHidden/>
          </w:rPr>
          <w:tab/>
        </w:r>
        <w:r w:rsidR="00393F49">
          <w:rPr>
            <w:noProof/>
            <w:webHidden/>
          </w:rPr>
          <w:fldChar w:fldCharType="begin"/>
        </w:r>
        <w:r w:rsidR="00393F49">
          <w:rPr>
            <w:noProof/>
            <w:webHidden/>
          </w:rPr>
          <w:instrText xml:space="preserve"> PAGEREF _Toc468283856 \h </w:instrText>
        </w:r>
        <w:r w:rsidR="00393F49">
          <w:rPr>
            <w:noProof/>
            <w:webHidden/>
          </w:rPr>
        </w:r>
        <w:r w:rsidR="00393F49">
          <w:rPr>
            <w:noProof/>
            <w:webHidden/>
          </w:rPr>
          <w:fldChar w:fldCharType="separate"/>
        </w:r>
        <w:r w:rsidR="00393F49">
          <w:rPr>
            <w:noProof/>
            <w:webHidden/>
          </w:rPr>
          <w:t>76</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57" w:history="1">
        <w:r w:rsidR="00393F49" w:rsidRPr="00B269BE">
          <w:rPr>
            <w:rStyle w:val="Hyperlink"/>
            <w:noProof/>
          </w:rPr>
          <w:t>11.3.1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Connectivity</w:t>
        </w:r>
        <w:r w:rsidR="00393F49">
          <w:rPr>
            <w:noProof/>
            <w:webHidden/>
          </w:rPr>
          <w:tab/>
        </w:r>
        <w:r w:rsidR="00393F49">
          <w:rPr>
            <w:noProof/>
            <w:webHidden/>
          </w:rPr>
          <w:fldChar w:fldCharType="begin"/>
        </w:r>
        <w:r w:rsidR="00393F49">
          <w:rPr>
            <w:noProof/>
            <w:webHidden/>
          </w:rPr>
          <w:instrText xml:space="preserve"> PAGEREF _Toc468283857 \h </w:instrText>
        </w:r>
        <w:r w:rsidR="00393F49">
          <w:rPr>
            <w:noProof/>
            <w:webHidden/>
          </w:rPr>
        </w:r>
        <w:r w:rsidR="00393F49">
          <w:rPr>
            <w:noProof/>
            <w:webHidden/>
          </w:rPr>
          <w:fldChar w:fldCharType="separate"/>
        </w:r>
        <w:r w:rsidR="00393F49">
          <w:rPr>
            <w:noProof/>
            <w:webHidden/>
          </w:rPr>
          <w:t>76</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58" w:history="1">
        <w:r w:rsidR="00393F49" w:rsidRPr="00B269BE">
          <w:rPr>
            <w:rStyle w:val="Hyperlink"/>
            <w:noProof/>
          </w:rPr>
          <w:t>11.3.2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Data Transfers</w:t>
        </w:r>
        <w:r w:rsidR="00393F49">
          <w:rPr>
            <w:noProof/>
            <w:webHidden/>
          </w:rPr>
          <w:tab/>
        </w:r>
        <w:r w:rsidR="00393F49">
          <w:rPr>
            <w:noProof/>
            <w:webHidden/>
          </w:rPr>
          <w:fldChar w:fldCharType="begin"/>
        </w:r>
        <w:r w:rsidR="00393F49">
          <w:rPr>
            <w:noProof/>
            <w:webHidden/>
          </w:rPr>
          <w:instrText xml:space="preserve"> PAGEREF _Toc468283858 \h </w:instrText>
        </w:r>
        <w:r w:rsidR="00393F49">
          <w:rPr>
            <w:noProof/>
            <w:webHidden/>
          </w:rPr>
        </w:r>
        <w:r w:rsidR="00393F49">
          <w:rPr>
            <w:noProof/>
            <w:webHidden/>
          </w:rPr>
          <w:fldChar w:fldCharType="separate"/>
        </w:r>
        <w:r w:rsidR="00393F49">
          <w:rPr>
            <w:noProof/>
            <w:webHidden/>
          </w:rPr>
          <w:t>78</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59" w:history="1">
        <w:r w:rsidR="00393F49" w:rsidRPr="00B269BE">
          <w:rPr>
            <w:rStyle w:val="Hyperlink"/>
            <w:noProof/>
          </w:rPr>
          <w:t>11.3.3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Network Topology</w:t>
        </w:r>
        <w:r w:rsidR="00393F49">
          <w:rPr>
            <w:noProof/>
            <w:webHidden/>
          </w:rPr>
          <w:tab/>
        </w:r>
        <w:r w:rsidR="00393F49">
          <w:rPr>
            <w:noProof/>
            <w:webHidden/>
          </w:rPr>
          <w:fldChar w:fldCharType="begin"/>
        </w:r>
        <w:r w:rsidR="00393F49">
          <w:rPr>
            <w:noProof/>
            <w:webHidden/>
          </w:rPr>
          <w:instrText xml:space="preserve"> PAGEREF _Toc468283859 \h </w:instrText>
        </w:r>
        <w:r w:rsidR="00393F49">
          <w:rPr>
            <w:noProof/>
            <w:webHidden/>
          </w:rPr>
        </w:r>
        <w:r w:rsidR="00393F49">
          <w:rPr>
            <w:noProof/>
            <w:webHidden/>
          </w:rPr>
          <w:fldChar w:fldCharType="separate"/>
        </w:r>
        <w:r w:rsidR="00393F49">
          <w:rPr>
            <w:noProof/>
            <w:webHidden/>
          </w:rPr>
          <w:t>79</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60" w:history="1">
        <w:r w:rsidR="00393F49" w:rsidRPr="00B269BE">
          <w:rPr>
            <w:rStyle w:val="Hyperlink"/>
            <w:noProof/>
          </w:rPr>
          <w:t>11.3.4</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Network Addressing</w:t>
        </w:r>
        <w:r w:rsidR="00393F49">
          <w:rPr>
            <w:noProof/>
            <w:webHidden/>
          </w:rPr>
          <w:tab/>
        </w:r>
        <w:r w:rsidR="00393F49">
          <w:rPr>
            <w:noProof/>
            <w:webHidden/>
          </w:rPr>
          <w:fldChar w:fldCharType="begin"/>
        </w:r>
        <w:r w:rsidR="00393F49">
          <w:rPr>
            <w:noProof/>
            <w:webHidden/>
          </w:rPr>
          <w:instrText xml:space="preserve"> PAGEREF _Toc468283860 \h </w:instrText>
        </w:r>
        <w:r w:rsidR="00393F49">
          <w:rPr>
            <w:noProof/>
            <w:webHidden/>
          </w:rPr>
        </w:r>
        <w:r w:rsidR="00393F49">
          <w:rPr>
            <w:noProof/>
            <w:webHidden/>
          </w:rPr>
          <w:fldChar w:fldCharType="separate"/>
        </w:r>
        <w:r w:rsidR="00393F49">
          <w:rPr>
            <w:noProof/>
            <w:webHidden/>
          </w:rPr>
          <w:t>80</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61" w:history="1">
        <w:r w:rsidR="00393F49" w:rsidRPr="00B269BE">
          <w:rPr>
            <w:rStyle w:val="Hyperlink"/>
            <w:noProof/>
          </w:rPr>
          <w:t>11.3.5</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Network Services</w:t>
        </w:r>
        <w:r w:rsidR="00393F49">
          <w:rPr>
            <w:noProof/>
            <w:webHidden/>
          </w:rPr>
          <w:tab/>
        </w:r>
        <w:r w:rsidR="00393F49">
          <w:rPr>
            <w:noProof/>
            <w:webHidden/>
          </w:rPr>
          <w:fldChar w:fldCharType="begin"/>
        </w:r>
        <w:r w:rsidR="00393F49">
          <w:rPr>
            <w:noProof/>
            <w:webHidden/>
          </w:rPr>
          <w:instrText xml:space="preserve"> PAGEREF _Toc468283861 \h </w:instrText>
        </w:r>
        <w:r w:rsidR="00393F49">
          <w:rPr>
            <w:noProof/>
            <w:webHidden/>
          </w:rPr>
        </w:r>
        <w:r w:rsidR="00393F49">
          <w:rPr>
            <w:noProof/>
            <w:webHidden/>
          </w:rPr>
          <w:fldChar w:fldCharType="separate"/>
        </w:r>
        <w:r w:rsidR="00393F49">
          <w:rPr>
            <w:noProof/>
            <w:webHidden/>
          </w:rPr>
          <w:t>81</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62" w:history="1">
        <w:r w:rsidR="00393F49" w:rsidRPr="00B269BE">
          <w:rPr>
            <w:rStyle w:val="Hyperlink"/>
            <w:noProof/>
          </w:rPr>
          <w:t>11.3.6</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Network Security Groups</w:t>
        </w:r>
        <w:r w:rsidR="00393F49">
          <w:rPr>
            <w:noProof/>
            <w:webHidden/>
          </w:rPr>
          <w:tab/>
        </w:r>
        <w:r w:rsidR="00393F49">
          <w:rPr>
            <w:noProof/>
            <w:webHidden/>
          </w:rPr>
          <w:fldChar w:fldCharType="begin"/>
        </w:r>
        <w:r w:rsidR="00393F49">
          <w:rPr>
            <w:noProof/>
            <w:webHidden/>
          </w:rPr>
          <w:instrText xml:space="preserve"> PAGEREF _Toc468283862 \h </w:instrText>
        </w:r>
        <w:r w:rsidR="00393F49">
          <w:rPr>
            <w:noProof/>
            <w:webHidden/>
          </w:rPr>
        </w:r>
        <w:r w:rsidR="00393F49">
          <w:rPr>
            <w:noProof/>
            <w:webHidden/>
          </w:rPr>
          <w:fldChar w:fldCharType="separate"/>
        </w:r>
        <w:r w:rsidR="00393F49">
          <w:rPr>
            <w:noProof/>
            <w:webHidden/>
          </w:rPr>
          <w:t>81</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63" w:history="1">
        <w:r w:rsidR="00393F49" w:rsidRPr="00B269BE">
          <w:rPr>
            <w:rStyle w:val="Hyperlink"/>
            <w:b/>
            <w:noProof/>
          </w:rPr>
          <w:t>11.4</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Infrastructure Architecture</w:t>
        </w:r>
        <w:r w:rsidR="00393F49">
          <w:rPr>
            <w:noProof/>
            <w:webHidden/>
          </w:rPr>
          <w:tab/>
        </w:r>
        <w:r w:rsidR="00393F49">
          <w:rPr>
            <w:noProof/>
            <w:webHidden/>
          </w:rPr>
          <w:fldChar w:fldCharType="begin"/>
        </w:r>
        <w:r w:rsidR="00393F49">
          <w:rPr>
            <w:noProof/>
            <w:webHidden/>
          </w:rPr>
          <w:instrText xml:space="preserve"> PAGEREF _Toc468283863 \h </w:instrText>
        </w:r>
        <w:r w:rsidR="00393F49">
          <w:rPr>
            <w:noProof/>
            <w:webHidden/>
          </w:rPr>
        </w:r>
        <w:r w:rsidR="00393F49">
          <w:rPr>
            <w:noProof/>
            <w:webHidden/>
          </w:rPr>
          <w:fldChar w:fldCharType="separate"/>
        </w:r>
        <w:r w:rsidR="00393F49">
          <w:rPr>
            <w:noProof/>
            <w:webHidden/>
          </w:rPr>
          <w:t>81</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64" w:history="1">
        <w:r w:rsidR="00393F49" w:rsidRPr="00B269BE">
          <w:rPr>
            <w:rStyle w:val="Hyperlink"/>
            <w:noProof/>
          </w:rPr>
          <w:t>11.4.1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Overview</w:t>
        </w:r>
        <w:r w:rsidR="00393F49">
          <w:rPr>
            <w:noProof/>
            <w:webHidden/>
          </w:rPr>
          <w:tab/>
        </w:r>
        <w:r w:rsidR="00393F49">
          <w:rPr>
            <w:noProof/>
            <w:webHidden/>
          </w:rPr>
          <w:fldChar w:fldCharType="begin"/>
        </w:r>
        <w:r w:rsidR="00393F49">
          <w:rPr>
            <w:noProof/>
            <w:webHidden/>
          </w:rPr>
          <w:instrText xml:space="preserve"> PAGEREF _Toc468283864 \h </w:instrText>
        </w:r>
        <w:r w:rsidR="00393F49">
          <w:rPr>
            <w:noProof/>
            <w:webHidden/>
          </w:rPr>
        </w:r>
        <w:r w:rsidR="00393F49">
          <w:rPr>
            <w:noProof/>
            <w:webHidden/>
          </w:rPr>
          <w:fldChar w:fldCharType="separate"/>
        </w:r>
        <w:r w:rsidR="00393F49">
          <w:rPr>
            <w:noProof/>
            <w:webHidden/>
          </w:rPr>
          <w:t>81</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65" w:history="1">
        <w:r w:rsidR="00393F49" w:rsidRPr="00B269BE">
          <w:rPr>
            <w:rStyle w:val="Hyperlink"/>
            <w:noProof/>
          </w:rPr>
          <w:t>11.4.2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Resource Groups</w:t>
        </w:r>
        <w:r w:rsidR="00393F49">
          <w:rPr>
            <w:noProof/>
            <w:webHidden/>
          </w:rPr>
          <w:tab/>
        </w:r>
        <w:r w:rsidR="00393F49">
          <w:rPr>
            <w:noProof/>
            <w:webHidden/>
          </w:rPr>
          <w:fldChar w:fldCharType="begin"/>
        </w:r>
        <w:r w:rsidR="00393F49">
          <w:rPr>
            <w:noProof/>
            <w:webHidden/>
          </w:rPr>
          <w:instrText xml:space="preserve"> PAGEREF _Toc468283865 \h </w:instrText>
        </w:r>
        <w:r w:rsidR="00393F49">
          <w:rPr>
            <w:noProof/>
            <w:webHidden/>
          </w:rPr>
        </w:r>
        <w:r w:rsidR="00393F49">
          <w:rPr>
            <w:noProof/>
            <w:webHidden/>
          </w:rPr>
          <w:fldChar w:fldCharType="separate"/>
        </w:r>
        <w:r w:rsidR="00393F49">
          <w:rPr>
            <w:noProof/>
            <w:webHidden/>
          </w:rPr>
          <w:t>82</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66" w:history="1">
        <w:r w:rsidR="00393F49" w:rsidRPr="00B269BE">
          <w:rPr>
            <w:rStyle w:val="Hyperlink"/>
            <w:noProof/>
          </w:rPr>
          <w:t>11.4.3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Azure PaaS</w:t>
        </w:r>
        <w:r w:rsidR="00393F49">
          <w:rPr>
            <w:noProof/>
            <w:webHidden/>
          </w:rPr>
          <w:tab/>
        </w:r>
        <w:r w:rsidR="00393F49">
          <w:rPr>
            <w:noProof/>
            <w:webHidden/>
          </w:rPr>
          <w:fldChar w:fldCharType="begin"/>
        </w:r>
        <w:r w:rsidR="00393F49">
          <w:rPr>
            <w:noProof/>
            <w:webHidden/>
          </w:rPr>
          <w:instrText xml:space="preserve"> PAGEREF _Toc468283866 \h </w:instrText>
        </w:r>
        <w:r w:rsidR="00393F49">
          <w:rPr>
            <w:noProof/>
            <w:webHidden/>
          </w:rPr>
        </w:r>
        <w:r w:rsidR="00393F49">
          <w:rPr>
            <w:noProof/>
            <w:webHidden/>
          </w:rPr>
          <w:fldChar w:fldCharType="separate"/>
        </w:r>
        <w:r w:rsidR="00393F49">
          <w:rPr>
            <w:noProof/>
            <w:webHidden/>
          </w:rPr>
          <w:t>82</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67" w:history="1">
        <w:r w:rsidR="00393F49" w:rsidRPr="00B269BE">
          <w:rPr>
            <w:rStyle w:val="Hyperlink"/>
            <w:noProof/>
          </w:rPr>
          <w:t>11.4.4</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Azure IaaS</w:t>
        </w:r>
        <w:r w:rsidR="00393F49">
          <w:rPr>
            <w:noProof/>
            <w:webHidden/>
          </w:rPr>
          <w:tab/>
        </w:r>
        <w:r w:rsidR="00393F49">
          <w:rPr>
            <w:noProof/>
            <w:webHidden/>
          </w:rPr>
          <w:fldChar w:fldCharType="begin"/>
        </w:r>
        <w:r w:rsidR="00393F49">
          <w:rPr>
            <w:noProof/>
            <w:webHidden/>
          </w:rPr>
          <w:instrText xml:space="preserve"> PAGEREF _Toc468283867 \h </w:instrText>
        </w:r>
        <w:r w:rsidR="00393F49">
          <w:rPr>
            <w:noProof/>
            <w:webHidden/>
          </w:rPr>
        </w:r>
        <w:r w:rsidR="00393F49">
          <w:rPr>
            <w:noProof/>
            <w:webHidden/>
          </w:rPr>
          <w:fldChar w:fldCharType="separate"/>
        </w:r>
        <w:r w:rsidR="00393F49">
          <w:rPr>
            <w:noProof/>
            <w:webHidden/>
          </w:rPr>
          <w:t>83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68" w:history="1">
        <w:r w:rsidR="00393F49" w:rsidRPr="00B269BE">
          <w:rPr>
            <w:rStyle w:val="Hyperlink"/>
            <w:noProof/>
          </w:rPr>
          <w:t>11.4.5</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Azure Storage</w:t>
        </w:r>
        <w:r w:rsidR="00393F49">
          <w:rPr>
            <w:noProof/>
            <w:webHidden/>
          </w:rPr>
          <w:tab/>
        </w:r>
        <w:r w:rsidR="00393F49">
          <w:rPr>
            <w:noProof/>
            <w:webHidden/>
          </w:rPr>
          <w:fldChar w:fldCharType="begin"/>
        </w:r>
        <w:r w:rsidR="00393F49">
          <w:rPr>
            <w:noProof/>
            <w:webHidden/>
          </w:rPr>
          <w:instrText xml:space="preserve"> PAGEREF _Toc468283868 \h </w:instrText>
        </w:r>
        <w:r w:rsidR="00393F49">
          <w:rPr>
            <w:noProof/>
            <w:webHidden/>
          </w:rPr>
        </w:r>
        <w:r w:rsidR="00393F49">
          <w:rPr>
            <w:noProof/>
            <w:webHidden/>
          </w:rPr>
          <w:fldChar w:fldCharType="separate"/>
        </w:r>
        <w:r w:rsidR="00393F49">
          <w:rPr>
            <w:noProof/>
            <w:webHidden/>
          </w:rPr>
          <w:t>83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69" w:history="1">
        <w:r w:rsidR="00393F49" w:rsidRPr="00B269BE">
          <w:rPr>
            <w:rStyle w:val="Hyperlink"/>
            <w:noProof/>
          </w:rPr>
          <w:t>11.4.6</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Azure Storage Accounts</w:t>
        </w:r>
        <w:r w:rsidR="00393F49">
          <w:rPr>
            <w:noProof/>
            <w:webHidden/>
          </w:rPr>
          <w:tab/>
        </w:r>
        <w:r w:rsidR="00393F49">
          <w:rPr>
            <w:noProof/>
            <w:webHidden/>
          </w:rPr>
          <w:fldChar w:fldCharType="begin"/>
        </w:r>
        <w:r w:rsidR="00393F49">
          <w:rPr>
            <w:noProof/>
            <w:webHidden/>
          </w:rPr>
          <w:instrText xml:space="preserve"> PAGEREF _Toc468283869 \h </w:instrText>
        </w:r>
        <w:r w:rsidR="00393F49">
          <w:rPr>
            <w:noProof/>
            <w:webHidden/>
          </w:rPr>
        </w:r>
        <w:r w:rsidR="00393F49">
          <w:rPr>
            <w:noProof/>
            <w:webHidden/>
          </w:rPr>
          <w:fldChar w:fldCharType="separate"/>
        </w:r>
        <w:r w:rsidR="00393F49">
          <w:rPr>
            <w:noProof/>
            <w:webHidden/>
          </w:rPr>
          <w:t>83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70" w:history="1">
        <w:r w:rsidR="00393F49" w:rsidRPr="00B269BE">
          <w:rPr>
            <w:rStyle w:val="Hyperlink"/>
            <w:noProof/>
          </w:rPr>
          <w:t>11.4.7</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Availability Sets</w:t>
        </w:r>
        <w:r w:rsidR="00393F49">
          <w:rPr>
            <w:noProof/>
            <w:webHidden/>
          </w:rPr>
          <w:tab/>
        </w:r>
        <w:r w:rsidR="00393F49">
          <w:rPr>
            <w:noProof/>
            <w:webHidden/>
          </w:rPr>
          <w:fldChar w:fldCharType="begin"/>
        </w:r>
        <w:r w:rsidR="00393F49">
          <w:rPr>
            <w:noProof/>
            <w:webHidden/>
          </w:rPr>
          <w:instrText xml:space="preserve"> PAGEREF _Toc468283870 \h </w:instrText>
        </w:r>
        <w:r w:rsidR="00393F49">
          <w:rPr>
            <w:noProof/>
            <w:webHidden/>
          </w:rPr>
        </w:r>
        <w:r w:rsidR="00393F49">
          <w:rPr>
            <w:noProof/>
            <w:webHidden/>
          </w:rPr>
          <w:fldChar w:fldCharType="separate"/>
        </w:r>
        <w:r w:rsidR="00393F49">
          <w:rPr>
            <w:noProof/>
            <w:webHidden/>
          </w:rPr>
          <w:t>84</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71" w:history="1">
        <w:r w:rsidR="00393F49" w:rsidRPr="00B269BE">
          <w:rPr>
            <w:rStyle w:val="Hyperlink"/>
            <w:noProof/>
          </w:rPr>
          <w:t>11.4.8</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Active Directory – DAP</w:t>
        </w:r>
        <w:r w:rsidR="00393F49">
          <w:rPr>
            <w:noProof/>
            <w:webHidden/>
          </w:rPr>
          <w:tab/>
        </w:r>
        <w:r w:rsidR="00393F49">
          <w:rPr>
            <w:noProof/>
            <w:webHidden/>
          </w:rPr>
          <w:fldChar w:fldCharType="begin"/>
        </w:r>
        <w:r w:rsidR="00393F49">
          <w:rPr>
            <w:noProof/>
            <w:webHidden/>
          </w:rPr>
          <w:instrText xml:space="preserve"> PAGEREF _Toc468283871 \h </w:instrText>
        </w:r>
        <w:r w:rsidR="00393F49">
          <w:rPr>
            <w:noProof/>
            <w:webHidden/>
          </w:rPr>
        </w:r>
        <w:r w:rsidR="00393F49">
          <w:rPr>
            <w:noProof/>
            <w:webHidden/>
          </w:rPr>
          <w:fldChar w:fldCharType="separate"/>
        </w:r>
        <w:r w:rsidR="00393F49">
          <w:rPr>
            <w:noProof/>
            <w:webHidden/>
          </w:rPr>
          <w:t>85</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72" w:history="1">
        <w:r w:rsidR="00393F49" w:rsidRPr="00B269BE">
          <w:rPr>
            <w:rStyle w:val="Hyperlink"/>
            <w:noProof/>
          </w:rPr>
          <w:t>11.4.9</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Active Directory - PTV</w:t>
        </w:r>
        <w:r w:rsidR="00393F49">
          <w:rPr>
            <w:noProof/>
            <w:webHidden/>
          </w:rPr>
          <w:tab/>
        </w:r>
        <w:r w:rsidR="00393F49">
          <w:rPr>
            <w:noProof/>
            <w:webHidden/>
          </w:rPr>
          <w:fldChar w:fldCharType="begin"/>
        </w:r>
        <w:r w:rsidR="00393F49">
          <w:rPr>
            <w:noProof/>
            <w:webHidden/>
          </w:rPr>
          <w:instrText xml:space="preserve"> PAGEREF _Toc468283872 \h </w:instrText>
        </w:r>
        <w:r w:rsidR="00393F49">
          <w:rPr>
            <w:noProof/>
            <w:webHidden/>
          </w:rPr>
        </w:r>
        <w:r w:rsidR="00393F49">
          <w:rPr>
            <w:noProof/>
            <w:webHidden/>
          </w:rPr>
          <w:fldChar w:fldCharType="separate"/>
        </w:r>
        <w:r w:rsidR="00393F49">
          <w:rPr>
            <w:noProof/>
            <w:webHidden/>
          </w:rPr>
          <w:t>86</w:t>
        </w:r>
        <w:r w:rsidR="00393F49">
          <w:rPr>
            <w:noProof/>
            <w:webHidden/>
          </w:rPr>
          <w:fldChar w:fldCharType="end"/>
        </w:r>
      </w:hyperlink>
    </w:p>
    <w:p w:rsidR="00393F49" w:rsidRDefault="00D107D3">
      <w:pPr>
        <w:pStyle w:val="TOC3"/>
        <w:tabs>
          <w:tab w:val="left" w:pos="1400"/>
          <w:tab w:val="right" w:leader="dot" w:pos="10456"/>
        </w:tabs>
        <w:rPr>
          <w:rFonts w:asciiTheme="minorHAnsi" w:eastAsiaTheme="minorEastAsia" w:hAnsiTheme="minorHAnsi" w:cstheme="minorBidi"/>
          <w:i w:val="0"/>
          <w:iCs w:val="0"/>
          <w:noProof/>
          <w:sz w:val="22"/>
          <w:szCs w:val="22"/>
          <w:lang w:val="en-AU" w:eastAsia="en-AU"/>
        </w:rPr>
      </w:pPr>
      <w:hyperlink w:anchor="_Toc468283873" w:history="1">
        <w:r w:rsidR="00393F49" w:rsidRPr="00B269BE">
          <w:rPr>
            <w:rStyle w:val="Hyperlink"/>
            <w:noProof/>
          </w:rPr>
          <w:t>11.4.10</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Azure Resources</w:t>
        </w:r>
        <w:r w:rsidR="00393F49">
          <w:rPr>
            <w:noProof/>
            <w:webHidden/>
          </w:rPr>
          <w:tab/>
        </w:r>
        <w:r w:rsidR="00393F49">
          <w:rPr>
            <w:noProof/>
            <w:webHidden/>
          </w:rPr>
          <w:fldChar w:fldCharType="begin"/>
        </w:r>
        <w:r w:rsidR="00393F49">
          <w:rPr>
            <w:noProof/>
            <w:webHidden/>
          </w:rPr>
          <w:instrText xml:space="preserve"> PAGEREF _Toc468283873 \h </w:instrText>
        </w:r>
        <w:r w:rsidR="00393F49">
          <w:rPr>
            <w:noProof/>
            <w:webHidden/>
          </w:rPr>
        </w:r>
        <w:r w:rsidR="00393F49">
          <w:rPr>
            <w:noProof/>
            <w:webHidden/>
          </w:rPr>
          <w:fldChar w:fldCharType="separate"/>
        </w:r>
        <w:r w:rsidR="00393F49">
          <w:rPr>
            <w:noProof/>
            <w:webHidden/>
          </w:rPr>
          <w:t>87</w:t>
        </w:r>
        <w:r w:rsidR="00393F49">
          <w:rPr>
            <w:noProof/>
            <w:webHidden/>
          </w:rPr>
          <w:fldChar w:fldCharType="end"/>
        </w:r>
      </w:hyperlink>
    </w:p>
    <w:p w:rsidR="00393F49" w:rsidRDefault="00D107D3">
      <w:pPr>
        <w:pStyle w:val="TOC3"/>
        <w:tabs>
          <w:tab w:val="left" w:pos="1400"/>
          <w:tab w:val="right" w:leader="dot" w:pos="10456"/>
        </w:tabs>
        <w:rPr>
          <w:rFonts w:asciiTheme="minorHAnsi" w:eastAsiaTheme="minorEastAsia" w:hAnsiTheme="minorHAnsi" w:cstheme="minorBidi"/>
          <w:i w:val="0"/>
          <w:iCs w:val="0"/>
          <w:noProof/>
          <w:sz w:val="22"/>
          <w:szCs w:val="22"/>
          <w:lang w:val="en-AU" w:eastAsia="en-AU"/>
        </w:rPr>
      </w:pPr>
      <w:hyperlink w:anchor="_Toc468283874" w:history="1">
        <w:r w:rsidR="00393F49" w:rsidRPr="00B269BE">
          <w:rPr>
            <w:rStyle w:val="Hyperlink"/>
            <w:noProof/>
          </w:rPr>
          <w:t>11.4.11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Future Infrastructure Scalability Options</w:t>
        </w:r>
        <w:r w:rsidR="00393F49">
          <w:rPr>
            <w:noProof/>
            <w:webHidden/>
          </w:rPr>
          <w:tab/>
        </w:r>
        <w:r w:rsidR="00393F49">
          <w:rPr>
            <w:noProof/>
            <w:webHidden/>
          </w:rPr>
          <w:fldChar w:fldCharType="begin"/>
        </w:r>
        <w:r w:rsidR="00393F49">
          <w:rPr>
            <w:noProof/>
            <w:webHidden/>
          </w:rPr>
          <w:instrText xml:space="preserve"> PAGEREF _Toc468283874 \h </w:instrText>
        </w:r>
        <w:r w:rsidR="00393F49">
          <w:rPr>
            <w:noProof/>
            <w:webHidden/>
          </w:rPr>
        </w:r>
        <w:r w:rsidR="00393F49">
          <w:rPr>
            <w:noProof/>
            <w:webHidden/>
          </w:rPr>
          <w:fldChar w:fldCharType="separate"/>
        </w:r>
        <w:r w:rsidR="00393F49">
          <w:rPr>
            <w:noProof/>
            <w:webHidden/>
          </w:rPr>
          <w:t>92</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75" w:history="1">
        <w:r w:rsidR="00393F49" w:rsidRPr="00B269BE">
          <w:rPr>
            <w:rStyle w:val="Hyperlink"/>
            <w:b/>
            <w:noProof/>
          </w:rPr>
          <w:t>11.5</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Operations Architecture</w:t>
        </w:r>
        <w:r w:rsidR="00393F49">
          <w:rPr>
            <w:noProof/>
            <w:webHidden/>
          </w:rPr>
          <w:tab/>
        </w:r>
        <w:r w:rsidR="00393F49">
          <w:rPr>
            <w:noProof/>
            <w:webHidden/>
          </w:rPr>
          <w:fldChar w:fldCharType="begin"/>
        </w:r>
        <w:r w:rsidR="00393F49">
          <w:rPr>
            <w:noProof/>
            <w:webHidden/>
          </w:rPr>
          <w:instrText xml:space="preserve"> PAGEREF _Toc468283875 \h </w:instrText>
        </w:r>
        <w:r w:rsidR="00393F49">
          <w:rPr>
            <w:noProof/>
            <w:webHidden/>
          </w:rPr>
        </w:r>
        <w:r w:rsidR="00393F49">
          <w:rPr>
            <w:noProof/>
            <w:webHidden/>
          </w:rPr>
          <w:fldChar w:fldCharType="separate"/>
        </w:r>
        <w:r w:rsidR="00393F49">
          <w:rPr>
            <w:noProof/>
            <w:webHidden/>
          </w:rPr>
          <w:t>93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76" w:history="1">
        <w:r w:rsidR="00393F49" w:rsidRPr="00B269BE">
          <w:rPr>
            <w:rStyle w:val="Hyperlink"/>
            <w:noProof/>
          </w:rPr>
          <w:t>11.5.1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Monitoring and Event Management</w:t>
        </w:r>
        <w:r w:rsidR="00393F49">
          <w:rPr>
            <w:noProof/>
            <w:webHidden/>
          </w:rPr>
          <w:tab/>
        </w:r>
        <w:r w:rsidR="00393F49">
          <w:rPr>
            <w:noProof/>
            <w:webHidden/>
          </w:rPr>
          <w:fldChar w:fldCharType="begin"/>
        </w:r>
        <w:r w:rsidR="00393F49">
          <w:rPr>
            <w:noProof/>
            <w:webHidden/>
          </w:rPr>
          <w:instrText xml:space="preserve"> PAGEREF _Toc468283876 \h </w:instrText>
        </w:r>
        <w:r w:rsidR="00393F49">
          <w:rPr>
            <w:noProof/>
            <w:webHidden/>
          </w:rPr>
        </w:r>
        <w:r w:rsidR="00393F49">
          <w:rPr>
            <w:noProof/>
            <w:webHidden/>
          </w:rPr>
          <w:fldChar w:fldCharType="separate"/>
        </w:r>
        <w:r w:rsidR="00393F49">
          <w:rPr>
            <w:noProof/>
            <w:webHidden/>
          </w:rPr>
          <w:t>93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77" w:history="1">
        <w:r w:rsidR="00393F49" w:rsidRPr="00B269BE">
          <w:rPr>
            <w:rStyle w:val="Hyperlink"/>
            <w:noProof/>
          </w:rPr>
          <w:t>11.5.2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Simple Mail Transfer Protocol (SMTP Email)</w:t>
        </w:r>
        <w:r w:rsidR="00393F49">
          <w:rPr>
            <w:noProof/>
            <w:webHidden/>
          </w:rPr>
          <w:tab/>
        </w:r>
        <w:r w:rsidR="00393F49">
          <w:rPr>
            <w:noProof/>
            <w:webHidden/>
          </w:rPr>
          <w:fldChar w:fldCharType="begin"/>
        </w:r>
        <w:r w:rsidR="00393F49">
          <w:rPr>
            <w:noProof/>
            <w:webHidden/>
          </w:rPr>
          <w:instrText xml:space="preserve"> PAGEREF _Toc468283877 \h </w:instrText>
        </w:r>
        <w:r w:rsidR="00393F49">
          <w:rPr>
            <w:noProof/>
            <w:webHidden/>
          </w:rPr>
        </w:r>
        <w:r w:rsidR="00393F49">
          <w:rPr>
            <w:noProof/>
            <w:webHidden/>
          </w:rPr>
          <w:fldChar w:fldCharType="separate"/>
        </w:r>
        <w:r w:rsidR="00393F49">
          <w:rPr>
            <w:noProof/>
            <w:webHidden/>
          </w:rPr>
          <w:t>93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78" w:history="1">
        <w:r w:rsidR="00393F49" w:rsidRPr="00B269BE">
          <w:rPr>
            <w:rStyle w:val="Hyperlink"/>
            <w:noProof/>
          </w:rPr>
          <w:t>11.5.3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Performance Management and Capacity Management</w:t>
        </w:r>
        <w:r w:rsidR="00393F49">
          <w:rPr>
            <w:noProof/>
            <w:webHidden/>
          </w:rPr>
          <w:tab/>
        </w:r>
        <w:r w:rsidR="00393F49">
          <w:rPr>
            <w:noProof/>
            <w:webHidden/>
          </w:rPr>
          <w:fldChar w:fldCharType="begin"/>
        </w:r>
        <w:r w:rsidR="00393F49">
          <w:rPr>
            <w:noProof/>
            <w:webHidden/>
          </w:rPr>
          <w:instrText xml:space="preserve"> PAGEREF _Toc468283878 \h </w:instrText>
        </w:r>
        <w:r w:rsidR="00393F49">
          <w:rPr>
            <w:noProof/>
            <w:webHidden/>
          </w:rPr>
        </w:r>
        <w:r w:rsidR="00393F49">
          <w:rPr>
            <w:noProof/>
            <w:webHidden/>
          </w:rPr>
          <w:fldChar w:fldCharType="separate"/>
        </w:r>
        <w:r w:rsidR="00393F49">
          <w:rPr>
            <w:noProof/>
            <w:webHidden/>
          </w:rPr>
          <w:t>94</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79" w:history="1">
        <w:r w:rsidR="00393F49" w:rsidRPr="00B269BE">
          <w:rPr>
            <w:rStyle w:val="Hyperlink"/>
            <w:noProof/>
          </w:rPr>
          <w:t>11.5.4</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Data Protection</w:t>
        </w:r>
        <w:r w:rsidR="00393F49">
          <w:rPr>
            <w:noProof/>
            <w:webHidden/>
          </w:rPr>
          <w:tab/>
        </w:r>
        <w:r w:rsidR="00393F49">
          <w:rPr>
            <w:noProof/>
            <w:webHidden/>
          </w:rPr>
          <w:fldChar w:fldCharType="begin"/>
        </w:r>
        <w:r w:rsidR="00393F49">
          <w:rPr>
            <w:noProof/>
            <w:webHidden/>
          </w:rPr>
          <w:instrText xml:space="preserve"> PAGEREF _Toc468283879 \h </w:instrText>
        </w:r>
        <w:r w:rsidR="00393F49">
          <w:rPr>
            <w:noProof/>
            <w:webHidden/>
          </w:rPr>
        </w:r>
        <w:r w:rsidR="00393F49">
          <w:rPr>
            <w:noProof/>
            <w:webHidden/>
          </w:rPr>
          <w:fldChar w:fldCharType="separate"/>
        </w:r>
        <w:r w:rsidR="00393F49">
          <w:rPr>
            <w:noProof/>
            <w:webHidden/>
          </w:rPr>
          <w:t>94</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80" w:history="1">
        <w:r w:rsidR="00393F49" w:rsidRPr="00B269BE">
          <w:rPr>
            <w:rStyle w:val="Hyperlink"/>
            <w:noProof/>
          </w:rPr>
          <w:t>11.5.5</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Disaster Recovery</w:t>
        </w:r>
        <w:r w:rsidR="00393F49">
          <w:rPr>
            <w:noProof/>
            <w:webHidden/>
          </w:rPr>
          <w:tab/>
        </w:r>
        <w:r w:rsidR="00393F49">
          <w:rPr>
            <w:noProof/>
            <w:webHidden/>
          </w:rPr>
          <w:fldChar w:fldCharType="begin"/>
        </w:r>
        <w:r w:rsidR="00393F49">
          <w:rPr>
            <w:noProof/>
            <w:webHidden/>
          </w:rPr>
          <w:instrText xml:space="preserve"> PAGEREF _Toc468283880 \h </w:instrText>
        </w:r>
        <w:r w:rsidR="00393F49">
          <w:rPr>
            <w:noProof/>
            <w:webHidden/>
          </w:rPr>
        </w:r>
        <w:r w:rsidR="00393F49">
          <w:rPr>
            <w:noProof/>
            <w:webHidden/>
          </w:rPr>
          <w:fldChar w:fldCharType="separate"/>
        </w:r>
        <w:r w:rsidR="00393F49">
          <w:rPr>
            <w:noProof/>
            <w:webHidden/>
          </w:rPr>
          <w:t>96</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81" w:history="1">
        <w:r w:rsidR="00393F49" w:rsidRPr="00B269BE">
          <w:rPr>
            <w:rStyle w:val="Hyperlink"/>
            <w:noProof/>
          </w:rPr>
          <w:t>11.5.6</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Disaster Recovery for Data Services</w:t>
        </w:r>
        <w:r w:rsidR="00393F49">
          <w:rPr>
            <w:noProof/>
            <w:webHidden/>
          </w:rPr>
          <w:tab/>
        </w:r>
        <w:r w:rsidR="00393F49">
          <w:rPr>
            <w:noProof/>
            <w:webHidden/>
          </w:rPr>
          <w:fldChar w:fldCharType="begin"/>
        </w:r>
        <w:r w:rsidR="00393F49">
          <w:rPr>
            <w:noProof/>
            <w:webHidden/>
          </w:rPr>
          <w:instrText xml:space="preserve"> PAGEREF _Toc468283881 \h </w:instrText>
        </w:r>
        <w:r w:rsidR="00393F49">
          <w:rPr>
            <w:noProof/>
            <w:webHidden/>
          </w:rPr>
        </w:r>
        <w:r w:rsidR="00393F49">
          <w:rPr>
            <w:noProof/>
            <w:webHidden/>
          </w:rPr>
          <w:fldChar w:fldCharType="separate"/>
        </w:r>
        <w:r w:rsidR="00393F49">
          <w:rPr>
            <w:noProof/>
            <w:webHidden/>
          </w:rPr>
          <w:t>97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82" w:history="1">
        <w:r w:rsidR="00393F49" w:rsidRPr="00B269BE">
          <w:rPr>
            <w:rStyle w:val="Hyperlink"/>
            <w:noProof/>
          </w:rPr>
          <w:t>11.5.7</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Business Continuity</w:t>
        </w:r>
        <w:r w:rsidR="00393F49">
          <w:rPr>
            <w:noProof/>
            <w:webHidden/>
          </w:rPr>
          <w:tab/>
        </w:r>
        <w:r w:rsidR="00393F49">
          <w:rPr>
            <w:noProof/>
            <w:webHidden/>
          </w:rPr>
          <w:fldChar w:fldCharType="begin"/>
        </w:r>
        <w:r w:rsidR="00393F49">
          <w:rPr>
            <w:noProof/>
            <w:webHidden/>
          </w:rPr>
          <w:instrText xml:space="preserve"> PAGEREF _Toc468283882 \h </w:instrText>
        </w:r>
        <w:r w:rsidR="00393F49">
          <w:rPr>
            <w:noProof/>
            <w:webHidden/>
          </w:rPr>
        </w:r>
        <w:r w:rsidR="00393F49">
          <w:rPr>
            <w:noProof/>
            <w:webHidden/>
          </w:rPr>
          <w:fldChar w:fldCharType="separate"/>
        </w:r>
        <w:r w:rsidR="00393F49">
          <w:rPr>
            <w:noProof/>
            <w:webHidden/>
          </w:rPr>
          <w:t>97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83" w:history="1">
        <w:r w:rsidR="00393F49" w:rsidRPr="00B269BE">
          <w:rPr>
            <w:rStyle w:val="Hyperlink"/>
            <w:noProof/>
          </w:rPr>
          <w:t>11.5.8</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Patching, Maintenance, Software Releases</w:t>
        </w:r>
        <w:r w:rsidR="00393F49">
          <w:rPr>
            <w:noProof/>
            <w:webHidden/>
          </w:rPr>
          <w:tab/>
        </w:r>
        <w:r w:rsidR="00393F49">
          <w:rPr>
            <w:noProof/>
            <w:webHidden/>
          </w:rPr>
          <w:fldChar w:fldCharType="begin"/>
        </w:r>
        <w:r w:rsidR="00393F49">
          <w:rPr>
            <w:noProof/>
            <w:webHidden/>
          </w:rPr>
          <w:instrText xml:space="preserve"> PAGEREF _Toc468283883 \h </w:instrText>
        </w:r>
        <w:r w:rsidR="00393F49">
          <w:rPr>
            <w:noProof/>
            <w:webHidden/>
          </w:rPr>
        </w:r>
        <w:r w:rsidR="00393F49">
          <w:rPr>
            <w:noProof/>
            <w:webHidden/>
          </w:rPr>
          <w:fldChar w:fldCharType="separate"/>
        </w:r>
        <w:r w:rsidR="00393F49">
          <w:rPr>
            <w:noProof/>
            <w:webHidden/>
          </w:rPr>
          <w:t>97</w:t>
        </w:r>
        <w:r w:rsidR="00393F49">
          <w:rPr>
            <w:noProof/>
            <w:webHidden/>
          </w:rPr>
          <w:fldChar w:fldCharType="end"/>
        </w:r>
      </w:hyperlink>
    </w:p>
    <w:p w:rsidR="00393F49" w:rsidRDefault="00D107D3">
      <w:pPr>
        <w:pStyle w:val="TOC1"/>
        <w:tabs>
          <w:tab w:val="left" w:pos="6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884" w:history="1">
        <w:r w:rsidR="00393F49" w:rsidRPr="00B269BE">
          <w:rPr>
            <w:rStyle w:val="Hyperlink"/>
            <w:noProof/>
          </w:rPr>
          <w:t>12</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Security Architecture</w:t>
        </w:r>
        <w:r w:rsidR="00393F49">
          <w:rPr>
            <w:noProof/>
            <w:webHidden/>
          </w:rPr>
          <w:tab/>
        </w:r>
        <w:r w:rsidR="00393F49">
          <w:rPr>
            <w:noProof/>
            <w:webHidden/>
          </w:rPr>
          <w:fldChar w:fldCharType="begin"/>
        </w:r>
        <w:r w:rsidR="00393F49">
          <w:rPr>
            <w:noProof/>
            <w:webHidden/>
          </w:rPr>
          <w:instrText xml:space="preserve"> PAGEREF _Toc468283884 \h </w:instrText>
        </w:r>
        <w:r w:rsidR="00393F49">
          <w:rPr>
            <w:noProof/>
            <w:webHidden/>
          </w:rPr>
        </w:r>
        <w:r w:rsidR="00393F49">
          <w:rPr>
            <w:noProof/>
            <w:webHidden/>
          </w:rPr>
          <w:fldChar w:fldCharType="separate"/>
        </w:r>
        <w:r w:rsidR="00393F49">
          <w:rPr>
            <w:noProof/>
            <w:webHidden/>
          </w:rPr>
          <w:t>99</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85" w:history="1">
        <w:r w:rsidR="00393F49" w:rsidRPr="00B269BE">
          <w:rPr>
            <w:rStyle w:val="Hyperlink"/>
            <w:noProof/>
          </w:rPr>
          <w:t>12.1</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Network Security</w:t>
        </w:r>
        <w:r w:rsidR="00393F49">
          <w:rPr>
            <w:noProof/>
            <w:webHidden/>
          </w:rPr>
          <w:tab/>
        </w:r>
        <w:r w:rsidR="00393F49">
          <w:rPr>
            <w:noProof/>
            <w:webHidden/>
          </w:rPr>
          <w:fldChar w:fldCharType="begin"/>
        </w:r>
        <w:r w:rsidR="00393F49">
          <w:rPr>
            <w:noProof/>
            <w:webHidden/>
          </w:rPr>
          <w:instrText xml:space="preserve"> PAGEREF _Toc468283885 \h </w:instrText>
        </w:r>
        <w:r w:rsidR="00393F49">
          <w:rPr>
            <w:noProof/>
            <w:webHidden/>
          </w:rPr>
        </w:r>
        <w:r w:rsidR="00393F49">
          <w:rPr>
            <w:noProof/>
            <w:webHidden/>
          </w:rPr>
          <w:fldChar w:fldCharType="separate"/>
        </w:r>
        <w:r w:rsidR="00393F49">
          <w:rPr>
            <w:noProof/>
            <w:webHidden/>
          </w:rPr>
          <w:t>99</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86" w:history="1">
        <w:r w:rsidR="00393F49" w:rsidRPr="00B269BE">
          <w:rPr>
            <w:rStyle w:val="Hyperlink"/>
            <w:noProof/>
          </w:rPr>
          <w:t>12.1.1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Web Application Firewall (WAF)</w:t>
        </w:r>
        <w:r w:rsidR="00393F49">
          <w:rPr>
            <w:noProof/>
            <w:webHidden/>
          </w:rPr>
          <w:tab/>
        </w:r>
        <w:r w:rsidR="00393F49">
          <w:rPr>
            <w:noProof/>
            <w:webHidden/>
          </w:rPr>
          <w:fldChar w:fldCharType="begin"/>
        </w:r>
        <w:r w:rsidR="00393F49">
          <w:rPr>
            <w:noProof/>
            <w:webHidden/>
          </w:rPr>
          <w:instrText xml:space="preserve"> PAGEREF _Toc468283886 \h </w:instrText>
        </w:r>
        <w:r w:rsidR="00393F49">
          <w:rPr>
            <w:noProof/>
            <w:webHidden/>
          </w:rPr>
        </w:r>
        <w:r w:rsidR="00393F49">
          <w:rPr>
            <w:noProof/>
            <w:webHidden/>
          </w:rPr>
          <w:fldChar w:fldCharType="separate"/>
        </w:r>
        <w:r w:rsidR="00393F49">
          <w:rPr>
            <w:noProof/>
            <w:webHidden/>
          </w:rPr>
          <w:t>100</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89" w:history="1">
        <w:r w:rsidR="00393F49" w:rsidRPr="00B269BE">
          <w:rPr>
            <w:rStyle w:val="Hyperlink"/>
            <w:noProof/>
          </w:rPr>
          <w:t>12.1.2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Access Control Intermediary (Proxy) for ADA environment</w:t>
        </w:r>
        <w:r w:rsidR="00393F49">
          <w:rPr>
            <w:noProof/>
            <w:webHidden/>
          </w:rPr>
          <w:tab/>
        </w:r>
        <w:r w:rsidR="00393F49">
          <w:rPr>
            <w:noProof/>
            <w:webHidden/>
          </w:rPr>
          <w:fldChar w:fldCharType="begin"/>
        </w:r>
        <w:r w:rsidR="00393F49">
          <w:rPr>
            <w:noProof/>
            <w:webHidden/>
          </w:rPr>
          <w:instrText xml:space="preserve"> PAGEREF _Toc468283889 \h </w:instrText>
        </w:r>
        <w:r w:rsidR="00393F49">
          <w:rPr>
            <w:noProof/>
            <w:webHidden/>
          </w:rPr>
        </w:r>
        <w:r w:rsidR="00393F49">
          <w:rPr>
            <w:noProof/>
            <w:webHidden/>
          </w:rPr>
          <w:fldChar w:fldCharType="separate"/>
        </w:r>
        <w:r w:rsidR="00393F49">
          <w:rPr>
            <w:noProof/>
            <w:webHidden/>
          </w:rPr>
          <w:t>101</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90" w:history="1">
        <w:r w:rsidR="00393F49" w:rsidRPr="00B269BE">
          <w:rPr>
            <w:rStyle w:val="Hyperlink"/>
            <w:noProof/>
          </w:rPr>
          <w:t>12.2</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System Security</w:t>
        </w:r>
        <w:r w:rsidR="00393F49">
          <w:rPr>
            <w:noProof/>
            <w:webHidden/>
          </w:rPr>
          <w:tab/>
        </w:r>
        <w:r w:rsidR="00393F49">
          <w:rPr>
            <w:noProof/>
            <w:webHidden/>
          </w:rPr>
          <w:fldChar w:fldCharType="begin"/>
        </w:r>
        <w:r w:rsidR="00393F49">
          <w:rPr>
            <w:noProof/>
            <w:webHidden/>
          </w:rPr>
          <w:instrText xml:space="preserve"> PAGEREF _Toc468283890 \h </w:instrText>
        </w:r>
        <w:r w:rsidR="00393F49">
          <w:rPr>
            <w:noProof/>
            <w:webHidden/>
          </w:rPr>
        </w:r>
        <w:r w:rsidR="00393F49">
          <w:rPr>
            <w:noProof/>
            <w:webHidden/>
          </w:rPr>
          <w:fldChar w:fldCharType="separate"/>
        </w:r>
        <w:r w:rsidR="00393F49">
          <w:rPr>
            <w:noProof/>
            <w:webHidden/>
          </w:rPr>
          <w:t>102</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91" w:history="1">
        <w:r w:rsidR="00393F49" w:rsidRPr="00B269BE">
          <w:rPr>
            <w:rStyle w:val="Hyperlink"/>
            <w:noProof/>
          </w:rPr>
          <w:t>12.2.1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Azure Subscription Access</w:t>
        </w:r>
        <w:r w:rsidR="00393F49">
          <w:rPr>
            <w:noProof/>
            <w:webHidden/>
          </w:rPr>
          <w:tab/>
        </w:r>
        <w:r w:rsidR="00393F49">
          <w:rPr>
            <w:noProof/>
            <w:webHidden/>
          </w:rPr>
          <w:fldChar w:fldCharType="begin"/>
        </w:r>
        <w:r w:rsidR="00393F49">
          <w:rPr>
            <w:noProof/>
            <w:webHidden/>
          </w:rPr>
          <w:instrText xml:space="preserve"> PAGEREF _Toc468283891 \h </w:instrText>
        </w:r>
        <w:r w:rsidR="00393F49">
          <w:rPr>
            <w:noProof/>
            <w:webHidden/>
          </w:rPr>
        </w:r>
        <w:r w:rsidR="00393F49">
          <w:rPr>
            <w:noProof/>
            <w:webHidden/>
          </w:rPr>
          <w:fldChar w:fldCharType="separate"/>
        </w:r>
        <w:r w:rsidR="00393F49">
          <w:rPr>
            <w:noProof/>
            <w:webHidden/>
          </w:rPr>
          <w:t>102</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92" w:history="1">
        <w:r w:rsidR="00393F49" w:rsidRPr="00B269BE">
          <w:rPr>
            <w:rStyle w:val="Hyperlink"/>
            <w:noProof/>
          </w:rPr>
          <w:t>12.2.2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Virtual Machines Management</w:t>
        </w:r>
        <w:r w:rsidR="00393F49">
          <w:rPr>
            <w:noProof/>
            <w:webHidden/>
          </w:rPr>
          <w:tab/>
        </w:r>
        <w:r w:rsidR="00393F49">
          <w:rPr>
            <w:noProof/>
            <w:webHidden/>
          </w:rPr>
          <w:fldChar w:fldCharType="begin"/>
        </w:r>
        <w:r w:rsidR="00393F49">
          <w:rPr>
            <w:noProof/>
            <w:webHidden/>
          </w:rPr>
          <w:instrText xml:space="preserve"> PAGEREF _Toc468283892 \h </w:instrText>
        </w:r>
        <w:r w:rsidR="00393F49">
          <w:rPr>
            <w:noProof/>
            <w:webHidden/>
          </w:rPr>
        </w:r>
        <w:r w:rsidR="00393F49">
          <w:rPr>
            <w:noProof/>
            <w:webHidden/>
          </w:rPr>
          <w:fldChar w:fldCharType="separate"/>
        </w:r>
        <w:r w:rsidR="00393F49">
          <w:rPr>
            <w:noProof/>
            <w:webHidden/>
          </w:rPr>
          <w:t>102</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93" w:history="1">
        <w:r w:rsidR="00393F49" w:rsidRPr="00B269BE">
          <w:rPr>
            <w:rStyle w:val="Hyperlink"/>
            <w:noProof/>
          </w:rPr>
          <w:t>12.2.3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Logging</w:t>
        </w:r>
        <w:r w:rsidR="00393F49">
          <w:rPr>
            <w:noProof/>
            <w:webHidden/>
          </w:rPr>
          <w:tab/>
        </w:r>
        <w:r w:rsidR="00393F49">
          <w:rPr>
            <w:noProof/>
            <w:webHidden/>
          </w:rPr>
          <w:fldChar w:fldCharType="begin"/>
        </w:r>
        <w:r w:rsidR="00393F49">
          <w:rPr>
            <w:noProof/>
            <w:webHidden/>
          </w:rPr>
          <w:instrText xml:space="preserve"> PAGEREF _Toc468283893 \h </w:instrText>
        </w:r>
        <w:r w:rsidR="00393F49">
          <w:rPr>
            <w:noProof/>
            <w:webHidden/>
          </w:rPr>
        </w:r>
        <w:r w:rsidR="00393F49">
          <w:rPr>
            <w:noProof/>
            <w:webHidden/>
          </w:rPr>
          <w:fldChar w:fldCharType="separate"/>
        </w:r>
        <w:r w:rsidR="00393F49">
          <w:rPr>
            <w:noProof/>
            <w:webHidden/>
          </w:rPr>
          <w:t>103</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894" w:history="1">
        <w:r w:rsidR="00393F49" w:rsidRPr="00B269BE">
          <w:rPr>
            <w:rStyle w:val="Hyperlink"/>
            <w:noProof/>
          </w:rPr>
          <w:t>12.3</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Data Security</w:t>
        </w:r>
        <w:r w:rsidR="00393F49">
          <w:rPr>
            <w:noProof/>
            <w:webHidden/>
          </w:rPr>
          <w:tab/>
        </w:r>
        <w:r w:rsidR="00393F49">
          <w:rPr>
            <w:noProof/>
            <w:webHidden/>
          </w:rPr>
          <w:fldChar w:fldCharType="begin"/>
        </w:r>
        <w:r w:rsidR="00393F49">
          <w:rPr>
            <w:noProof/>
            <w:webHidden/>
          </w:rPr>
          <w:instrText xml:space="preserve"> PAGEREF _Toc468283894 \h </w:instrText>
        </w:r>
        <w:r w:rsidR="00393F49">
          <w:rPr>
            <w:noProof/>
            <w:webHidden/>
          </w:rPr>
        </w:r>
        <w:r w:rsidR="00393F49">
          <w:rPr>
            <w:noProof/>
            <w:webHidden/>
          </w:rPr>
          <w:fldChar w:fldCharType="separate"/>
        </w:r>
        <w:r w:rsidR="00393F49">
          <w:rPr>
            <w:noProof/>
            <w:webHidden/>
          </w:rPr>
          <w:t>103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95" w:history="1">
        <w:r w:rsidR="00393F49" w:rsidRPr="00B269BE">
          <w:rPr>
            <w:rStyle w:val="Hyperlink"/>
            <w:noProof/>
          </w:rPr>
          <w:t>12.3.1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Data Lake - HDInsight</w:t>
        </w:r>
        <w:r w:rsidR="00393F49">
          <w:rPr>
            <w:noProof/>
            <w:webHidden/>
          </w:rPr>
          <w:tab/>
        </w:r>
        <w:r w:rsidR="00393F49">
          <w:rPr>
            <w:noProof/>
            <w:webHidden/>
          </w:rPr>
          <w:fldChar w:fldCharType="begin"/>
        </w:r>
        <w:r w:rsidR="00393F49">
          <w:rPr>
            <w:noProof/>
            <w:webHidden/>
          </w:rPr>
          <w:instrText xml:space="preserve"> PAGEREF _Toc468283895 \h </w:instrText>
        </w:r>
        <w:r w:rsidR="00393F49">
          <w:rPr>
            <w:noProof/>
            <w:webHidden/>
          </w:rPr>
        </w:r>
        <w:r w:rsidR="00393F49">
          <w:rPr>
            <w:noProof/>
            <w:webHidden/>
          </w:rPr>
          <w:fldChar w:fldCharType="separate"/>
        </w:r>
        <w:r w:rsidR="00393F49">
          <w:rPr>
            <w:noProof/>
            <w:webHidden/>
          </w:rPr>
          <w:t>103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96" w:history="1">
        <w:r w:rsidR="00393F49" w:rsidRPr="00B269BE">
          <w:rPr>
            <w:rStyle w:val="Hyperlink"/>
            <w:noProof/>
          </w:rPr>
          <w:t>12.3.2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Azure SQL Database and Azure SQL Data Warehouse</w:t>
        </w:r>
        <w:r w:rsidR="00393F49">
          <w:rPr>
            <w:noProof/>
            <w:webHidden/>
          </w:rPr>
          <w:tab/>
        </w:r>
        <w:r w:rsidR="00393F49">
          <w:rPr>
            <w:noProof/>
            <w:webHidden/>
          </w:rPr>
          <w:fldChar w:fldCharType="begin"/>
        </w:r>
        <w:r w:rsidR="00393F49">
          <w:rPr>
            <w:noProof/>
            <w:webHidden/>
          </w:rPr>
          <w:instrText xml:space="preserve"> PAGEREF _Toc468283896 \h </w:instrText>
        </w:r>
        <w:r w:rsidR="00393F49">
          <w:rPr>
            <w:noProof/>
            <w:webHidden/>
          </w:rPr>
        </w:r>
        <w:r w:rsidR="00393F49">
          <w:rPr>
            <w:noProof/>
            <w:webHidden/>
          </w:rPr>
          <w:fldChar w:fldCharType="separate"/>
        </w:r>
        <w:r w:rsidR="00393F49">
          <w:rPr>
            <w:noProof/>
            <w:webHidden/>
          </w:rPr>
          <w:t>104</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97" w:history="1">
        <w:r w:rsidR="00393F49" w:rsidRPr="00B269BE">
          <w:rPr>
            <w:rStyle w:val="Hyperlink"/>
            <w:noProof/>
          </w:rPr>
          <w:t>12.3.3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Power BI Data</w:t>
        </w:r>
        <w:r w:rsidR="00393F49">
          <w:rPr>
            <w:noProof/>
            <w:webHidden/>
          </w:rPr>
          <w:tab/>
        </w:r>
        <w:r w:rsidR="00393F49">
          <w:rPr>
            <w:noProof/>
            <w:webHidden/>
          </w:rPr>
          <w:fldChar w:fldCharType="begin"/>
        </w:r>
        <w:r w:rsidR="00393F49">
          <w:rPr>
            <w:noProof/>
            <w:webHidden/>
          </w:rPr>
          <w:instrText xml:space="preserve"> PAGEREF _Toc468283897 \h </w:instrText>
        </w:r>
        <w:r w:rsidR="00393F49">
          <w:rPr>
            <w:noProof/>
            <w:webHidden/>
          </w:rPr>
        </w:r>
        <w:r w:rsidR="00393F49">
          <w:rPr>
            <w:noProof/>
            <w:webHidden/>
          </w:rPr>
          <w:fldChar w:fldCharType="separate"/>
        </w:r>
        <w:r w:rsidR="00393F49">
          <w:rPr>
            <w:noProof/>
            <w:webHidden/>
          </w:rPr>
          <w:t>105</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98" w:history="1">
        <w:r w:rsidR="00393F49" w:rsidRPr="00B269BE">
          <w:rPr>
            <w:rStyle w:val="Hyperlink"/>
            <w:noProof/>
          </w:rPr>
          <w:t>12.3.4</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Azure Machine Learning</w:t>
        </w:r>
        <w:r w:rsidR="00393F49">
          <w:rPr>
            <w:noProof/>
            <w:webHidden/>
          </w:rPr>
          <w:tab/>
        </w:r>
        <w:r w:rsidR="00393F49">
          <w:rPr>
            <w:noProof/>
            <w:webHidden/>
          </w:rPr>
          <w:fldChar w:fldCharType="begin"/>
        </w:r>
        <w:r w:rsidR="00393F49">
          <w:rPr>
            <w:noProof/>
            <w:webHidden/>
          </w:rPr>
          <w:instrText xml:space="preserve"> PAGEREF _Toc468283898 \h </w:instrText>
        </w:r>
        <w:r w:rsidR="00393F49">
          <w:rPr>
            <w:noProof/>
            <w:webHidden/>
          </w:rPr>
        </w:r>
        <w:r w:rsidR="00393F49">
          <w:rPr>
            <w:noProof/>
            <w:webHidden/>
          </w:rPr>
          <w:fldChar w:fldCharType="separate"/>
        </w:r>
        <w:r w:rsidR="00393F49">
          <w:rPr>
            <w:noProof/>
            <w:webHidden/>
          </w:rPr>
          <w:t>105</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899" w:history="1">
        <w:r w:rsidR="00393F49" w:rsidRPr="00B269BE">
          <w:rPr>
            <w:rStyle w:val="Hyperlink"/>
            <w:noProof/>
          </w:rPr>
          <w:t>12.3.5</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SQL Server Analysis Services – Semantic Layer</w:t>
        </w:r>
        <w:r w:rsidR="00393F49">
          <w:rPr>
            <w:noProof/>
            <w:webHidden/>
          </w:rPr>
          <w:tab/>
        </w:r>
        <w:r w:rsidR="00393F49">
          <w:rPr>
            <w:noProof/>
            <w:webHidden/>
          </w:rPr>
          <w:fldChar w:fldCharType="begin"/>
        </w:r>
        <w:r w:rsidR="00393F49">
          <w:rPr>
            <w:noProof/>
            <w:webHidden/>
          </w:rPr>
          <w:instrText xml:space="preserve"> PAGEREF _Toc468283899 \h </w:instrText>
        </w:r>
        <w:r w:rsidR="00393F49">
          <w:rPr>
            <w:noProof/>
            <w:webHidden/>
          </w:rPr>
        </w:r>
        <w:r w:rsidR="00393F49">
          <w:rPr>
            <w:noProof/>
            <w:webHidden/>
          </w:rPr>
          <w:fldChar w:fldCharType="separate"/>
        </w:r>
        <w:r w:rsidR="00393F49">
          <w:rPr>
            <w:noProof/>
            <w:webHidden/>
          </w:rPr>
          <w:t>105</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00" w:history="1">
        <w:r w:rsidR="00393F49" w:rsidRPr="00B269BE">
          <w:rPr>
            <w:rStyle w:val="Hyperlink"/>
            <w:noProof/>
          </w:rPr>
          <w:t>12.3.6</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Storage Accounts and Containers</w:t>
        </w:r>
        <w:r w:rsidR="00393F49">
          <w:rPr>
            <w:noProof/>
            <w:webHidden/>
          </w:rPr>
          <w:tab/>
        </w:r>
        <w:r w:rsidR="00393F49">
          <w:rPr>
            <w:noProof/>
            <w:webHidden/>
          </w:rPr>
          <w:fldChar w:fldCharType="begin"/>
        </w:r>
        <w:r w:rsidR="00393F49">
          <w:rPr>
            <w:noProof/>
            <w:webHidden/>
          </w:rPr>
          <w:instrText xml:space="preserve"> PAGEREF _Toc468283900 \h </w:instrText>
        </w:r>
        <w:r w:rsidR="00393F49">
          <w:rPr>
            <w:noProof/>
            <w:webHidden/>
          </w:rPr>
        </w:r>
        <w:r w:rsidR="00393F49">
          <w:rPr>
            <w:noProof/>
            <w:webHidden/>
          </w:rPr>
          <w:fldChar w:fldCharType="separate"/>
        </w:r>
        <w:r w:rsidR="00393F49">
          <w:rPr>
            <w:noProof/>
            <w:webHidden/>
          </w:rPr>
          <w:t>105</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901" w:history="1">
        <w:r w:rsidR="00393F49" w:rsidRPr="00B269BE">
          <w:rPr>
            <w:rStyle w:val="Hyperlink"/>
            <w:noProof/>
          </w:rPr>
          <w:t>12.4</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Application Security</w:t>
        </w:r>
        <w:r w:rsidR="00393F49">
          <w:rPr>
            <w:noProof/>
            <w:webHidden/>
          </w:rPr>
          <w:tab/>
        </w:r>
        <w:r w:rsidR="00393F49">
          <w:rPr>
            <w:noProof/>
            <w:webHidden/>
          </w:rPr>
          <w:fldChar w:fldCharType="begin"/>
        </w:r>
        <w:r w:rsidR="00393F49">
          <w:rPr>
            <w:noProof/>
            <w:webHidden/>
          </w:rPr>
          <w:instrText xml:space="preserve"> PAGEREF _Toc468283901 \h </w:instrText>
        </w:r>
        <w:r w:rsidR="00393F49">
          <w:rPr>
            <w:noProof/>
            <w:webHidden/>
          </w:rPr>
        </w:r>
        <w:r w:rsidR="00393F49">
          <w:rPr>
            <w:noProof/>
            <w:webHidden/>
          </w:rPr>
          <w:fldChar w:fldCharType="separate"/>
        </w:r>
        <w:r w:rsidR="00393F49">
          <w:rPr>
            <w:noProof/>
            <w:webHidden/>
          </w:rPr>
          <w:t>106</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02" w:history="1">
        <w:r w:rsidR="00393F49" w:rsidRPr="00B269BE">
          <w:rPr>
            <w:rStyle w:val="Hyperlink"/>
            <w:noProof/>
          </w:rPr>
          <w:t>12.4.1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SharePoint Authentication</w:t>
        </w:r>
        <w:r w:rsidR="00393F49">
          <w:rPr>
            <w:noProof/>
            <w:webHidden/>
          </w:rPr>
          <w:tab/>
        </w:r>
        <w:r w:rsidR="00393F49">
          <w:rPr>
            <w:noProof/>
            <w:webHidden/>
          </w:rPr>
          <w:fldChar w:fldCharType="begin"/>
        </w:r>
        <w:r w:rsidR="00393F49">
          <w:rPr>
            <w:noProof/>
            <w:webHidden/>
          </w:rPr>
          <w:instrText xml:space="preserve"> PAGEREF _Toc468283902 \h </w:instrText>
        </w:r>
        <w:r w:rsidR="00393F49">
          <w:rPr>
            <w:noProof/>
            <w:webHidden/>
          </w:rPr>
        </w:r>
        <w:r w:rsidR="00393F49">
          <w:rPr>
            <w:noProof/>
            <w:webHidden/>
          </w:rPr>
          <w:fldChar w:fldCharType="separate"/>
        </w:r>
        <w:r w:rsidR="00393F49">
          <w:rPr>
            <w:noProof/>
            <w:webHidden/>
          </w:rPr>
          <w:t>106</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03" w:history="1">
        <w:r w:rsidR="00393F49" w:rsidRPr="00B269BE">
          <w:rPr>
            <w:rStyle w:val="Hyperlink"/>
            <w:noProof/>
          </w:rPr>
          <w:t>12.4.2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SQL Server Analysis Services (SSAS)</w:t>
        </w:r>
        <w:r w:rsidR="00393F49">
          <w:rPr>
            <w:noProof/>
            <w:webHidden/>
          </w:rPr>
          <w:tab/>
        </w:r>
        <w:r w:rsidR="00393F49">
          <w:rPr>
            <w:noProof/>
            <w:webHidden/>
          </w:rPr>
          <w:fldChar w:fldCharType="begin"/>
        </w:r>
        <w:r w:rsidR="00393F49">
          <w:rPr>
            <w:noProof/>
            <w:webHidden/>
          </w:rPr>
          <w:instrText xml:space="preserve"> PAGEREF _Toc468283903 \h </w:instrText>
        </w:r>
        <w:r w:rsidR="00393F49">
          <w:rPr>
            <w:noProof/>
            <w:webHidden/>
          </w:rPr>
        </w:r>
        <w:r w:rsidR="00393F49">
          <w:rPr>
            <w:noProof/>
            <w:webHidden/>
          </w:rPr>
          <w:fldChar w:fldCharType="separate"/>
        </w:r>
        <w:r w:rsidR="00393F49">
          <w:rPr>
            <w:noProof/>
            <w:webHidden/>
          </w:rPr>
          <w:t>107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04" w:history="1">
        <w:r w:rsidR="00393F49" w:rsidRPr="00B269BE">
          <w:rPr>
            <w:rStyle w:val="Hyperlink"/>
            <w:noProof/>
          </w:rPr>
          <w:t>12.4.3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SQL Server Integration Services (SSIS)</w:t>
        </w:r>
        <w:r w:rsidR="00393F49">
          <w:rPr>
            <w:noProof/>
            <w:webHidden/>
          </w:rPr>
          <w:tab/>
        </w:r>
        <w:r w:rsidR="00393F49">
          <w:rPr>
            <w:noProof/>
            <w:webHidden/>
          </w:rPr>
          <w:fldChar w:fldCharType="begin"/>
        </w:r>
        <w:r w:rsidR="00393F49">
          <w:rPr>
            <w:noProof/>
            <w:webHidden/>
          </w:rPr>
          <w:instrText xml:space="preserve"> PAGEREF _Toc468283904 \h </w:instrText>
        </w:r>
        <w:r w:rsidR="00393F49">
          <w:rPr>
            <w:noProof/>
            <w:webHidden/>
          </w:rPr>
        </w:r>
        <w:r w:rsidR="00393F49">
          <w:rPr>
            <w:noProof/>
            <w:webHidden/>
          </w:rPr>
          <w:fldChar w:fldCharType="separate"/>
        </w:r>
        <w:r w:rsidR="00393F49">
          <w:rPr>
            <w:noProof/>
            <w:webHidden/>
          </w:rPr>
          <w:t>107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05" w:history="1">
        <w:r w:rsidR="00393F49" w:rsidRPr="00B269BE">
          <w:rPr>
            <w:rStyle w:val="Hyperlink"/>
            <w:noProof/>
          </w:rPr>
          <w:t>12.4.4</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Master Data Services (MDS)</w:t>
        </w:r>
        <w:r w:rsidR="00393F49">
          <w:rPr>
            <w:noProof/>
            <w:webHidden/>
          </w:rPr>
          <w:tab/>
        </w:r>
        <w:r w:rsidR="00393F49">
          <w:rPr>
            <w:noProof/>
            <w:webHidden/>
          </w:rPr>
          <w:fldChar w:fldCharType="begin"/>
        </w:r>
        <w:r w:rsidR="00393F49">
          <w:rPr>
            <w:noProof/>
            <w:webHidden/>
          </w:rPr>
          <w:instrText xml:space="preserve"> PAGEREF _Toc468283905 \h </w:instrText>
        </w:r>
        <w:r w:rsidR="00393F49">
          <w:rPr>
            <w:noProof/>
            <w:webHidden/>
          </w:rPr>
        </w:r>
        <w:r w:rsidR="00393F49">
          <w:rPr>
            <w:noProof/>
            <w:webHidden/>
          </w:rPr>
          <w:fldChar w:fldCharType="separate"/>
        </w:r>
        <w:r w:rsidR="00393F49">
          <w:rPr>
            <w:noProof/>
            <w:webHidden/>
          </w:rPr>
          <w:t>107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06" w:history="1">
        <w:r w:rsidR="00393F49" w:rsidRPr="00B269BE">
          <w:rPr>
            <w:rStyle w:val="Hyperlink"/>
            <w:noProof/>
          </w:rPr>
          <w:t>12.4.5</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Certificates</w:t>
        </w:r>
        <w:r w:rsidR="00393F49">
          <w:rPr>
            <w:noProof/>
            <w:webHidden/>
          </w:rPr>
          <w:tab/>
        </w:r>
        <w:r w:rsidR="00393F49">
          <w:rPr>
            <w:noProof/>
            <w:webHidden/>
          </w:rPr>
          <w:fldChar w:fldCharType="begin"/>
        </w:r>
        <w:r w:rsidR="00393F49">
          <w:rPr>
            <w:noProof/>
            <w:webHidden/>
          </w:rPr>
          <w:instrText xml:space="preserve"> PAGEREF _Toc468283906 \h </w:instrText>
        </w:r>
        <w:r w:rsidR="00393F49">
          <w:rPr>
            <w:noProof/>
            <w:webHidden/>
          </w:rPr>
        </w:r>
        <w:r w:rsidR="00393F49">
          <w:rPr>
            <w:noProof/>
            <w:webHidden/>
          </w:rPr>
          <w:fldChar w:fldCharType="separate"/>
        </w:r>
        <w:r w:rsidR="00393F49">
          <w:rPr>
            <w:noProof/>
            <w:webHidden/>
          </w:rPr>
          <w:t>107</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07" w:history="1">
        <w:r w:rsidR="00393F49" w:rsidRPr="00B269BE">
          <w:rPr>
            <w:rStyle w:val="Hyperlink"/>
            <w:noProof/>
          </w:rPr>
          <w:t>12.4.6</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Application Whitelisting</w:t>
        </w:r>
        <w:r w:rsidR="00393F49">
          <w:rPr>
            <w:noProof/>
            <w:webHidden/>
          </w:rPr>
          <w:tab/>
        </w:r>
        <w:r w:rsidR="00393F49">
          <w:rPr>
            <w:noProof/>
            <w:webHidden/>
          </w:rPr>
          <w:fldChar w:fldCharType="begin"/>
        </w:r>
        <w:r w:rsidR="00393F49">
          <w:rPr>
            <w:noProof/>
            <w:webHidden/>
          </w:rPr>
          <w:instrText xml:space="preserve"> PAGEREF _Toc468283907 \h </w:instrText>
        </w:r>
        <w:r w:rsidR="00393F49">
          <w:rPr>
            <w:noProof/>
            <w:webHidden/>
          </w:rPr>
        </w:r>
        <w:r w:rsidR="00393F49">
          <w:rPr>
            <w:noProof/>
            <w:webHidden/>
          </w:rPr>
          <w:fldChar w:fldCharType="separate"/>
        </w:r>
        <w:r w:rsidR="00393F49">
          <w:rPr>
            <w:noProof/>
            <w:webHidden/>
          </w:rPr>
          <w:t>107</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909" w:history="1">
        <w:r w:rsidR="00393F49" w:rsidRPr="00B269BE">
          <w:rPr>
            <w:rStyle w:val="Hyperlink"/>
            <w:noProof/>
          </w:rPr>
          <w:t>12.5</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User Client Security</w:t>
        </w:r>
        <w:r w:rsidR="00393F49">
          <w:rPr>
            <w:noProof/>
            <w:webHidden/>
          </w:rPr>
          <w:tab/>
        </w:r>
        <w:r w:rsidR="00393F49">
          <w:rPr>
            <w:noProof/>
            <w:webHidden/>
          </w:rPr>
          <w:fldChar w:fldCharType="begin"/>
        </w:r>
        <w:r w:rsidR="00393F49">
          <w:rPr>
            <w:noProof/>
            <w:webHidden/>
          </w:rPr>
          <w:instrText xml:space="preserve"> PAGEREF _Toc468283909 \h </w:instrText>
        </w:r>
        <w:r w:rsidR="00393F49">
          <w:rPr>
            <w:noProof/>
            <w:webHidden/>
          </w:rPr>
        </w:r>
        <w:r w:rsidR="00393F49">
          <w:rPr>
            <w:noProof/>
            <w:webHidden/>
          </w:rPr>
          <w:fldChar w:fldCharType="separate"/>
        </w:r>
        <w:r w:rsidR="00393F49">
          <w:rPr>
            <w:noProof/>
            <w:webHidden/>
          </w:rPr>
          <w:t>108</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10" w:history="1">
        <w:r w:rsidR="00393F49" w:rsidRPr="00B269BE">
          <w:rPr>
            <w:rStyle w:val="Hyperlink"/>
            <w:noProof/>
          </w:rPr>
          <w:t>12.5.1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DAP AD Account Management</w:t>
        </w:r>
        <w:r w:rsidR="00393F49">
          <w:rPr>
            <w:noProof/>
            <w:webHidden/>
          </w:rPr>
          <w:tab/>
        </w:r>
        <w:r w:rsidR="00393F49">
          <w:rPr>
            <w:noProof/>
            <w:webHidden/>
          </w:rPr>
          <w:fldChar w:fldCharType="begin"/>
        </w:r>
        <w:r w:rsidR="00393F49">
          <w:rPr>
            <w:noProof/>
            <w:webHidden/>
          </w:rPr>
          <w:instrText xml:space="preserve"> PAGEREF _Toc468283910 \h </w:instrText>
        </w:r>
        <w:r w:rsidR="00393F49">
          <w:rPr>
            <w:noProof/>
            <w:webHidden/>
          </w:rPr>
        </w:r>
        <w:r w:rsidR="00393F49">
          <w:rPr>
            <w:noProof/>
            <w:webHidden/>
          </w:rPr>
          <w:fldChar w:fldCharType="separate"/>
        </w:r>
        <w:r w:rsidR="00393F49">
          <w:rPr>
            <w:noProof/>
            <w:webHidden/>
          </w:rPr>
          <w:t>108</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11" w:history="1">
        <w:r w:rsidR="00393F49" w:rsidRPr="00B269BE">
          <w:rPr>
            <w:rStyle w:val="Hyperlink"/>
            <w:noProof/>
          </w:rPr>
          <w:t>12.5.2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Source Code Access</w:t>
        </w:r>
        <w:r w:rsidR="00393F49">
          <w:rPr>
            <w:noProof/>
            <w:webHidden/>
          </w:rPr>
          <w:tab/>
        </w:r>
        <w:r w:rsidR="00393F49">
          <w:rPr>
            <w:noProof/>
            <w:webHidden/>
          </w:rPr>
          <w:fldChar w:fldCharType="begin"/>
        </w:r>
        <w:r w:rsidR="00393F49">
          <w:rPr>
            <w:noProof/>
            <w:webHidden/>
          </w:rPr>
          <w:instrText xml:space="preserve"> PAGEREF _Toc468283911 \h </w:instrText>
        </w:r>
        <w:r w:rsidR="00393F49">
          <w:rPr>
            <w:noProof/>
            <w:webHidden/>
          </w:rPr>
        </w:r>
        <w:r w:rsidR="00393F49">
          <w:rPr>
            <w:noProof/>
            <w:webHidden/>
          </w:rPr>
          <w:fldChar w:fldCharType="separate"/>
        </w:r>
        <w:r w:rsidR="00393F49">
          <w:rPr>
            <w:noProof/>
            <w:webHidden/>
          </w:rPr>
          <w:t>109</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912" w:history="1">
        <w:r w:rsidR="00393F49" w:rsidRPr="00B269BE">
          <w:rPr>
            <w:rStyle w:val="Hyperlink"/>
            <w:noProof/>
          </w:rPr>
          <w:t>12.6</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User Classes</w:t>
        </w:r>
        <w:r w:rsidR="00393F49">
          <w:rPr>
            <w:noProof/>
            <w:webHidden/>
          </w:rPr>
          <w:tab/>
        </w:r>
        <w:r w:rsidR="00393F49">
          <w:rPr>
            <w:noProof/>
            <w:webHidden/>
          </w:rPr>
          <w:fldChar w:fldCharType="begin"/>
        </w:r>
        <w:r w:rsidR="00393F49">
          <w:rPr>
            <w:noProof/>
            <w:webHidden/>
          </w:rPr>
          <w:instrText xml:space="preserve"> PAGEREF _Toc468283912 \h </w:instrText>
        </w:r>
        <w:r w:rsidR="00393F49">
          <w:rPr>
            <w:noProof/>
            <w:webHidden/>
          </w:rPr>
        </w:r>
        <w:r w:rsidR="00393F49">
          <w:rPr>
            <w:noProof/>
            <w:webHidden/>
          </w:rPr>
          <w:fldChar w:fldCharType="separate"/>
        </w:r>
        <w:r w:rsidR="00393F49">
          <w:rPr>
            <w:noProof/>
            <w:webHidden/>
          </w:rPr>
          <w:t>109</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913" w:history="1">
        <w:r w:rsidR="00393F49" w:rsidRPr="00B269BE">
          <w:rPr>
            <w:rStyle w:val="Hyperlink"/>
            <w:noProof/>
          </w:rPr>
          <w:t>12.7</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User Permissions Matrix</w:t>
        </w:r>
        <w:r w:rsidR="00393F49">
          <w:rPr>
            <w:noProof/>
            <w:webHidden/>
          </w:rPr>
          <w:tab/>
        </w:r>
        <w:r w:rsidR="00393F49">
          <w:rPr>
            <w:noProof/>
            <w:webHidden/>
          </w:rPr>
          <w:fldChar w:fldCharType="begin"/>
        </w:r>
        <w:r w:rsidR="00393F49">
          <w:rPr>
            <w:noProof/>
            <w:webHidden/>
          </w:rPr>
          <w:instrText xml:space="preserve"> PAGEREF _Toc468283913 \h </w:instrText>
        </w:r>
        <w:r w:rsidR="00393F49">
          <w:rPr>
            <w:noProof/>
            <w:webHidden/>
          </w:rPr>
        </w:r>
        <w:r w:rsidR="00393F49">
          <w:rPr>
            <w:noProof/>
            <w:webHidden/>
          </w:rPr>
          <w:fldChar w:fldCharType="separate"/>
        </w:r>
        <w:r w:rsidR="00393F49">
          <w:rPr>
            <w:noProof/>
            <w:webHidden/>
          </w:rPr>
          <w:t>110</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914" w:history="1">
        <w:r w:rsidR="00393F49" w:rsidRPr="00B269BE">
          <w:rPr>
            <w:rStyle w:val="Hyperlink"/>
            <w:noProof/>
          </w:rPr>
          <w:t>12.8</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User Maintenance Processes</w:t>
        </w:r>
        <w:r w:rsidR="00393F49">
          <w:rPr>
            <w:noProof/>
            <w:webHidden/>
          </w:rPr>
          <w:tab/>
        </w:r>
        <w:r w:rsidR="00393F49">
          <w:rPr>
            <w:noProof/>
            <w:webHidden/>
          </w:rPr>
          <w:fldChar w:fldCharType="begin"/>
        </w:r>
        <w:r w:rsidR="00393F49">
          <w:rPr>
            <w:noProof/>
            <w:webHidden/>
          </w:rPr>
          <w:instrText xml:space="preserve"> PAGEREF _Toc468283914 \h </w:instrText>
        </w:r>
        <w:r w:rsidR="00393F49">
          <w:rPr>
            <w:noProof/>
            <w:webHidden/>
          </w:rPr>
        </w:r>
        <w:r w:rsidR="00393F49">
          <w:rPr>
            <w:noProof/>
            <w:webHidden/>
          </w:rPr>
          <w:fldChar w:fldCharType="separate"/>
        </w:r>
        <w:r w:rsidR="00393F49">
          <w:rPr>
            <w:noProof/>
            <w:webHidden/>
          </w:rPr>
          <w:t>111</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15" w:history="1">
        <w:r w:rsidR="00393F49" w:rsidRPr="00B269BE">
          <w:rPr>
            <w:rStyle w:val="Hyperlink"/>
            <w:noProof/>
          </w:rPr>
          <w:t>12.8.1</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Internal PTV Users</w:t>
        </w:r>
        <w:r w:rsidR="00393F49">
          <w:rPr>
            <w:noProof/>
            <w:webHidden/>
          </w:rPr>
          <w:tab/>
        </w:r>
        <w:r w:rsidR="00393F49">
          <w:rPr>
            <w:noProof/>
            <w:webHidden/>
          </w:rPr>
          <w:fldChar w:fldCharType="begin"/>
        </w:r>
        <w:r w:rsidR="00393F49">
          <w:rPr>
            <w:noProof/>
            <w:webHidden/>
          </w:rPr>
          <w:instrText xml:space="preserve"> PAGEREF _Toc468283915 \h </w:instrText>
        </w:r>
        <w:r w:rsidR="00393F49">
          <w:rPr>
            <w:noProof/>
            <w:webHidden/>
          </w:rPr>
        </w:r>
        <w:r w:rsidR="00393F49">
          <w:rPr>
            <w:noProof/>
            <w:webHidden/>
          </w:rPr>
          <w:fldChar w:fldCharType="separate"/>
        </w:r>
        <w:r w:rsidR="00393F49">
          <w:rPr>
            <w:noProof/>
            <w:webHidden/>
          </w:rPr>
          <w:t>111</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16" w:history="1">
        <w:r w:rsidR="00393F49" w:rsidRPr="00B269BE">
          <w:rPr>
            <w:rStyle w:val="Hyperlink"/>
            <w:noProof/>
          </w:rPr>
          <w:t>12.8.2</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External Users</w:t>
        </w:r>
        <w:r w:rsidR="00393F49">
          <w:rPr>
            <w:noProof/>
            <w:webHidden/>
          </w:rPr>
          <w:tab/>
        </w:r>
        <w:r w:rsidR="00393F49">
          <w:rPr>
            <w:noProof/>
            <w:webHidden/>
          </w:rPr>
          <w:fldChar w:fldCharType="begin"/>
        </w:r>
        <w:r w:rsidR="00393F49">
          <w:rPr>
            <w:noProof/>
            <w:webHidden/>
          </w:rPr>
          <w:instrText xml:space="preserve"> PAGEREF _Toc468283916 \h </w:instrText>
        </w:r>
        <w:r w:rsidR="00393F49">
          <w:rPr>
            <w:noProof/>
            <w:webHidden/>
          </w:rPr>
        </w:r>
        <w:r w:rsidR="00393F49">
          <w:rPr>
            <w:noProof/>
            <w:webHidden/>
          </w:rPr>
          <w:fldChar w:fldCharType="separate"/>
        </w:r>
        <w:r w:rsidR="00393F49">
          <w:rPr>
            <w:noProof/>
            <w:webHidden/>
          </w:rPr>
          <w:t>111</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17" w:history="1">
        <w:r w:rsidR="00393F49" w:rsidRPr="00B269BE">
          <w:rPr>
            <w:rStyle w:val="Hyperlink"/>
            <w:noProof/>
          </w:rPr>
          <w:t>12.8.3</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User Onboarding/Offboarding Overall Process Flow</w:t>
        </w:r>
        <w:r w:rsidR="00393F49">
          <w:rPr>
            <w:noProof/>
            <w:webHidden/>
          </w:rPr>
          <w:tab/>
        </w:r>
        <w:r w:rsidR="00393F49">
          <w:rPr>
            <w:noProof/>
            <w:webHidden/>
          </w:rPr>
          <w:fldChar w:fldCharType="begin"/>
        </w:r>
        <w:r w:rsidR="00393F49">
          <w:rPr>
            <w:noProof/>
            <w:webHidden/>
          </w:rPr>
          <w:instrText xml:space="preserve"> PAGEREF _Toc468283917 \h </w:instrText>
        </w:r>
        <w:r w:rsidR="00393F49">
          <w:rPr>
            <w:noProof/>
            <w:webHidden/>
          </w:rPr>
        </w:r>
        <w:r w:rsidR="00393F49">
          <w:rPr>
            <w:noProof/>
            <w:webHidden/>
          </w:rPr>
          <w:fldChar w:fldCharType="separate"/>
        </w:r>
        <w:r w:rsidR="00393F49">
          <w:rPr>
            <w:noProof/>
            <w:webHidden/>
          </w:rPr>
          <w:t>113</w:t>
        </w:r>
        <w:r w:rsidR="00393F49">
          <w:rPr>
            <w:noProof/>
            <w:webHidden/>
          </w:rPr>
          <w:fldChar w:fldCharType="end"/>
        </w:r>
      </w:hyperlink>
    </w:p>
    <w:p w:rsidR="00393F49" w:rsidRDefault="00D107D3">
      <w:pPr>
        <w:pStyle w:val="TOC3"/>
        <w:tabs>
          <w:tab w:val="left" w:pos="1200"/>
          <w:tab w:val="right" w:leader="dot" w:pos="10456"/>
        </w:tabs>
        <w:rPr>
          <w:rFonts w:asciiTheme="minorHAnsi" w:eastAsiaTheme="minorEastAsia" w:hAnsiTheme="minorHAnsi" w:cstheme="minorBidi"/>
          <w:i w:val="0"/>
          <w:iCs w:val="0"/>
          <w:noProof/>
          <w:sz w:val="22"/>
          <w:szCs w:val="22"/>
          <w:lang w:val="en-AU" w:eastAsia="en-AU"/>
        </w:rPr>
      </w:pPr>
      <w:hyperlink w:anchor="_Toc468283918" w:history="1">
        <w:r w:rsidR="00393F49" w:rsidRPr="00B269BE">
          <w:rPr>
            <w:rStyle w:val="Hyperlink"/>
            <w:noProof/>
          </w:rPr>
          <w:t>12.8.4</w:t>
        </w:r>
        <w:r w:rsidR="00393F49">
          <w:rPr>
            <w:rFonts w:asciiTheme="minorHAnsi" w:eastAsiaTheme="minorEastAsia" w:hAnsiTheme="minorHAnsi" w:cstheme="minorBidi"/>
            <w:i w:val="0"/>
            <w:iCs w:val="0"/>
            <w:noProof/>
            <w:sz w:val="22"/>
            <w:szCs w:val="22"/>
            <w:lang w:val="en-AU" w:eastAsia="en-AU"/>
          </w:rPr>
          <w:tab/>
        </w:r>
        <w:r w:rsidR="00393F49" w:rsidRPr="00B269BE">
          <w:rPr>
            <w:rStyle w:val="Hyperlink"/>
            <w:noProof/>
          </w:rPr>
          <w:t>User Onboarding/Offboarding Sub-Process Flow</w:t>
        </w:r>
        <w:r w:rsidR="00393F49">
          <w:rPr>
            <w:noProof/>
            <w:webHidden/>
          </w:rPr>
          <w:tab/>
        </w:r>
        <w:r w:rsidR="00393F49">
          <w:rPr>
            <w:noProof/>
            <w:webHidden/>
          </w:rPr>
          <w:fldChar w:fldCharType="begin"/>
        </w:r>
        <w:r w:rsidR="00393F49">
          <w:rPr>
            <w:noProof/>
            <w:webHidden/>
          </w:rPr>
          <w:instrText xml:space="preserve"> PAGEREF _Toc468283918 \h </w:instrText>
        </w:r>
        <w:r w:rsidR="00393F49">
          <w:rPr>
            <w:noProof/>
            <w:webHidden/>
          </w:rPr>
        </w:r>
        <w:r w:rsidR="00393F49">
          <w:rPr>
            <w:noProof/>
            <w:webHidden/>
          </w:rPr>
          <w:fldChar w:fldCharType="separate"/>
        </w:r>
        <w:r w:rsidR="00393F49">
          <w:rPr>
            <w:noProof/>
            <w:webHidden/>
          </w:rPr>
          <w:t>114</w:t>
        </w:r>
        <w:r w:rsidR="00393F49">
          <w:rPr>
            <w:noProof/>
            <w:webHidden/>
          </w:rPr>
          <w:fldChar w:fldCharType="end"/>
        </w:r>
      </w:hyperlink>
    </w:p>
    <w:p w:rsidR="00393F49" w:rsidRDefault="00D107D3">
      <w:pPr>
        <w:pStyle w:val="TOC1"/>
        <w:tabs>
          <w:tab w:val="left" w:pos="600"/>
          <w:tab w:val="right" w:leader="dot" w:pos="10456"/>
        </w:tabs>
        <w:rPr>
          <w:rFonts w:asciiTheme="minorHAnsi" w:eastAsiaTheme="minorEastAsia" w:hAnsiTheme="minorHAnsi" w:cstheme="minorBidi"/>
          <w:b w:val="0"/>
          <w:bCs w:val="0"/>
          <w:caps w:val="0"/>
          <w:noProof/>
          <w:sz w:val="22"/>
          <w:szCs w:val="22"/>
          <w:lang w:val="en-AU" w:eastAsia="en-AU"/>
        </w:rPr>
      </w:pPr>
      <w:hyperlink w:anchor="_Toc468283919" w:history="1">
        <w:r w:rsidR="00393F49" w:rsidRPr="00B269BE">
          <w:rPr>
            <w:rStyle w:val="Hyperlink"/>
            <w:noProof/>
          </w:rPr>
          <w:t>13</w:t>
        </w:r>
        <w:r w:rsidR="00393F49">
          <w:rPr>
            <w:rFonts w:asciiTheme="minorHAnsi" w:eastAsiaTheme="minorEastAsia" w:hAnsiTheme="minorHAnsi" w:cstheme="minorBidi"/>
            <w:b w:val="0"/>
            <w:bCs w:val="0"/>
            <w:caps w:val="0"/>
            <w:noProof/>
            <w:sz w:val="22"/>
            <w:szCs w:val="22"/>
            <w:lang w:val="en-AU" w:eastAsia="en-AU"/>
          </w:rPr>
          <w:tab/>
        </w:r>
        <w:r w:rsidR="00393F49" w:rsidRPr="00B269BE">
          <w:rPr>
            <w:rStyle w:val="Hyperlink"/>
            <w:noProof/>
          </w:rPr>
          <w:t>Glossary, Appendix &amp; Attachments</w:t>
        </w:r>
        <w:r w:rsidR="00393F49">
          <w:rPr>
            <w:noProof/>
            <w:webHidden/>
          </w:rPr>
          <w:tab/>
        </w:r>
        <w:r w:rsidR="00393F49">
          <w:rPr>
            <w:noProof/>
            <w:webHidden/>
          </w:rPr>
          <w:fldChar w:fldCharType="begin"/>
        </w:r>
        <w:r w:rsidR="00393F49">
          <w:rPr>
            <w:noProof/>
            <w:webHidden/>
          </w:rPr>
          <w:instrText xml:space="preserve"> PAGEREF _Toc468283919 \h </w:instrText>
        </w:r>
        <w:r w:rsidR="00393F49">
          <w:rPr>
            <w:noProof/>
            <w:webHidden/>
          </w:rPr>
        </w:r>
        <w:r w:rsidR="00393F49">
          <w:rPr>
            <w:noProof/>
            <w:webHidden/>
          </w:rPr>
          <w:fldChar w:fldCharType="separate"/>
        </w:r>
        <w:r w:rsidR="00393F49">
          <w:rPr>
            <w:noProof/>
            <w:webHidden/>
          </w:rPr>
          <w:t>115</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920" w:history="1">
        <w:r w:rsidR="00393F49" w:rsidRPr="00B269BE">
          <w:rPr>
            <w:rStyle w:val="Hyperlink"/>
            <w:noProof/>
          </w:rPr>
          <w:t>13.1</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Glossary</w:t>
        </w:r>
        <w:r w:rsidR="00393F49">
          <w:rPr>
            <w:noProof/>
            <w:webHidden/>
          </w:rPr>
          <w:tab/>
        </w:r>
        <w:r w:rsidR="00393F49">
          <w:rPr>
            <w:noProof/>
            <w:webHidden/>
          </w:rPr>
          <w:fldChar w:fldCharType="begin"/>
        </w:r>
        <w:r w:rsidR="00393F49">
          <w:rPr>
            <w:noProof/>
            <w:webHidden/>
          </w:rPr>
          <w:instrText xml:space="preserve"> PAGEREF _Toc468283920 \h </w:instrText>
        </w:r>
        <w:r w:rsidR="00393F49">
          <w:rPr>
            <w:noProof/>
            <w:webHidden/>
          </w:rPr>
        </w:r>
        <w:r w:rsidR="00393F49">
          <w:rPr>
            <w:noProof/>
            <w:webHidden/>
          </w:rPr>
          <w:fldChar w:fldCharType="separate"/>
        </w:r>
        <w:r w:rsidR="00393F49">
          <w:rPr>
            <w:noProof/>
            <w:webHidden/>
          </w:rPr>
          <w:t>115</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921" w:history="1">
        <w:r w:rsidR="00393F49" w:rsidRPr="00B269BE">
          <w:rPr>
            <w:rStyle w:val="Hyperlink"/>
            <w:noProof/>
          </w:rPr>
          <w:t>13.2</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Appendix</w:t>
        </w:r>
        <w:r w:rsidR="00393F49">
          <w:rPr>
            <w:noProof/>
            <w:webHidden/>
          </w:rPr>
          <w:tab/>
        </w:r>
        <w:r w:rsidR="00393F49">
          <w:rPr>
            <w:noProof/>
            <w:webHidden/>
          </w:rPr>
          <w:fldChar w:fldCharType="begin"/>
        </w:r>
        <w:r w:rsidR="00393F49">
          <w:rPr>
            <w:noProof/>
            <w:webHidden/>
          </w:rPr>
          <w:instrText xml:space="preserve"> PAGEREF _Toc468283921 \h </w:instrText>
        </w:r>
        <w:r w:rsidR="00393F49">
          <w:rPr>
            <w:noProof/>
            <w:webHidden/>
          </w:rPr>
        </w:r>
        <w:r w:rsidR="00393F49">
          <w:rPr>
            <w:noProof/>
            <w:webHidden/>
          </w:rPr>
          <w:fldChar w:fldCharType="separate"/>
        </w:r>
        <w:r w:rsidR="00393F49">
          <w:rPr>
            <w:noProof/>
            <w:webHidden/>
          </w:rPr>
          <w:t>115</w:t>
        </w:r>
        <w:r w:rsidR="00393F49">
          <w:rPr>
            <w:noProof/>
            <w:webHidden/>
          </w:rPr>
          <w:fldChar w:fldCharType="end"/>
        </w:r>
      </w:hyperlink>
    </w:p>
    <w:p w:rsidR="00393F49" w:rsidRDefault="00D107D3">
      <w:pPr>
        <w:pStyle w:val="TOC2"/>
        <w:tabs>
          <w:tab w:val="left" w:pos="800"/>
          <w:tab w:val="right" w:leader="dot" w:pos="10456"/>
        </w:tabs>
        <w:rPr>
          <w:rFonts w:asciiTheme="minorHAnsi" w:eastAsiaTheme="minorEastAsia" w:hAnsiTheme="minorHAnsi" w:cstheme="minorBidi"/>
          <w:smallCaps w:val="0"/>
          <w:noProof/>
          <w:sz w:val="22"/>
          <w:szCs w:val="22"/>
          <w:lang w:val="en-AU" w:eastAsia="en-AU"/>
        </w:rPr>
      </w:pPr>
      <w:hyperlink w:anchor="_Toc468283922" w:history="1">
        <w:r w:rsidR="00393F49" w:rsidRPr="00B269BE">
          <w:rPr>
            <w:rStyle w:val="Hyperlink"/>
            <w:noProof/>
          </w:rPr>
          <w:t>13.3</w:t>
        </w:r>
        <w:r w:rsidR="00393F49">
          <w:rPr>
            <w:rFonts w:asciiTheme="minorHAnsi" w:eastAsiaTheme="minorEastAsia" w:hAnsiTheme="minorHAnsi" w:cstheme="minorBidi"/>
            <w:smallCaps w:val="0"/>
            <w:noProof/>
            <w:sz w:val="22"/>
            <w:szCs w:val="22"/>
            <w:lang w:val="en-AU" w:eastAsia="en-AU"/>
          </w:rPr>
          <w:tab/>
        </w:r>
        <w:r w:rsidR="00393F49" w:rsidRPr="00B269BE">
          <w:rPr>
            <w:rStyle w:val="Hyperlink"/>
            <w:noProof/>
          </w:rPr>
          <w:t>Attachments</w:t>
        </w:r>
        <w:r w:rsidR="00393F49">
          <w:rPr>
            <w:noProof/>
            <w:webHidden/>
          </w:rPr>
          <w:tab/>
        </w:r>
        <w:r w:rsidR="00393F49">
          <w:rPr>
            <w:noProof/>
            <w:webHidden/>
          </w:rPr>
          <w:fldChar w:fldCharType="begin"/>
        </w:r>
        <w:r w:rsidR="00393F49">
          <w:rPr>
            <w:noProof/>
            <w:webHidden/>
          </w:rPr>
          <w:instrText xml:space="preserve"> PAGEREF _Toc468283922 \h </w:instrText>
        </w:r>
        <w:r w:rsidR="00393F49">
          <w:rPr>
            <w:noProof/>
            <w:webHidden/>
          </w:rPr>
        </w:r>
        <w:r w:rsidR="00393F49">
          <w:rPr>
            <w:noProof/>
            <w:webHidden/>
          </w:rPr>
          <w:fldChar w:fldCharType="separate"/>
        </w:r>
        <w:r w:rsidR="00393F49">
          <w:rPr>
            <w:noProof/>
            <w:webHidden/>
          </w:rPr>
          <w:t>115</w:t>
        </w:r>
        <w:r w:rsidR="00393F49">
          <w:rPr>
            <w:noProof/>
            <w:webHidden/>
          </w:rPr>
          <w:fldChar w:fldCharType="end"/>
        </w:r>
      </w:hyperlink>
    </w:p>
    <w:p w:rsidR="00420A1E" w:rsidRDefault="00DD1CD5" w:rsidP="003912E8">
      <w:r>
        <w:fldChar w:fldCharType="end"/>
      </w:r>
    </w:p>
    <w:p w:rsidR="00805A9D" w:rsidRPr="00D33E6C" w:rsidRDefault="009B1E89" w:rsidP="00783A56">
      <w:pPr>
        <w:pStyle w:val="Heading1"/>
      </w:pPr>
      <w:bookmarkStart w:id="20" w:name="_Toc468283761"/>
      <w:r w:rsidRPr="00D33E6C">
        <w:lastRenderedPageBreak/>
        <w:t>Executive Summary</w:t>
      </w:r>
      <w:bookmarkEnd w:id="20"/>
    </w:p>
    <w:p w:rsidR="00F96342" w:rsidRDefault="001C7225" w:rsidP="00783A56">
      <w:pPr>
        <w:pStyle w:val="Heading2"/>
      </w:pPr>
      <w:bookmarkStart w:id="21" w:name="_Toc468283762"/>
      <w:bookmarkStart w:id="22" w:name="_Toc248913657"/>
      <w:bookmarkStart w:id="23" w:name="_Toc268088254"/>
      <w:r>
        <w:t>Project Background</w:t>
      </w:r>
      <w:bookmarkEnd w:id="21"/>
    </w:p>
    <w:p w:rsidR="006B7BA6" w:rsidRDefault="006B7BA6" w:rsidP="006B7BA6">
      <w:r>
        <w:t>The PTV Corporate Plan 2014-2018 identifies six strategic themes that will guide PTV's business. One of these is Information, Systems and Processes. A key commitment in this theme is to establish a single source of information for PTV employees which can be easily accessed from commercial off-the-shelf systems. The DAP is an initiative central to the realisation of this commitment.</w:t>
      </w:r>
    </w:p>
    <w:p w:rsidR="006B7BA6" w:rsidRDefault="006B7BA6" w:rsidP="006B7BA6">
      <w:r>
        <w:t>The project will commence with a Proof of Value (POV) phase that will be limited to achievable outputs that will quickly demonstrate the value of the DAP to key stakeholders including the PTV Executive and the PTV Board, therefore, the POV is focused on automating and delivering reporting practices for patronage and revenue, bus operational performance and an analytics sandpit capability.</w:t>
      </w:r>
    </w:p>
    <w:p w:rsidR="006B7BA6" w:rsidRDefault="006B7BA6" w:rsidP="006B7BA6">
      <w:r>
        <w:t xml:space="preserve">In the future, the DAP is likely to include the reporting of customer experience and integration/replacement of the Transport Information Online service (operational performance of all public transport modes). </w:t>
      </w:r>
    </w:p>
    <w:p w:rsidR="0021748C" w:rsidRPr="00C706B8" w:rsidRDefault="0021748C" w:rsidP="0021748C">
      <w:pPr>
        <w:pStyle w:val="Heading2"/>
        <w:rPr>
          <w:b/>
        </w:rPr>
      </w:pPr>
      <w:bookmarkStart w:id="24" w:name="_Toc434595723"/>
      <w:bookmarkStart w:id="25" w:name="_Toc468283763"/>
      <w:r w:rsidRPr="00C706B8">
        <w:t>PTV Project Objectives</w:t>
      </w:r>
      <w:bookmarkEnd w:id="24"/>
      <w:bookmarkEnd w:id="25"/>
      <w:r w:rsidRPr="00C706B8">
        <w:t xml:space="preserve"> </w:t>
      </w:r>
    </w:p>
    <w:p w:rsidR="0021748C" w:rsidRDefault="0021748C" w:rsidP="0021748C">
      <w:r>
        <w:t>PTV currently processes data from a number of sources, and this includes data about public transport timetables and network topology, vehicle telemetry data, ticketing data, and passenger counts. This data is processed within PTV by a variety of legacy systems to support the analysis and reporting activity of several PTV business units. Within PTV, the business processes for the ingestion, storage, and processing of data and the reporting of information, both internally and externally, have developed over many years as a number of separate transport organisations evolved and were merged to form PTV.</w:t>
      </w:r>
    </w:p>
    <w:p w:rsidR="0021748C" w:rsidRDefault="0021748C" w:rsidP="0021748C">
      <w:r>
        <w:t xml:space="preserve">It is envisaged that the DAP will be an enduring capability/service within PTV for many years, and the specific services it supports will extend and evolve over time. </w:t>
      </w:r>
    </w:p>
    <w:p w:rsidR="0021748C" w:rsidRDefault="0021748C" w:rsidP="0021748C">
      <w:r>
        <w:t xml:space="preserve">Whilst the support of PTV reporting practices is an immediate priority, the ability of the DAP to support prediction of transport network performance, patronage and revenue is a longer term goal. </w:t>
      </w:r>
    </w:p>
    <w:p w:rsidR="0021748C" w:rsidRPr="00F066BA" w:rsidRDefault="0021748C" w:rsidP="0021748C">
      <w:r w:rsidRPr="00F066BA">
        <w:t xml:space="preserve">It is expected that the Data Analytics Platform implementation will deliver an enterprise-wide analytics platform over a series of phases to achieve the following outcomes: </w:t>
      </w:r>
    </w:p>
    <w:p w:rsidR="0021748C" w:rsidRPr="00F066BA" w:rsidRDefault="0021748C" w:rsidP="0021748C">
      <w:pPr>
        <w:spacing w:after="0"/>
        <w:ind w:left="431"/>
      </w:pPr>
      <w:r w:rsidRPr="00F066BA">
        <w:t>Phase 1 will be a successful Proof of Value that will:</w:t>
      </w:r>
    </w:p>
    <w:p w:rsidR="0021748C" w:rsidRPr="00F066BA" w:rsidRDefault="0021748C" w:rsidP="0021748C">
      <w:pPr>
        <w:pStyle w:val="ListBullet3"/>
      </w:pPr>
      <w:r w:rsidRPr="00F066BA">
        <w:t xml:space="preserve">Initially addresses the labour intensive production of patronage and revenue reporting. </w:t>
      </w:r>
    </w:p>
    <w:p w:rsidR="0021748C" w:rsidRPr="00F066BA" w:rsidRDefault="0021748C" w:rsidP="0021748C">
      <w:pPr>
        <w:pStyle w:val="ListBullet3"/>
      </w:pPr>
      <w:r w:rsidRPr="00F066BA">
        <w:t xml:space="preserve">demonstrate it can replicate and build on the success of Transport Information Online for Bus Operational Performance, </w:t>
      </w:r>
    </w:p>
    <w:p w:rsidR="0021748C" w:rsidRPr="00F066BA" w:rsidRDefault="0021748C" w:rsidP="0021748C">
      <w:pPr>
        <w:pStyle w:val="ListBullet3"/>
      </w:pPr>
      <w:r w:rsidRPr="00F066BA">
        <w:t xml:space="preserve">provide an analytics sandpit, </w:t>
      </w:r>
    </w:p>
    <w:p w:rsidR="0021748C" w:rsidRPr="00F066BA" w:rsidRDefault="0021748C" w:rsidP="0021748C">
      <w:pPr>
        <w:pStyle w:val="ListBullet3"/>
      </w:pPr>
      <w:r w:rsidRPr="00F066BA">
        <w:t>and that this capability can be taken to the broader business.</w:t>
      </w:r>
    </w:p>
    <w:p w:rsidR="0021748C" w:rsidRPr="00F066BA" w:rsidRDefault="0021748C" w:rsidP="0021748C">
      <w:pPr>
        <w:spacing w:after="0"/>
        <w:ind w:left="431"/>
      </w:pPr>
      <w:r w:rsidRPr="00F066BA">
        <w:t xml:space="preserve">The main business benefits to be derived from the DAP will include: </w:t>
      </w:r>
    </w:p>
    <w:p w:rsidR="0021748C" w:rsidRPr="00F066BA" w:rsidRDefault="0021748C" w:rsidP="0021748C">
      <w:pPr>
        <w:pStyle w:val="ListBullet3"/>
      </w:pPr>
      <w:r w:rsidRPr="00F066BA">
        <w:t xml:space="preserve">provide authoritative sources of information which will support PTV's reporting functions and inform business decision making processes </w:t>
      </w:r>
    </w:p>
    <w:p w:rsidR="0021748C" w:rsidRPr="00F066BA" w:rsidRDefault="0021748C" w:rsidP="0021748C">
      <w:pPr>
        <w:pStyle w:val="ListBullet3"/>
      </w:pPr>
      <w:r w:rsidRPr="00F066BA">
        <w:t xml:space="preserve">reduce the manual effort needed to produce reports </w:t>
      </w:r>
    </w:p>
    <w:p w:rsidR="0021748C" w:rsidRPr="00F066BA" w:rsidRDefault="0021748C" w:rsidP="0021748C">
      <w:pPr>
        <w:pStyle w:val="ListBullet3"/>
      </w:pPr>
      <w:r w:rsidRPr="00F066BA">
        <w:t xml:space="preserve">increase the range of business metrics that PTV can report on </w:t>
      </w:r>
    </w:p>
    <w:p w:rsidR="0021748C" w:rsidRPr="00F066BA" w:rsidRDefault="0021748C" w:rsidP="0021748C">
      <w:pPr>
        <w:pStyle w:val="ListBullet3"/>
      </w:pPr>
      <w:r w:rsidRPr="00F066BA">
        <w:t xml:space="preserve">improve visibility into the reporting of PTV's business performance </w:t>
      </w:r>
    </w:p>
    <w:p w:rsidR="0021748C" w:rsidRPr="00F066BA" w:rsidRDefault="0021748C" w:rsidP="0021748C">
      <w:pPr>
        <w:pStyle w:val="ListBullet3"/>
      </w:pPr>
      <w:r w:rsidRPr="00F066BA">
        <w:t xml:space="preserve">improve the accuracy of reporting with reduced risk of error </w:t>
      </w:r>
    </w:p>
    <w:p w:rsidR="0021748C" w:rsidRPr="00F066BA" w:rsidRDefault="0021748C" w:rsidP="0021748C">
      <w:pPr>
        <w:pStyle w:val="ListBullet3"/>
      </w:pPr>
      <w:r w:rsidRPr="00F066BA">
        <w:t xml:space="preserve">increase the frequency and timeliness of reporting activity </w:t>
      </w:r>
    </w:p>
    <w:p w:rsidR="0021748C" w:rsidRPr="00F066BA" w:rsidRDefault="0021748C" w:rsidP="0021748C">
      <w:pPr>
        <w:pStyle w:val="ListBullet3"/>
      </w:pPr>
      <w:r w:rsidRPr="00F066BA">
        <w:t xml:space="preserve">deliver enhanced visualisation of reporting and statistical dashboard capabilities </w:t>
      </w:r>
    </w:p>
    <w:p w:rsidR="0021748C" w:rsidRPr="00F066BA" w:rsidRDefault="0021748C" w:rsidP="0021748C">
      <w:pPr>
        <w:pStyle w:val="ListBullet3"/>
      </w:pPr>
      <w:r w:rsidRPr="00F066BA">
        <w:t xml:space="preserve">support a significant (exponential) growth in the quantity of disaggregated reporting </w:t>
      </w:r>
    </w:p>
    <w:p w:rsidR="0021748C" w:rsidRPr="00F066BA" w:rsidRDefault="0021748C" w:rsidP="0021748C">
      <w:pPr>
        <w:pStyle w:val="ListBullet3"/>
      </w:pPr>
      <w:r w:rsidRPr="00F066BA">
        <w:t xml:space="preserve">provide a robust and extensible capability for PTV's future predictive analytics needs </w:t>
      </w:r>
    </w:p>
    <w:p w:rsidR="0021748C" w:rsidRPr="00F066BA" w:rsidRDefault="0021748C" w:rsidP="0021748C">
      <w:r w:rsidRPr="00F066BA">
        <w:t>Given the anticipated longevity of the DAP, PTV are seeking a solution to not only support current PTV business practices and reporting activity, but is flexible and extensible enough to adapt to and support PTV's future business needs.</w:t>
      </w:r>
    </w:p>
    <w:p w:rsidR="006B7BA6" w:rsidRPr="006B7BA6" w:rsidRDefault="006B7BA6" w:rsidP="006B7BA6"/>
    <w:p w:rsidR="00C00287" w:rsidRPr="00D33E6C" w:rsidRDefault="00C00287" w:rsidP="00783A56">
      <w:pPr>
        <w:pStyle w:val="Heading2"/>
      </w:pPr>
      <w:bookmarkStart w:id="26" w:name="_Toc268088261"/>
      <w:bookmarkStart w:id="27" w:name="_Toc468283764"/>
      <w:r w:rsidRPr="00D33E6C">
        <w:lastRenderedPageBreak/>
        <w:t>D</w:t>
      </w:r>
      <w:bookmarkEnd w:id="26"/>
      <w:r w:rsidR="001C7225" w:rsidRPr="00D33E6C">
        <w:t>esign Highlights</w:t>
      </w:r>
      <w:bookmarkEnd w:id="27"/>
    </w:p>
    <w:p w:rsidR="006B7BA6" w:rsidRDefault="00723D52" w:rsidP="006B7BA6">
      <w:r>
        <w:t>The main highlights of the design described in this document are:</w:t>
      </w:r>
    </w:p>
    <w:p w:rsidR="00723D52" w:rsidRDefault="005200A8" w:rsidP="005001B0">
      <w:pPr>
        <w:pStyle w:val="ListParagraph"/>
        <w:numPr>
          <w:ilvl w:val="0"/>
          <w:numId w:val="47"/>
        </w:numPr>
      </w:pPr>
      <w:r>
        <w:t>PTV will have a modern BI solution, built on the latest version of the Microsoft BI stack</w:t>
      </w:r>
    </w:p>
    <w:p w:rsidR="00D33E6C" w:rsidRDefault="00D33E6C" w:rsidP="005001B0">
      <w:pPr>
        <w:pStyle w:val="ListParagraph"/>
        <w:numPr>
          <w:ilvl w:val="0"/>
          <w:numId w:val="47"/>
        </w:numPr>
      </w:pPr>
      <w:r>
        <w:t>A unified view of PTV’s data assets will be compiled into a data warehouse which utilises the Data Vault methodology, designed to adapt to structured and unstructured data</w:t>
      </w:r>
    </w:p>
    <w:p w:rsidR="005200A8" w:rsidRPr="006B7BA6" w:rsidRDefault="005200A8" w:rsidP="005001B0">
      <w:pPr>
        <w:pStyle w:val="ListParagraph"/>
        <w:numPr>
          <w:ilvl w:val="0"/>
          <w:numId w:val="47"/>
        </w:numPr>
      </w:pPr>
      <w:r>
        <w:t>An extensive cloud-based environment with low lead times for adding capacity, and consumption charges at competitive levels</w:t>
      </w:r>
    </w:p>
    <w:p w:rsidR="00C00287" w:rsidRPr="008333D4" w:rsidRDefault="001C7225" w:rsidP="00783A56">
      <w:pPr>
        <w:pStyle w:val="Heading2"/>
      </w:pPr>
      <w:bookmarkStart w:id="28" w:name="_Toc468283765"/>
      <w:r w:rsidRPr="008333D4">
        <w:t>Risk Assessment</w:t>
      </w:r>
      <w:bookmarkEnd w:id="28"/>
    </w:p>
    <w:p w:rsidR="0011164E" w:rsidRDefault="008333D4" w:rsidP="006B7BA6">
      <w:r>
        <w:t>An i</w:t>
      </w:r>
      <w:r w:rsidR="0011164E">
        <w:t>nitial risk assessment has been</w:t>
      </w:r>
      <w:r>
        <w:t xml:space="preserve"> performed, and is available </w:t>
      </w:r>
      <w:r w:rsidR="000D7688">
        <w:t xml:space="preserve">on the PTV DAP project site </w:t>
      </w:r>
      <w:r>
        <w:t xml:space="preserve">hosted on the CGI Partner Workspace. </w:t>
      </w:r>
    </w:p>
    <w:p w:rsidR="0011164E" w:rsidRDefault="008333D4" w:rsidP="008333D4">
      <w:r>
        <w:t>As the DAP does not initially remove any functionality that PTV staff depend on for their day-to-day tasks, implementation of the DAP has a low impact.</w:t>
      </w:r>
    </w:p>
    <w:p w:rsidR="008333D4" w:rsidRPr="006B7BA6" w:rsidRDefault="008333D4" w:rsidP="008333D4"/>
    <w:p w:rsidR="001C7225" w:rsidRPr="00003CFA" w:rsidRDefault="004C6362" w:rsidP="00783A56">
      <w:pPr>
        <w:pStyle w:val="Heading2"/>
      </w:pPr>
      <w:bookmarkStart w:id="29" w:name="_Toc468283766"/>
      <w:r w:rsidRPr="00003CFA">
        <w:t>Key Architecture Decisions and Compliance</w:t>
      </w:r>
      <w:bookmarkEnd w:id="29"/>
    </w:p>
    <w:p w:rsidR="006B7BA6" w:rsidRDefault="00003CFA" w:rsidP="006B7BA6">
      <w:r>
        <w:t>The following key architecture decisions have been made:</w:t>
      </w:r>
    </w:p>
    <w:p w:rsidR="003738DF" w:rsidRDefault="003738DF" w:rsidP="00FD17EE">
      <w:pPr>
        <w:pStyle w:val="ListParagraph"/>
        <w:numPr>
          <w:ilvl w:val="0"/>
          <w:numId w:val="48"/>
        </w:numPr>
      </w:pPr>
      <w:r>
        <w:t xml:space="preserve">The DAP solution is built on the standard Microsoft BI platform, </w:t>
      </w:r>
      <w:r w:rsidR="00E21FDF">
        <w:t xml:space="preserve">consisting of a SharePoint 2013 (IaaS) presentation layer. </w:t>
      </w:r>
      <w:r>
        <w:t>The web-based components are supported by Microsoft on all major browsers</w:t>
      </w:r>
      <w:r w:rsidR="00E21FDF">
        <w:t xml:space="preserve">. SharePoint Online (Office 365) is not suitable for the DAP due to its lack of advanced reporting and deep analytics functionality, and restrictions in features external users can perform (such as self-service BI using Power View). </w:t>
      </w:r>
    </w:p>
    <w:p w:rsidR="003738DF" w:rsidRDefault="00E21FDF" w:rsidP="00003CFA">
      <w:pPr>
        <w:pStyle w:val="ListParagraph"/>
        <w:numPr>
          <w:ilvl w:val="0"/>
          <w:numId w:val="48"/>
        </w:numPr>
      </w:pPr>
      <w:r>
        <w:t xml:space="preserve">Microsoft Power BI has been chosen as the preferred self-service BI tool. </w:t>
      </w:r>
      <w:r w:rsidR="003738DF">
        <w:t>Power BI is supported on Windows Mobile, Android and iOS.</w:t>
      </w:r>
    </w:p>
    <w:p w:rsidR="00003CFA" w:rsidRDefault="00003CFA" w:rsidP="00003CFA">
      <w:pPr>
        <w:pStyle w:val="ListParagraph"/>
        <w:numPr>
          <w:ilvl w:val="0"/>
          <w:numId w:val="48"/>
        </w:numPr>
      </w:pPr>
      <w:r>
        <w:t xml:space="preserve">The DAP environment is hosted in the </w:t>
      </w:r>
      <w:r w:rsidR="00B73045">
        <w:t xml:space="preserve">Microsoft </w:t>
      </w:r>
      <w:r>
        <w:t>Azure cloud</w:t>
      </w:r>
      <w:r w:rsidR="00E21FDF">
        <w:t xml:space="preserve">, </w:t>
      </w:r>
      <w:r w:rsidR="00FD0E5B">
        <w:t xml:space="preserve">located </w:t>
      </w:r>
      <w:r w:rsidR="00E21FDF">
        <w:t>in the Australia Southeast (Melbourne) data centre, with data geo-replicated to Azure Australia East (Sydney).</w:t>
      </w:r>
    </w:p>
    <w:p w:rsidR="00003CFA" w:rsidRDefault="00003CFA" w:rsidP="00003CFA">
      <w:pPr>
        <w:pStyle w:val="ListParagraph"/>
        <w:numPr>
          <w:ilvl w:val="0"/>
          <w:numId w:val="48"/>
        </w:numPr>
      </w:pPr>
      <w:r>
        <w:t>The DAP is available to external (non-PTV) users, with the exception of Power BI reports</w:t>
      </w:r>
      <w:r w:rsidR="00E21FDF">
        <w:t>, as Power BI is only available within a single organisation and reports cannot be shared with external parties. To offset this, SharePoint offers self-service BI for external users through Power View and Excel Services.</w:t>
      </w:r>
    </w:p>
    <w:p w:rsidR="00003CFA" w:rsidRDefault="00003CFA" w:rsidP="00FD17EE">
      <w:pPr>
        <w:pStyle w:val="ListParagraph"/>
        <w:numPr>
          <w:ilvl w:val="0"/>
          <w:numId w:val="48"/>
        </w:numPr>
      </w:pPr>
      <w:r>
        <w:t>The solution is scalable with respect to concurrent users and increasing increased data volumes</w:t>
      </w:r>
      <w:r w:rsidR="00F51E19">
        <w:t>. As there are many different components in the DAP, each may scale in different ways. See section</w:t>
      </w:r>
      <w:r w:rsidR="00D91EBC">
        <w:t xml:space="preserve"> 3.2 Target (To-Be) Solution Overview</w:t>
      </w:r>
      <w:r w:rsidR="00F51E19">
        <w:t xml:space="preserve"> for more details on each component. At a high level, Azure Platform as a Service and Software as a Service options have been chosen where possible, falling back to Infrastructure as a Service for those components where a cloud option is not yet available.</w:t>
      </w:r>
      <w:r w:rsidR="00E21FDF">
        <w:t xml:space="preserve"> While the DAP is scalable to support larger loads, this is not an automatic activity. </w:t>
      </w:r>
    </w:p>
    <w:p w:rsidR="00003CFA" w:rsidRDefault="00D91EBC" w:rsidP="00003CFA">
      <w:pPr>
        <w:pStyle w:val="ListParagraph"/>
        <w:numPr>
          <w:ilvl w:val="0"/>
          <w:numId w:val="48"/>
        </w:numPr>
      </w:pPr>
      <w:r>
        <w:t xml:space="preserve">In order to meet the requirement for communication </w:t>
      </w:r>
      <w:r w:rsidR="00003CFA">
        <w:t>should be performed on secure channels</w:t>
      </w:r>
      <w:r>
        <w:t xml:space="preserve">, the solution will tunnel </w:t>
      </w:r>
      <w:r w:rsidR="00003CFA">
        <w:t>through</w:t>
      </w:r>
      <w:r w:rsidR="00796916">
        <w:t xml:space="preserve"> SSL encrypted connections:</w:t>
      </w:r>
      <w:r w:rsidR="00003CFA">
        <w:t xml:space="preserve"> HTTPS</w:t>
      </w:r>
      <w:r w:rsidR="00796916">
        <w:t xml:space="preserve"> for web traffic, and FTPS for file transfers (File Transfer Protocol Secure – not Secure Shell FTP).</w:t>
      </w:r>
      <w:r>
        <w:t xml:space="preserve"> FTPS was chosen over S-FTP due to the native support on Windows Servers for FTPS.</w:t>
      </w:r>
    </w:p>
    <w:p w:rsidR="00796916" w:rsidRPr="006F2231" w:rsidRDefault="00796916" w:rsidP="00003CFA">
      <w:pPr>
        <w:pStyle w:val="ListParagraph"/>
        <w:numPr>
          <w:ilvl w:val="0"/>
          <w:numId w:val="48"/>
        </w:numPr>
      </w:pPr>
      <w:r w:rsidRPr="006F2231">
        <w:t xml:space="preserve">The Proof of Value DAP </w:t>
      </w:r>
      <w:r w:rsidR="00D91EBC" w:rsidRPr="006F2231">
        <w:t xml:space="preserve">has been designed to not require direct database access from the GSP network as the SharePoint front-end provides all static reporting functionality, Power BI provides self-service BI, and the ADA environment is hosted within the cloud and accessed via HTTPS. </w:t>
      </w:r>
      <w:r w:rsidR="0006526F" w:rsidRPr="006F2231">
        <w:t xml:space="preserve"> </w:t>
      </w:r>
      <w:r w:rsidR="00A4601E" w:rsidRPr="006F2231">
        <w:t xml:space="preserve">This decision was taken based on advice from PTV that direct access to SQL sources in Azure would not be permitted from within </w:t>
      </w:r>
      <w:r w:rsidR="00512FF9" w:rsidRPr="006F2231">
        <w:t xml:space="preserve">the PTV network.  </w:t>
      </w:r>
    </w:p>
    <w:p w:rsidR="00B61E1A" w:rsidRDefault="00B61E1A" w:rsidP="00003CFA">
      <w:pPr>
        <w:pStyle w:val="ListParagraph"/>
        <w:numPr>
          <w:ilvl w:val="0"/>
          <w:numId w:val="48"/>
        </w:numPr>
      </w:pPr>
      <w:r>
        <w:t>The data model provided within the EDW is based upon industry standard terminology (</w:t>
      </w:r>
      <w:proofErr w:type="spellStart"/>
      <w:r>
        <w:t>TransModel</w:t>
      </w:r>
      <w:proofErr w:type="spellEnd"/>
      <w:r>
        <w:t>) to describe public transport entities. These entities will form the basis of, or map back to PTV’s Enterprise Information Model.</w:t>
      </w:r>
    </w:p>
    <w:p w:rsidR="00B61E1A" w:rsidRDefault="00B61E1A" w:rsidP="00003CFA">
      <w:pPr>
        <w:pStyle w:val="ListParagraph"/>
        <w:numPr>
          <w:ilvl w:val="0"/>
          <w:numId w:val="48"/>
        </w:numPr>
      </w:pPr>
      <w:r>
        <w:lastRenderedPageBreak/>
        <w:t>All sourced data is to be stored within a Data Lake that can allow ad hoc analysis, with targeted sub-sets of data being cleansed and loaded into an Enterprise Data Warehouse for reporting and data exploration.</w:t>
      </w:r>
    </w:p>
    <w:p w:rsidR="00B61E1A" w:rsidRDefault="00B61E1A" w:rsidP="00A4601E">
      <w:pPr>
        <w:pStyle w:val="ListParagraph"/>
        <w:numPr>
          <w:ilvl w:val="0"/>
          <w:numId w:val="48"/>
        </w:numPr>
      </w:pPr>
      <w:r>
        <w:t xml:space="preserve">The Enterprise Data Warehouse </w:t>
      </w:r>
      <w:r w:rsidR="009837C6">
        <w:t xml:space="preserve">(EDW) </w:t>
      </w:r>
      <w:r>
        <w:t>is modelled using the Data Vault methodology to allow easy integration of new data sources in future.</w:t>
      </w:r>
      <w:r w:rsidR="00D91EBC">
        <w:t xml:space="preserve"> </w:t>
      </w:r>
      <w:r w:rsidR="009837C6">
        <w:t xml:space="preserve"> The options for EDW were:  a) Data Vault, b) </w:t>
      </w:r>
      <w:r w:rsidR="009837C6" w:rsidRPr="006F2231">
        <w:t xml:space="preserve">classic </w:t>
      </w:r>
      <w:proofErr w:type="spellStart"/>
      <w:r w:rsidR="009837C6" w:rsidRPr="006F2231">
        <w:t>Inmon</w:t>
      </w:r>
      <w:proofErr w:type="spellEnd"/>
      <w:r w:rsidR="009837C6" w:rsidRPr="006F2231">
        <w:t xml:space="preserve"> (3</w:t>
      </w:r>
      <w:r w:rsidR="009837C6" w:rsidRPr="006F2231">
        <w:rPr>
          <w:vertAlign w:val="superscript"/>
        </w:rPr>
        <w:t>rd</w:t>
      </w:r>
      <w:r w:rsidR="009837C6" w:rsidRPr="006F2231">
        <w:t xml:space="preserve"> normal form Data Warehouse), and c) Kimball (collection of dimensionally-modelled data marts).  </w:t>
      </w:r>
      <w:r w:rsidR="00D91EBC" w:rsidRPr="006F2231">
        <w:t xml:space="preserve">Data Vault was chosen over the </w:t>
      </w:r>
      <w:r w:rsidR="00880771" w:rsidRPr="006F2231">
        <w:t xml:space="preserve"> other options</w:t>
      </w:r>
      <w:r w:rsidR="00D91EBC" w:rsidRPr="006F2231">
        <w:t xml:space="preserve"> due to the flexibility in adding new data sources and functionality, and to provide one standard view of PTV’s data – an important and necessary outcome as the majority of the DAP Proof of Value data sources are not accessible via a direct database connection from the Data Warehouse. Bill </w:t>
      </w:r>
      <w:proofErr w:type="spellStart"/>
      <w:r w:rsidR="00D91EBC" w:rsidRPr="006F2231">
        <w:t>Inmon</w:t>
      </w:r>
      <w:proofErr w:type="spellEnd"/>
      <w:r w:rsidR="00D91EBC" w:rsidRPr="006F2231">
        <w:t xml:space="preserve"> stated in 2007 that the Data Vault is the preferred modelling technique for his concept of the Data Warehouse in modern data warehouse systems.</w:t>
      </w:r>
    </w:p>
    <w:tbl>
      <w:tblPr>
        <w:tblStyle w:val="TableGrid"/>
        <w:tblW w:w="0" w:type="auto"/>
        <w:tblInd w:w="1152" w:type="dxa"/>
        <w:tblLook w:val="04A0" w:firstRow="1" w:lastRow="0" w:firstColumn="1" w:lastColumn="0" w:noHBand="0" w:noVBand="1"/>
      </w:tblPr>
      <w:tblGrid>
        <w:gridCol w:w="2403"/>
        <w:gridCol w:w="2382"/>
        <w:gridCol w:w="2407"/>
        <w:gridCol w:w="2338"/>
      </w:tblGrid>
      <w:tr w:rsidR="009837C6" w:rsidTr="00880771">
        <w:tc>
          <w:tcPr>
            <w:tcW w:w="2403" w:type="dxa"/>
            <w:vAlign w:val="center"/>
          </w:tcPr>
          <w:p w:rsidR="009837C6" w:rsidRDefault="009837C6" w:rsidP="00880771">
            <w:pPr>
              <w:ind w:left="0"/>
              <w:jc w:val="center"/>
            </w:pPr>
          </w:p>
        </w:tc>
        <w:tc>
          <w:tcPr>
            <w:tcW w:w="2382" w:type="dxa"/>
            <w:vAlign w:val="center"/>
          </w:tcPr>
          <w:p w:rsidR="009837C6" w:rsidRPr="00880771" w:rsidRDefault="009837C6" w:rsidP="00880771">
            <w:pPr>
              <w:ind w:left="0"/>
              <w:jc w:val="center"/>
              <w:rPr>
                <w:b/>
              </w:rPr>
            </w:pPr>
            <w:proofErr w:type="spellStart"/>
            <w:r w:rsidRPr="00880771">
              <w:rPr>
                <w:b/>
              </w:rPr>
              <w:t>Inmon</w:t>
            </w:r>
            <w:proofErr w:type="spellEnd"/>
          </w:p>
        </w:tc>
        <w:tc>
          <w:tcPr>
            <w:tcW w:w="2407" w:type="dxa"/>
            <w:vAlign w:val="center"/>
          </w:tcPr>
          <w:p w:rsidR="009837C6" w:rsidRPr="00880771" w:rsidRDefault="009837C6" w:rsidP="00880771">
            <w:pPr>
              <w:ind w:left="0"/>
              <w:jc w:val="center"/>
              <w:rPr>
                <w:b/>
              </w:rPr>
            </w:pPr>
            <w:r w:rsidRPr="00880771">
              <w:rPr>
                <w:b/>
              </w:rPr>
              <w:t>Kimball</w:t>
            </w:r>
          </w:p>
        </w:tc>
        <w:tc>
          <w:tcPr>
            <w:tcW w:w="2338" w:type="dxa"/>
            <w:vAlign w:val="center"/>
          </w:tcPr>
          <w:p w:rsidR="009837C6" w:rsidRPr="00880771" w:rsidRDefault="009837C6" w:rsidP="00880771">
            <w:pPr>
              <w:ind w:left="0"/>
              <w:jc w:val="center"/>
              <w:rPr>
                <w:b/>
              </w:rPr>
            </w:pPr>
            <w:r w:rsidRPr="00880771">
              <w:rPr>
                <w:b/>
              </w:rPr>
              <w:t>Data Vault</w:t>
            </w:r>
          </w:p>
        </w:tc>
      </w:tr>
      <w:tr w:rsidR="009837C6" w:rsidTr="00880771">
        <w:tc>
          <w:tcPr>
            <w:tcW w:w="2403" w:type="dxa"/>
            <w:vAlign w:val="center"/>
          </w:tcPr>
          <w:p w:rsidR="009837C6" w:rsidRPr="00880771" w:rsidRDefault="009837C6" w:rsidP="00880771">
            <w:pPr>
              <w:ind w:left="0"/>
              <w:jc w:val="center"/>
              <w:rPr>
                <w:b/>
              </w:rPr>
            </w:pPr>
            <w:r w:rsidRPr="00880771">
              <w:rPr>
                <w:b/>
              </w:rPr>
              <w:t>Staging</w:t>
            </w:r>
          </w:p>
        </w:tc>
        <w:tc>
          <w:tcPr>
            <w:tcW w:w="2382" w:type="dxa"/>
            <w:vAlign w:val="center"/>
          </w:tcPr>
          <w:p w:rsidR="009837C6" w:rsidRDefault="00D37940" w:rsidP="00880771">
            <w:pPr>
              <w:ind w:left="0"/>
              <w:jc w:val="center"/>
            </w:pPr>
            <w:r>
              <w:t>Y</w:t>
            </w:r>
          </w:p>
        </w:tc>
        <w:tc>
          <w:tcPr>
            <w:tcW w:w="2407" w:type="dxa"/>
            <w:vAlign w:val="center"/>
          </w:tcPr>
          <w:p w:rsidR="009837C6" w:rsidRDefault="00D37940" w:rsidP="00880771">
            <w:pPr>
              <w:ind w:left="0"/>
              <w:jc w:val="center"/>
            </w:pPr>
            <w:r>
              <w:t>Y</w:t>
            </w:r>
          </w:p>
        </w:tc>
        <w:tc>
          <w:tcPr>
            <w:tcW w:w="2338" w:type="dxa"/>
            <w:vAlign w:val="center"/>
          </w:tcPr>
          <w:p w:rsidR="009837C6" w:rsidRDefault="00D37940" w:rsidP="00880771">
            <w:pPr>
              <w:ind w:left="0"/>
              <w:jc w:val="center"/>
            </w:pPr>
            <w:r>
              <w:t>Y</w:t>
            </w:r>
          </w:p>
        </w:tc>
      </w:tr>
      <w:tr w:rsidR="009837C6" w:rsidTr="00880771">
        <w:tc>
          <w:tcPr>
            <w:tcW w:w="2403" w:type="dxa"/>
            <w:vAlign w:val="center"/>
          </w:tcPr>
          <w:p w:rsidR="009837C6" w:rsidRPr="00880771" w:rsidRDefault="009837C6" w:rsidP="00880771">
            <w:pPr>
              <w:ind w:left="0"/>
              <w:jc w:val="center"/>
              <w:rPr>
                <w:b/>
              </w:rPr>
            </w:pPr>
            <w:r w:rsidRPr="00880771">
              <w:rPr>
                <w:b/>
              </w:rPr>
              <w:t>3</w:t>
            </w:r>
            <w:r w:rsidRPr="00880771">
              <w:rPr>
                <w:b/>
                <w:vertAlign w:val="superscript"/>
              </w:rPr>
              <w:t>rd</w:t>
            </w:r>
            <w:r w:rsidRPr="00880771">
              <w:rPr>
                <w:b/>
              </w:rPr>
              <w:t xml:space="preserve"> Normal Form EDW</w:t>
            </w:r>
          </w:p>
        </w:tc>
        <w:tc>
          <w:tcPr>
            <w:tcW w:w="2382" w:type="dxa"/>
            <w:vAlign w:val="center"/>
          </w:tcPr>
          <w:p w:rsidR="009837C6" w:rsidRDefault="00D37940" w:rsidP="00880771">
            <w:pPr>
              <w:ind w:left="0"/>
              <w:jc w:val="center"/>
            </w:pPr>
            <w:r>
              <w:t>Y</w:t>
            </w:r>
          </w:p>
        </w:tc>
        <w:tc>
          <w:tcPr>
            <w:tcW w:w="2407" w:type="dxa"/>
            <w:vAlign w:val="center"/>
          </w:tcPr>
          <w:p w:rsidR="009837C6" w:rsidRDefault="00D37940" w:rsidP="00880771">
            <w:pPr>
              <w:ind w:left="0"/>
              <w:jc w:val="center"/>
            </w:pPr>
            <w:r>
              <w:t>-</w:t>
            </w:r>
          </w:p>
        </w:tc>
        <w:tc>
          <w:tcPr>
            <w:tcW w:w="2338" w:type="dxa"/>
            <w:vAlign w:val="center"/>
          </w:tcPr>
          <w:p w:rsidR="009837C6" w:rsidRDefault="00D37940" w:rsidP="00880771">
            <w:pPr>
              <w:ind w:left="0"/>
              <w:jc w:val="center"/>
            </w:pPr>
            <w:r>
              <w:t>Y</w:t>
            </w:r>
          </w:p>
        </w:tc>
      </w:tr>
      <w:tr w:rsidR="009837C6" w:rsidTr="00880771">
        <w:tc>
          <w:tcPr>
            <w:tcW w:w="2403" w:type="dxa"/>
            <w:vAlign w:val="center"/>
          </w:tcPr>
          <w:p w:rsidR="009837C6" w:rsidRPr="00880771" w:rsidRDefault="009837C6" w:rsidP="00880771">
            <w:pPr>
              <w:ind w:left="0"/>
              <w:jc w:val="center"/>
              <w:rPr>
                <w:b/>
              </w:rPr>
            </w:pPr>
            <w:r w:rsidRPr="00880771">
              <w:rPr>
                <w:b/>
              </w:rPr>
              <w:t>Data Marts</w:t>
            </w:r>
          </w:p>
        </w:tc>
        <w:tc>
          <w:tcPr>
            <w:tcW w:w="2382" w:type="dxa"/>
            <w:vAlign w:val="center"/>
          </w:tcPr>
          <w:p w:rsidR="009837C6" w:rsidRDefault="00D37940" w:rsidP="00880771">
            <w:pPr>
              <w:ind w:left="0"/>
              <w:jc w:val="center"/>
            </w:pPr>
            <w:r>
              <w:t>Y</w:t>
            </w:r>
          </w:p>
        </w:tc>
        <w:tc>
          <w:tcPr>
            <w:tcW w:w="2407" w:type="dxa"/>
            <w:vAlign w:val="center"/>
          </w:tcPr>
          <w:p w:rsidR="009837C6" w:rsidRDefault="00D37940" w:rsidP="00880771">
            <w:pPr>
              <w:ind w:left="0"/>
              <w:jc w:val="center"/>
            </w:pPr>
            <w:r>
              <w:t>Y (persisted)</w:t>
            </w:r>
          </w:p>
        </w:tc>
        <w:tc>
          <w:tcPr>
            <w:tcW w:w="2338" w:type="dxa"/>
            <w:vAlign w:val="center"/>
          </w:tcPr>
          <w:p w:rsidR="009837C6" w:rsidRDefault="00D37940" w:rsidP="00880771">
            <w:pPr>
              <w:ind w:left="0"/>
              <w:jc w:val="center"/>
            </w:pPr>
            <w:r>
              <w:t>Y</w:t>
            </w:r>
          </w:p>
        </w:tc>
      </w:tr>
      <w:tr w:rsidR="009837C6" w:rsidTr="00880771">
        <w:tc>
          <w:tcPr>
            <w:tcW w:w="2403" w:type="dxa"/>
            <w:vAlign w:val="center"/>
          </w:tcPr>
          <w:p w:rsidR="009837C6" w:rsidRPr="00880771" w:rsidRDefault="009837C6" w:rsidP="00880771">
            <w:pPr>
              <w:ind w:left="0"/>
              <w:jc w:val="center"/>
              <w:rPr>
                <w:b/>
              </w:rPr>
            </w:pPr>
            <w:r w:rsidRPr="00880771">
              <w:rPr>
                <w:b/>
              </w:rPr>
              <w:t>Cubes</w:t>
            </w:r>
          </w:p>
        </w:tc>
        <w:tc>
          <w:tcPr>
            <w:tcW w:w="2382" w:type="dxa"/>
            <w:vAlign w:val="center"/>
          </w:tcPr>
          <w:p w:rsidR="009837C6" w:rsidRDefault="00D37940" w:rsidP="00880771">
            <w:pPr>
              <w:ind w:left="0"/>
              <w:jc w:val="center"/>
            </w:pPr>
            <w:r>
              <w:t>Y</w:t>
            </w:r>
          </w:p>
        </w:tc>
        <w:tc>
          <w:tcPr>
            <w:tcW w:w="2407" w:type="dxa"/>
            <w:vAlign w:val="center"/>
          </w:tcPr>
          <w:p w:rsidR="009837C6" w:rsidRDefault="00D37940" w:rsidP="00880771">
            <w:pPr>
              <w:ind w:left="0"/>
              <w:jc w:val="center"/>
            </w:pPr>
            <w:r>
              <w:t>Y</w:t>
            </w:r>
          </w:p>
        </w:tc>
        <w:tc>
          <w:tcPr>
            <w:tcW w:w="2338" w:type="dxa"/>
            <w:vAlign w:val="center"/>
          </w:tcPr>
          <w:p w:rsidR="009837C6" w:rsidRDefault="00D37940" w:rsidP="00880771">
            <w:pPr>
              <w:ind w:left="0"/>
              <w:jc w:val="center"/>
            </w:pPr>
            <w:r>
              <w:t>Y</w:t>
            </w:r>
          </w:p>
        </w:tc>
      </w:tr>
    </w:tbl>
    <w:p w:rsidR="009837C6" w:rsidRDefault="009837C6" w:rsidP="00880771">
      <w:pPr>
        <w:ind w:left="792"/>
      </w:pPr>
    </w:p>
    <w:p w:rsidR="00B61E1A" w:rsidRDefault="00D91EBC" w:rsidP="00003CFA">
      <w:pPr>
        <w:pStyle w:val="ListParagraph"/>
        <w:numPr>
          <w:ilvl w:val="0"/>
          <w:numId w:val="48"/>
        </w:numPr>
      </w:pPr>
      <w:r>
        <w:t xml:space="preserve">The </w:t>
      </w:r>
      <w:r w:rsidR="00B61E1A">
        <w:t>Data Marts are modelled using a Kimball methodology to provide optimised reporting</w:t>
      </w:r>
      <w:r w:rsidR="00E21FDF">
        <w:t>.</w:t>
      </w:r>
    </w:p>
    <w:p w:rsidR="00B61E1A" w:rsidRPr="006F2231" w:rsidRDefault="00B61E1A" w:rsidP="00003CFA">
      <w:pPr>
        <w:pStyle w:val="ListParagraph"/>
        <w:numPr>
          <w:ilvl w:val="0"/>
          <w:numId w:val="48"/>
        </w:numPr>
      </w:pPr>
      <w:r w:rsidRPr="006F2231">
        <w:t xml:space="preserve">The solution provides an Analytics Discovery Area (ADA) to provide users </w:t>
      </w:r>
      <w:r w:rsidR="00B437AA" w:rsidRPr="006F2231">
        <w:t xml:space="preserve">with </w:t>
      </w:r>
      <w:r w:rsidRPr="006F2231">
        <w:t>an analytics sandbox where data discoveries and additional data enrichment can be performed.</w:t>
      </w:r>
      <w:r w:rsidR="00D91EBC" w:rsidRPr="006F2231">
        <w:t xml:space="preserve"> This area provides a number of tools that can be used by PTV’s data scientists. </w:t>
      </w:r>
      <w:r w:rsidR="00282FC0" w:rsidRPr="006F2231">
        <w:t xml:space="preserve">As agreed with project SMEs, the ADA environment is considered a “production sandpit” environment, with no need for ADA Development and Test environments.  </w:t>
      </w:r>
      <w:r w:rsidR="00D91EBC" w:rsidRPr="006F2231">
        <w:t>No ADA functionality is required for the core data warehouse as described in this document</w:t>
      </w:r>
      <w:r w:rsidR="003E78F3" w:rsidRPr="006F2231">
        <w:t>. Some components produced by ADA users may require a separate environment to “Productionise” those components, but infrastructure for these can be determined as needed</w:t>
      </w:r>
      <w:r w:rsidR="00282FC0" w:rsidRPr="006F2231">
        <w:t>; this is a potential future requirement and is not within scope for the proof of value</w:t>
      </w:r>
      <w:r w:rsidR="003E78F3" w:rsidRPr="006F2231">
        <w:t xml:space="preserve">. </w:t>
      </w:r>
    </w:p>
    <w:p w:rsidR="00067253" w:rsidRPr="006F2231" w:rsidRDefault="001F50C1" w:rsidP="00003CFA">
      <w:pPr>
        <w:pStyle w:val="ListParagraph"/>
        <w:numPr>
          <w:ilvl w:val="0"/>
          <w:numId w:val="48"/>
        </w:numPr>
      </w:pPr>
      <w:r w:rsidRPr="006F2231">
        <w:t xml:space="preserve">The DAP solution has been designed such that </w:t>
      </w:r>
      <w:r w:rsidR="00067253" w:rsidRPr="006F2231">
        <w:t xml:space="preserve">components </w:t>
      </w:r>
      <w:r w:rsidRPr="006F2231">
        <w:t xml:space="preserve">do </w:t>
      </w:r>
      <w:r w:rsidR="00067253" w:rsidRPr="006F2231">
        <w:t>not initiate inbound connections back into the PTV/</w:t>
      </w:r>
      <w:proofErr w:type="spellStart"/>
      <w:r w:rsidR="00067253" w:rsidRPr="006F2231">
        <w:t>CenITex</w:t>
      </w:r>
      <w:proofErr w:type="spellEnd"/>
      <w:r w:rsidR="00067253" w:rsidRPr="006F2231">
        <w:t xml:space="preserve"> environment. </w:t>
      </w:r>
      <w:r w:rsidRPr="006F2231">
        <w:t xml:space="preserve"> </w:t>
      </w:r>
      <w:r w:rsidR="00067253" w:rsidRPr="006F2231">
        <w:t>All data sources are thus designed as “push to cloud”</w:t>
      </w:r>
      <w:r w:rsidR="00E21FDF" w:rsidRPr="006F2231">
        <w:t xml:space="preserve"> using a file-based mechanism into the Data Lake.</w:t>
      </w:r>
      <w:r w:rsidRPr="006F2231">
        <w:t xml:space="preserve">  The DAP FTPS service resides on a bastion host to provide an additional layer of security.</w:t>
      </w:r>
    </w:p>
    <w:p w:rsidR="00F15CF3" w:rsidRPr="006F2231" w:rsidRDefault="00E21FDF" w:rsidP="00003CFA">
      <w:pPr>
        <w:pStyle w:val="ListParagraph"/>
        <w:numPr>
          <w:ilvl w:val="0"/>
          <w:numId w:val="48"/>
        </w:numPr>
      </w:pPr>
      <w:r w:rsidRPr="006F2231">
        <w:rPr>
          <w:szCs w:val="20"/>
        </w:rPr>
        <w:t xml:space="preserve">For the future, </w:t>
      </w:r>
      <w:r w:rsidR="00F15CF3" w:rsidRPr="006F2231">
        <w:rPr>
          <w:szCs w:val="20"/>
        </w:rPr>
        <w:t xml:space="preserve">Azure Data Lake </w:t>
      </w:r>
      <w:r w:rsidRPr="006F2231">
        <w:rPr>
          <w:szCs w:val="20"/>
        </w:rPr>
        <w:t xml:space="preserve">(ADL) </w:t>
      </w:r>
      <w:r w:rsidR="00F15CF3" w:rsidRPr="006F2231">
        <w:rPr>
          <w:szCs w:val="20"/>
        </w:rPr>
        <w:t xml:space="preserve">is </w:t>
      </w:r>
      <w:r w:rsidRPr="006F2231">
        <w:rPr>
          <w:szCs w:val="20"/>
        </w:rPr>
        <w:t xml:space="preserve">an upcoming </w:t>
      </w:r>
      <w:r w:rsidR="00F15CF3" w:rsidRPr="006F2231">
        <w:rPr>
          <w:szCs w:val="20"/>
        </w:rPr>
        <w:t xml:space="preserve">solution for the DAP for PTV’s Data Lake as it integrates Active Directory security and improves big data analytics, but it is still in preview, and not expected to be available in Australia until Q3 2016 at the earliest (June 2016). The Proof of Value DAP will still meet requirements using HDInsight and Windows Azure Blob Storage to provide a Data Lake, and the upgrade path from </w:t>
      </w:r>
      <w:proofErr w:type="gramStart"/>
      <w:r w:rsidRPr="006F2231">
        <w:rPr>
          <w:szCs w:val="20"/>
        </w:rPr>
        <w:t>a</w:t>
      </w:r>
      <w:proofErr w:type="gramEnd"/>
      <w:r w:rsidRPr="006F2231">
        <w:rPr>
          <w:szCs w:val="20"/>
        </w:rPr>
        <w:t xml:space="preserve"> </w:t>
      </w:r>
      <w:r w:rsidR="00F15CF3" w:rsidRPr="006F2231">
        <w:rPr>
          <w:szCs w:val="20"/>
        </w:rPr>
        <w:t>HDInsight/W</w:t>
      </w:r>
      <w:r w:rsidRPr="006F2231">
        <w:rPr>
          <w:szCs w:val="20"/>
        </w:rPr>
        <w:t>indows Azure Storage Blob (W</w:t>
      </w:r>
      <w:r w:rsidR="00F15CF3" w:rsidRPr="006F2231">
        <w:rPr>
          <w:szCs w:val="20"/>
        </w:rPr>
        <w:t>ASB</w:t>
      </w:r>
      <w:r w:rsidRPr="006F2231">
        <w:rPr>
          <w:szCs w:val="20"/>
        </w:rPr>
        <w:t>) Data Lake</w:t>
      </w:r>
      <w:r w:rsidR="00F15CF3" w:rsidRPr="006F2231">
        <w:rPr>
          <w:szCs w:val="20"/>
        </w:rPr>
        <w:t xml:space="preserve"> to </w:t>
      </w:r>
      <w:r w:rsidRPr="006F2231">
        <w:rPr>
          <w:szCs w:val="20"/>
        </w:rPr>
        <w:t xml:space="preserve">ADL </w:t>
      </w:r>
      <w:r w:rsidR="00F15CF3" w:rsidRPr="006F2231">
        <w:rPr>
          <w:szCs w:val="20"/>
        </w:rPr>
        <w:t>is clear</w:t>
      </w:r>
      <w:r w:rsidRPr="006F2231">
        <w:rPr>
          <w:szCs w:val="20"/>
        </w:rPr>
        <w:t xml:space="preserve"> as ADL builds on top of HDInsight and WASB</w:t>
      </w:r>
      <w:r w:rsidR="00864697">
        <w:rPr>
          <w:szCs w:val="20"/>
        </w:rPr>
        <w:t>, with tools to migrate from WASB to ADL.</w:t>
      </w:r>
    </w:p>
    <w:p w:rsidR="002F08C2" w:rsidRPr="006F2231" w:rsidRDefault="002F08C2" w:rsidP="00003CFA">
      <w:pPr>
        <w:pStyle w:val="ListParagraph"/>
        <w:numPr>
          <w:ilvl w:val="0"/>
          <w:numId w:val="48"/>
        </w:numPr>
      </w:pPr>
      <w:r w:rsidRPr="006F2231">
        <w:t>Data Lake op</w:t>
      </w:r>
      <w:r w:rsidR="00635179" w:rsidRPr="006F2231">
        <w:t>tions considered for DAP were: a</w:t>
      </w:r>
      <w:r w:rsidRPr="006F2231">
        <w:t xml:space="preserve">) </w:t>
      </w:r>
      <w:r w:rsidR="00635179" w:rsidRPr="006F2231">
        <w:t xml:space="preserve">HD Insight, b) Azure Data Lake, c) </w:t>
      </w:r>
      <w:r w:rsidR="00635179" w:rsidRPr="006F2231">
        <w:rPr>
          <w:szCs w:val="20"/>
        </w:rPr>
        <w:t xml:space="preserve">Windows Azure Storage Blob (WASB) Data Lake.  As the requirement for Data Lake is storage and the SQL Data Warehouse accesses the DL storage directly, the decision was made to implement option (c) Windows Azure Storage Blob, which can be presented to HD Insight clusters, including to ADA.    Option b) Azure Data Lake, whilst desirable as a future roadmap item, is not available in the required timeframe for </w:t>
      </w:r>
      <w:proofErr w:type="spellStart"/>
      <w:r w:rsidR="00635179" w:rsidRPr="006F2231">
        <w:rPr>
          <w:szCs w:val="20"/>
        </w:rPr>
        <w:t>PoV</w:t>
      </w:r>
      <w:proofErr w:type="spellEnd"/>
      <w:r w:rsidR="00635179" w:rsidRPr="006F2231">
        <w:rPr>
          <w:szCs w:val="20"/>
        </w:rPr>
        <w:t xml:space="preserve"> and was not included in CGI’s Offer for </w:t>
      </w:r>
      <w:proofErr w:type="spellStart"/>
      <w:r w:rsidR="00635179" w:rsidRPr="006F2231">
        <w:rPr>
          <w:szCs w:val="20"/>
        </w:rPr>
        <w:t>PoV</w:t>
      </w:r>
      <w:proofErr w:type="spellEnd"/>
      <w:r w:rsidR="00635179" w:rsidRPr="006F2231">
        <w:rPr>
          <w:szCs w:val="20"/>
        </w:rPr>
        <w:t>.</w:t>
      </w:r>
    </w:p>
    <w:p w:rsidR="00731A55" w:rsidRPr="001C7225" w:rsidRDefault="00731A55" w:rsidP="001C7225"/>
    <w:p w:rsidR="00430E61" w:rsidRPr="00723D52" w:rsidRDefault="00B2501E" w:rsidP="00783A56">
      <w:pPr>
        <w:pStyle w:val="Heading1"/>
      </w:pPr>
      <w:bookmarkStart w:id="30" w:name="_Toc468283767"/>
      <w:bookmarkEnd w:id="22"/>
      <w:bookmarkEnd w:id="23"/>
      <w:r w:rsidRPr="00723D52">
        <w:lastRenderedPageBreak/>
        <w:t>Solution Context</w:t>
      </w:r>
      <w:bookmarkEnd w:id="30"/>
    </w:p>
    <w:p w:rsidR="004C6362" w:rsidRDefault="004C6362" w:rsidP="00783A56">
      <w:pPr>
        <w:pStyle w:val="Heading2"/>
      </w:pPr>
      <w:bookmarkStart w:id="31" w:name="_Toc468283768"/>
      <w:bookmarkStart w:id="32" w:name="_Toc248913667"/>
      <w:bookmarkStart w:id="33" w:name="_Toc263176137"/>
      <w:bookmarkStart w:id="34" w:name="_Toc248913671"/>
      <w:r>
        <w:t>Related Documentation</w:t>
      </w:r>
      <w:bookmarkEnd w:id="31"/>
    </w:p>
    <w:p w:rsidR="006B7BA6" w:rsidRDefault="00723D52" w:rsidP="006B7BA6">
      <w:r>
        <w:t>The following documents were used as sources of information for this Solution Architecture Design:</w:t>
      </w:r>
    </w:p>
    <w:p w:rsidR="00C86FA3" w:rsidRDefault="00C86FA3" w:rsidP="005001B0">
      <w:pPr>
        <w:pStyle w:val="ListParagraph"/>
        <w:numPr>
          <w:ilvl w:val="0"/>
          <w:numId w:val="46"/>
        </w:numPr>
      </w:pPr>
      <w:r>
        <w:t>“PTV Services Interface Design Document: Processed Transport Data Exchange (PTDE)”</w:t>
      </w:r>
    </w:p>
    <w:p w:rsidR="00C86FA3" w:rsidRPr="00DB7D54" w:rsidRDefault="00723D52" w:rsidP="005001B0">
      <w:pPr>
        <w:pStyle w:val="ListParagraph"/>
        <w:numPr>
          <w:ilvl w:val="0"/>
          <w:numId w:val="46"/>
        </w:numPr>
      </w:pPr>
      <w:r>
        <w:rPr>
          <w:szCs w:val="20"/>
        </w:rPr>
        <w:t>PTV DAP RFT Non-Functional Requirements</w:t>
      </w:r>
      <w:r w:rsidR="00C86FA3" w:rsidRPr="00723D52">
        <w:rPr>
          <w:szCs w:val="20"/>
        </w:rPr>
        <w:t xml:space="preserve"> - attached to this document in section </w:t>
      </w:r>
      <w:r w:rsidR="00C86FA3" w:rsidRPr="00723D52">
        <w:rPr>
          <w:szCs w:val="20"/>
        </w:rPr>
        <w:fldChar w:fldCharType="begin"/>
      </w:r>
      <w:r w:rsidR="00C86FA3" w:rsidRPr="00723D52">
        <w:rPr>
          <w:szCs w:val="20"/>
        </w:rPr>
        <w:instrText xml:space="preserve"> REF _Ref435969368 \r \h </w:instrText>
      </w:r>
      <w:r w:rsidR="00C86FA3" w:rsidRPr="00723D52">
        <w:rPr>
          <w:szCs w:val="20"/>
        </w:rPr>
      </w:r>
      <w:r w:rsidR="00C86FA3" w:rsidRPr="00723D52">
        <w:rPr>
          <w:szCs w:val="20"/>
        </w:rPr>
        <w:fldChar w:fldCharType="separate"/>
      </w:r>
      <w:r w:rsidR="00393F49">
        <w:rPr>
          <w:szCs w:val="20"/>
        </w:rPr>
        <w:t>13.3</w:t>
      </w:r>
      <w:r w:rsidR="00C86FA3" w:rsidRPr="00723D52">
        <w:rPr>
          <w:szCs w:val="20"/>
        </w:rPr>
        <w:fldChar w:fldCharType="end"/>
      </w:r>
      <w:r w:rsidR="00C86FA3" w:rsidRPr="00723D52">
        <w:rPr>
          <w:szCs w:val="20"/>
        </w:rPr>
        <w:t>.</w:t>
      </w:r>
    </w:p>
    <w:p w:rsidR="00B81BC3" w:rsidRDefault="00B81BC3" w:rsidP="004B2F6D">
      <w:r>
        <w:t>The following future documents will supplement this document:</w:t>
      </w:r>
    </w:p>
    <w:p w:rsidR="00F90418" w:rsidRDefault="00F90418" w:rsidP="00F90418">
      <w:pPr>
        <w:pStyle w:val="ListParagraph"/>
        <w:numPr>
          <w:ilvl w:val="0"/>
          <w:numId w:val="76"/>
        </w:numPr>
      </w:pPr>
      <w:r>
        <w:t>PTV DAP Developer Guidelines (includes technical naming conventions)</w:t>
      </w:r>
    </w:p>
    <w:p w:rsidR="00061306" w:rsidRDefault="00061306" w:rsidP="00F90418">
      <w:pPr>
        <w:pStyle w:val="ListParagraph"/>
        <w:numPr>
          <w:ilvl w:val="0"/>
          <w:numId w:val="76"/>
        </w:numPr>
      </w:pPr>
      <w:r>
        <w:t>PTV DAP SharePoint User Interface Design</w:t>
      </w:r>
    </w:p>
    <w:p w:rsidR="00F90418" w:rsidRDefault="00F90418" w:rsidP="00F90418">
      <w:pPr>
        <w:pStyle w:val="ListParagraph"/>
        <w:numPr>
          <w:ilvl w:val="0"/>
          <w:numId w:val="76"/>
        </w:numPr>
      </w:pPr>
      <w:r>
        <w:t>PTV DAP Data Mapping Specifications</w:t>
      </w:r>
    </w:p>
    <w:p w:rsidR="00B81BC3" w:rsidRDefault="00B81BC3" w:rsidP="004B2F6D">
      <w:pPr>
        <w:pStyle w:val="ListParagraph"/>
        <w:numPr>
          <w:ilvl w:val="0"/>
          <w:numId w:val="76"/>
        </w:numPr>
      </w:pPr>
      <w:r>
        <w:t>PTV DAP Reporting Master Specification</w:t>
      </w:r>
    </w:p>
    <w:p w:rsidR="00F90418" w:rsidRDefault="00F90418" w:rsidP="004B2F6D">
      <w:pPr>
        <w:pStyle w:val="ListParagraph"/>
        <w:numPr>
          <w:ilvl w:val="0"/>
          <w:numId w:val="76"/>
        </w:numPr>
      </w:pPr>
      <w:r>
        <w:t>PTV DAP Reporting Specifications (per set of reports)</w:t>
      </w:r>
    </w:p>
    <w:p w:rsidR="00C21433" w:rsidRPr="006B7BA6" w:rsidRDefault="00C21433" w:rsidP="004B2F6D">
      <w:pPr>
        <w:pStyle w:val="ListParagraph"/>
        <w:numPr>
          <w:ilvl w:val="0"/>
          <w:numId w:val="76"/>
        </w:numPr>
      </w:pPr>
      <w:r>
        <w:t>DAP Security Assessment Report</w:t>
      </w:r>
    </w:p>
    <w:p w:rsidR="004C6362" w:rsidRPr="004C6362" w:rsidRDefault="004C6362" w:rsidP="004C6362">
      <w:pPr>
        <w:ind w:left="426"/>
        <w:rPr>
          <w:b/>
          <w:i/>
          <w:color w:val="FFC000"/>
          <w:sz w:val="22"/>
          <w:lang w:val="en-AU"/>
        </w:rPr>
      </w:pPr>
    </w:p>
    <w:p w:rsidR="004C6362" w:rsidRPr="00F15CF3" w:rsidRDefault="004C6362" w:rsidP="00783A56">
      <w:pPr>
        <w:pStyle w:val="Heading2"/>
      </w:pPr>
      <w:bookmarkStart w:id="35" w:name="_Toc468283769"/>
      <w:r w:rsidRPr="00F15CF3">
        <w:t>Key Architectural Requirements</w:t>
      </w:r>
      <w:bookmarkEnd w:id="35"/>
    </w:p>
    <w:p w:rsidR="0021748C" w:rsidRPr="00564D4A" w:rsidRDefault="0021748C" w:rsidP="0021748C">
      <w:pPr>
        <w:rPr>
          <w:b/>
        </w:rPr>
      </w:pPr>
      <w:r>
        <w:t>The following key architectural requirements for the solution have been taken into account when developing the solution design:</w:t>
      </w:r>
    </w:p>
    <w:p w:rsidR="0021748C" w:rsidRDefault="0021748C" w:rsidP="0021748C">
      <w:pPr>
        <w:pStyle w:val="ListBullet3"/>
        <w:rPr>
          <w:lang w:eastAsia="en-GB"/>
        </w:rPr>
      </w:pPr>
      <w:r w:rsidRPr="00B4280A">
        <w:rPr>
          <w:lang w:eastAsia="en-GB"/>
        </w:rPr>
        <w:t>All solution data must be stored in Australia.</w:t>
      </w:r>
    </w:p>
    <w:p w:rsidR="0021748C" w:rsidRPr="00B4280A" w:rsidRDefault="0021748C" w:rsidP="0021748C">
      <w:pPr>
        <w:pStyle w:val="ListBullet3"/>
        <w:rPr>
          <w:lang w:eastAsia="en-GB"/>
        </w:rPr>
      </w:pPr>
      <w:r w:rsidRPr="00B4280A">
        <w:rPr>
          <w:lang w:eastAsia="en-GB"/>
        </w:rPr>
        <w:t>The solution must maintain discrete production and non-production systems.</w:t>
      </w:r>
    </w:p>
    <w:p w:rsidR="0021748C" w:rsidRDefault="0021748C" w:rsidP="0021748C">
      <w:pPr>
        <w:pStyle w:val="ListBullet3"/>
      </w:pPr>
      <w:r>
        <w:t xml:space="preserve">System must support no less than 99.5% availability. The Respondent must provide details of the redundancy set-up, auto-failover </w:t>
      </w:r>
      <w:r w:rsidR="00955C3A">
        <w:t xml:space="preserve">within the primary environment, </w:t>
      </w:r>
      <w:r>
        <w:t>and backup architecture within the System to support its availability compliance.</w:t>
      </w:r>
    </w:p>
    <w:p w:rsidR="0021748C" w:rsidRDefault="0021748C" w:rsidP="0021748C">
      <w:pPr>
        <w:pStyle w:val="ListBullet3"/>
      </w:pPr>
      <w:r>
        <w:t>The solution must backup all PTV Data, at a minimum, on daily basis.</w:t>
      </w:r>
    </w:p>
    <w:p w:rsidR="0021748C" w:rsidRDefault="0021748C" w:rsidP="0021748C">
      <w:pPr>
        <w:pStyle w:val="ListBullet3"/>
      </w:pPr>
      <w:r>
        <w:t>Ability to keep the solution operational by swapping to a failover site within one hour of the main site failing</w:t>
      </w:r>
    </w:p>
    <w:p w:rsidR="0021748C" w:rsidRDefault="0021748C" w:rsidP="0021748C">
      <w:pPr>
        <w:pStyle w:val="ListBullet3"/>
      </w:pPr>
      <w:r>
        <w:t>The solution must have sufficient fault tolerance that in the event of a catastrophic system failure, the data lost will be no more than 20 minutes’ worth of operation.</w:t>
      </w:r>
    </w:p>
    <w:p w:rsidR="0021748C" w:rsidRDefault="0021748C" w:rsidP="0021748C">
      <w:pPr>
        <w:pStyle w:val="ListBullet3"/>
      </w:pPr>
      <w:r>
        <w:t>The solution must monitor the health of the systems and detect incidents to enable prompt resolution for all services.</w:t>
      </w:r>
    </w:p>
    <w:p w:rsidR="0021748C" w:rsidRDefault="0021748C" w:rsidP="0021748C">
      <w:pPr>
        <w:pStyle w:val="ListBullet3"/>
      </w:pPr>
      <w:r>
        <w:t>The overall solution should be able to be accessed in its entirety through standard web browsing ports (i.e. Port 80 and Port 443) so that users both within the PTV corporate network, and outside the network on a standard desktop can obtain secure client access.</w:t>
      </w:r>
    </w:p>
    <w:p w:rsidR="00430E61" w:rsidRDefault="00430E61" w:rsidP="00783A56">
      <w:pPr>
        <w:pStyle w:val="Heading2"/>
      </w:pPr>
      <w:bookmarkStart w:id="36" w:name="_Toc468283770"/>
      <w:r w:rsidRPr="00CD492F">
        <w:t>Assumptions</w:t>
      </w:r>
      <w:bookmarkEnd w:id="32"/>
      <w:bookmarkEnd w:id="33"/>
      <w:bookmarkEnd w:id="36"/>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2173"/>
        <w:gridCol w:w="7125"/>
      </w:tblGrid>
      <w:tr w:rsidR="00430E61" w:rsidRPr="00B258C1" w:rsidTr="004B2F6D">
        <w:trPr>
          <w:cantSplit/>
          <w:tblHeader/>
        </w:trPr>
        <w:tc>
          <w:tcPr>
            <w:tcW w:w="826" w:type="dxa"/>
            <w:shd w:val="clear" w:color="auto" w:fill="404040" w:themeFill="text1" w:themeFillTint="BF"/>
          </w:tcPr>
          <w:p w:rsidR="00430E61" w:rsidRDefault="00430E61" w:rsidP="00754FA2">
            <w:pPr>
              <w:spacing w:after="0"/>
              <w:ind w:left="0"/>
              <w:jc w:val="center"/>
              <w:rPr>
                <w:color w:val="FFFFFF"/>
                <w:szCs w:val="20"/>
              </w:rPr>
            </w:pPr>
            <w:bookmarkStart w:id="37" w:name="_Toc248913668"/>
            <w:bookmarkStart w:id="38" w:name="_Toc263176138"/>
            <w:r>
              <w:rPr>
                <w:color w:val="FFFFFF"/>
                <w:szCs w:val="20"/>
              </w:rPr>
              <w:t>#</w:t>
            </w:r>
          </w:p>
        </w:tc>
        <w:tc>
          <w:tcPr>
            <w:tcW w:w="2173" w:type="dxa"/>
            <w:shd w:val="clear" w:color="auto" w:fill="404040" w:themeFill="text1" w:themeFillTint="BF"/>
          </w:tcPr>
          <w:p w:rsidR="00430E61" w:rsidRPr="00B258C1" w:rsidRDefault="00430E61" w:rsidP="00754FA2">
            <w:pPr>
              <w:spacing w:after="0"/>
              <w:ind w:left="0"/>
              <w:rPr>
                <w:color w:val="FFFFFF"/>
                <w:szCs w:val="20"/>
              </w:rPr>
            </w:pPr>
            <w:r>
              <w:rPr>
                <w:color w:val="FFFFFF"/>
                <w:szCs w:val="20"/>
              </w:rPr>
              <w:t>Assumption</w:t>
            </w:r>
          </w:p>
        </w:tc>
        <w:tc>
          <w:tcPr>
            <w:tcW w:w="7125" w:type="dxa"/>
            <w:shd w:val="clear" w:color="auto" w:fill="404040" w:themeFill="text1" w:themeFillTint="BF"/>
          </w:tcPr>
          <w:p w:rsidR="00430E61" w:rsidRPr="00B258C1" w:rsidRDefault="00430E61" w:rsidP="00754FA2">
            <w:pPr>
              <w:spacing w:after="0"/>
              <w:ind w:left="0"/>
              <w:rPr>
                <w:color w:val="FFFFFF"/>
                <w:szCs w:val="20"/>
              </w:rPr>
            </w:pPr>
            <w:r>
              <w:rPr>
                <w:color w:val="FFFFFF"/>
                <w:szCs w:val="20"/>
              </w:rPr>
              <w:t>Description</w:t>
            </w:r>
          </w:p>
        </w:tc>
      </w:tr>
      <w:tr w:rsidR="00430E61" w:rsidRPr="00F57612" w:rsidTr="004B2F6D">
        <w:trPr>
          <w:cantSplit/>
        </w:trPr>
        <w:tc>
          <w:tcPr>
            <w:tcW w:w="826" w:type="dxa"/>
          </w:tcPr>
          <w:p w:rsidR="00430E61" w:rsidRPr="00F57612" w:rsidRDefault="00031F45" w:rsidP="00754FA2">
            <w:pPr>
              <w:spacing w:after="0"/>
              <w:ind w:left="0"/>
              <w:rPr>
                <w:szCs w:val="20"/>
              </w:rPr>
            </w:pPr>
            <w:r>
              <w:rPr>
                <w:szCs w:val="20"/>
              </w:rPr>
              <w:t>SA-A1</w:t>
            </w:r>
          </w:p>
        </w:tc>
        <w:tc>
          <w:tcPr>
            <w:tcW w:w="2173" w:type="dxa"/>
            <w:shd w:val="clear" w:color="auto" w:fill="auto"/>
          </w:tcPr>
          <w:p w:rsidR="00430E61" w:rsidRPr="00F57612" w:rsidRDefault="0021748C" w:rsidP="00754FA2">
            <w:pPr>
              <w:spacing w:after="0"/>
              <w:ind w:left="0"/>
              <w:rPr>
                <w:szCs w:val="20"/>
              </w:rPr>
            </w:pPr>
            <w:r>
              <w:rPr>
                <w:szCs w:val="20"/>
              </w:rPr>
              <w:t>Existing PTV network infrastructure meets requirements</w:t>
            </w:r>
          </w:p>
        </w:tc>
        <w:tc>
          <w:tcPr>
            <w:tcW w:w="7125" w:type="dxa"/>
          </w:tcPr>
          <w:p w:rsidR="00430E61" w:rsidRPr="00F57612" w:rsidRDefault="0021748C" w:rsidP="00754FA2">
            <w:pPr>
              <w:spacing w:after="0"/>
              <w:ind w:left="0"/>
              <w:rPr>
                <w:szCs w:val="20"/>
              </w:rPr>
            </w:pPr>
            <w:r>
              <w:rPr>
                <w:szCs w:val="20"/>
              </w:rPr>
              <w:t>It has been assumed that PTV’s existing network infrastructure has sufficient capacity to handle any extra load generated by PTV staff accessing the DAP.</w:t>
            </w:r>
          </w:p>
        </w:tc>
      </w:tr>
    </w:tbl>
    <w:p w:rsidR="00430E61" w:rsidRPr="005207C1" w:rsidRDefault="00DD1CD5" w:rsidP="00754FA2">
      <w:pPr>
        <w:jc w:val="center"/>
        <w:rPr>
          <w:b/>
        </w:rPr>
      </w:pPr>
      <w:r w:rsidRPr="005207C1">
        <w:rPr>
          <w:b/>
        </w:rPr>
        <w:fldChar w:fldCharType="begin"/>
      </w:r>
      <w:r w:rsidR="00430E61" w:rsidRPr="005207C1">
        <w:rPr>
          <w:b/>
        </w:rPr>
        <w:instrText xml:space="preserve"> SEQ Figure \* ARABIC </w:instrText>
      </w:r>
      <w:r w:rsidRPr="005207C1">
        <w:rPr>
          <w:b/>
        </w:rPr>
        <w:fldChar w:fldCharType="separate"/>
      </w:r>
      <w:r w:rsidR="00393F49">
        <w:rPr>
          <w:b/>
          <w:noProof/>
        </w:rPr>
        <w:t>1</w:t>
      </w:r>
      <w:r w:rsidRPr="005207C1">
        <w:rPr>
          <w:b/>
        </w:rPr>
        <w:fldChar w:fldCharType="end"/>
      </w:r>
      <w:r w:rsidR="007E04EA">
        <w:rPr>
          <w:b/>
        </w:rPr>
        <w:t>:</w:t>
      </w:r>
      <w:r w:rsidR="00430E61" w:rsidRPr="005207C1">
        <w:rPr>
          <w:b/>
        </w:rPr>
        <w:t xml:space="preserve"> Assumptions</w:t>
      </w:r>
    </w:p>
    <w:p w:rsidR="00430E61" w:rsidRDefault="00430E61" w:rsidP="00783A56">
      <w:pPr>
        <w:pStyle w:val="Heading2"/>
      </w:pPr>
      <w:bookmarkStart w:id="39" w:name="_Toc468283771"/>
      <w:r w:rsidRPr="00CD492F">
        <w:t>Constraints</w:t>
      </w:r>
      <w:bookmarkEnd w:id="37"/>
      <w:bookmarkEnd w:id="38"/>
      <w:bookmarkEnd w:id="39"/>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3404"/>
        <w:gridCol w:w="5894"/>
      </w:tblGrid>
      <w:tr w:rsidR="00430E61" w:rsidRPr="00B258C1" w:rsidTr="004B2F6D">
        <w:trPr>
          <w:cantSplit/>
          <w:tblHeader/>
        </w:trPr>
        <w:tc>
          <w:tcPr>
            <w:tcW w:w="826" w:type="dxa"/>
            <w:shd w:val="clear" w:color="auto" w:fill="404040" w:themeFill="text1" w:themeFillTint="BF"/>
          </w:tcPr>
          <w:p w:rsidR="00430E61" w:rsidRDefault="00430E61" w:rsidP="00754FA2">
            <w:pPr>
              <w:spacing w:after="0"/>
              <w:ind w:left="0"/>
              <w:jc w:val="center"/>
              <w:rPr>
                <w:color w:val="FFFFFF"/>
                <w:szCs w:val="20"/>
              </w:rPr>
            </w:pPr>
            <w:bookmarkStart w:id="40" w:name="_Toc248913669"/>
            <w:bookmarkStart w:id="41" w:name="_Toc263176139"/>
            <w:r>
              <w:rPr>
                <w:color w:val="FFFFFF"/>
                <w:szCs w:val="20"/>
              </w:rPr>
              <w:t>#</w:t>
            </w:r>
          </w:p>
        </w:tc>
        <w:tc>
          <w:tcPr>
            <w:tcW w:w="3404" w:type="dxa"/>
            <w:shd w:val="clear" w:color="auto" w:fill="404040" w:themeFill="text1" w:themeFillTint="BF"/>
          </w:tcPr>
          <w:p w:rsidR="00430E61" w:rsidRPr="00B258C1" w:rsidRDefault="00430E61" w:rsidP="00754FA2">
            <w:pPr>
              <w:spacing w:after="0"/>
              <w:ind w:left="0"/>
              <w:rPr>
                <w:color w:val="FFFFFF"/>
                <w:szCs w:val="20"/>
              </w:rPr>
            </w:pPr>
            <w:r>
              <w:rPr>
                <w:color w:val="FFFFFF"/>
                <w:szCs w:val="20"/>
              </w:rPr>
              <w:t>Constraint</w:t>
            </w:r>
          </w:p>
        </w:tc>
        <w:tc>
          <w:tcPr>
            <w:tcW w:w="5894" w:type="dxa"/>
            <w:shd w:val="clear" w:color="auto" w:fill="404040" w:themeFill="text1" w:themeFillTint="BF"/>
          </w:tcPr>
          <w:p w:rsidR="00430E61" w:rsidRPr="00B258C1" w:rsidRDefault="00430E61" w:rsidP="00754FA2">
            <w:pPr>
              <w:spacing w:after="0"/>
              <w:ind w:left="0"/>
              <w:rPr>
                <w:color w:val="FFFFFF"/>
                <w:szCs w:val="20"/>
              </w:rPr>
            </w:pPr>
            <w:r>
              <w:rPr>
                <w:color w:val="FFFFFF"/>
                <w:szCs w:val="20"/>
              </w:rPr>
              <w:t>Description</w:t>
            </w:r>
          </w:p>
        </w:tc>
      </w:tr>
      <w:tr w:rsidR="00430E61" w:rsidRPr="00F57612" w:rsidTr="004B2F6D">
        <w:trPr>
          <w:cantSplit/>
        </w:trPr>
        <w:tc>
          <w:tcPr>
            <w:tcW w:w="826" w:type="dxa"/>
          </w:tcPr>
          <w:p w:rsidR="00430E61" w:rsidRPr="00F57612" w:rsidRDefault="00031F45" w:rsidP="00754FA2">
            <w:pPr>
              <w:spacing w:after="0"/>
              <w:ind w:left="0"/>
              <w:jc w:val="center"/>
              <w:rPr>
                <w:szCs w:val="20"/>
              </w:rPr>
            </w:pPr>
            <w:r>
              <w:rPr>
                <w:szCs w:val="20"/>
              </w:rPr>
              <w:lastRenderedPageBreak/>
              <w:t>SA-C1</w:t>
            </w:r>
          </w:p>
        </w:tc>
        <w:tc>
          <w:tcPr>
            <w:tcW w:w="3404" w:type="dxa"/>
            <w:shd w:val="clear" w:color="auto" w:fill="auto"/>
          </w:tcPr>
          <w:p w:rsidR="00430E61" w:rsidRPr="00F57612" w:rsidRDefault="0021748C" w:rsidP="00754FA2">
            <w:pPr>
              <w:spacing w:after="0"/>
              <w:ind w:left="0"/>
              <w:rPr>
                <w:szCs w:val="20"/>
              </w:rPr>
            </w:pPr>
            <w:r>
              <w:rPr>
                <w:szCs w:val="20"/>
              </w:rPr>
              <w:t>Outbound connectivity limited to HTTP and HTTPS</w:t>
            </w:r>
          </w:p>
        </w:tc>
        <w:tc>
          <w:tcPr>
            <w:tcW w:w="5894" w:type="dxa"/>
          </w:tcPr>
          <w:p w:rsidR="00430E61" w:rsidRPr="00F57612" w:rsidRDefault="0021748C" w:rsidP="00754FA2">
            <w:pPr>
              <w:spacing w:after="0"/>
              <w:ind w:left="0"/>
              <w:rPr>
                <w:szCs w:val="20"/>
              </w:rPr>
            </w:pPr>
            <w:r>
              <w:rPr>
                <w:szCs w:val="20"/>
              </w:rPr>
              <w:t>All outbound connectivity from PTV’s internal network is limited to HTTP and HTTPS ports.</w:t>
            </w:r>
          </w:p>
        </w:tc>
      </w:tr>
    </w:tbl>
    <w:p w:rsidR="00430E61" w:rsidRDefault="00D107D3" w:rsidP="00754FA2">
      <w:pPr>
        <w:pStyle w:val="Caption"/>
        <w:jc w:val="center"/>
      </w:pPr>
      <w:fldSimple w:instr=" SEQ Figure \* ARABIC ">
        <w:r w:rsidR="00393F49">
          <w:rPr>
            <w:noProof/>
          </w:rPr>
          <w:t>2</w:t>
        </w:r>
      </w:fldSimple>
      <w:r w:rsidR="007E04EA">
        <w:rPr>
          <w:noProof/>
        </w:rPr>
        <w:t>:</w:t>
      </w:r>
      <w:r w:rsidR="00430E61">
        <w:t xml:space="preserve"> Constraints</w:t>
      </w:r>
    </w:p>
    <w:p w:rsidR="00430E61" w:rsidRDefault="00430E61" w:rsidP="00783A56">
      <w:pPr>
        <w:pStyle w:val="Heading2"/>
      </w:pPr>
      <w:bookmarkStart w:id="42" w:name="_Toc468283772"/>
      <w:r w:rsidRPr="00CD492F">
        <w:t>Dependencies</w:t>
      </w:r>
      <w:bookmarkEnd w:id="40"/>
      <w:bookmarkEnd w:id="41"/>
      <w:bookmarkEnd w:id="42"/>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1615"/>
        <w:gridCol w:w="4002"/>
        <w:gridCol w:w="930"/>
        <w:gridCol w:w="740"/>
        <w:gridCol w:w="2193"/>
      </w:tblGrid>
      <w:tr w:rsidR="000239F1" w:rsidRPr="00B258C1" w:rsidTr="00D44365">
        <w:trPr>
          <w:cantSplit/>
          <w:tblHeader/>
        </w:trPr>
        <w:tc>
          <w:tcPr>
            <w:tcW w:w="644" w:type="dxa"/>
            <w:shd w:val="clear" w:color="auto" w:fill="404040" w:themeFill="text1" w:themeFillTint="BF"/>
          </w:tcPr>
          <w:p w:rsidR="007E04EA" w:rsidRDefault="007E04EA" w:rsidP="00754FA2">
            <w:pPr>
              <w:spacing w:after="0"/>
              <w:ind w:left="0"/>
              <w:jc w:val="center"/>
              <w:rPr>
                <w:color w:val="FFFFFF"/>
                <w:szCs w:val="20"/>
              </w:rPr>
            </w:pPr>
            <w:bookmarkStart w:id="43" w:name="_Toc248913670"/>
            <w:bookmarkStart w:id="44" w:name="_Toc263176140"/>
            <w:r>
              <w:rPr>
                <w:color w:val="FFFFFF"/>
                <w:szCs w:val="20"/>
              </w:rPr>
              <w:t>#</w:t>
            </w:r>
          </w:p>
        </w:tc>
        <w:tc>
          <w:tcPr>
            <w:tcW w:w="1615" w:type="dxa"/>
            <w:shd w:val="clear" w:color="auto" w:fill="404040" w:themeFill="text1" w:themeFillTint="BF"/>
          </w:tcPr>
          <w:p w:rsidR="007E04EA" w:rsidRPr="00B258C1" w:rsidRDefault="007E04EA" w:rsidP="00754FA2">
            <w:pPr>
              <w:spacing w:after="0"/>
              <w:ind w:left="0"/>
              <w:rPr>
                <w:color w:val="FFFFFF"/>
                <w:szCs w:val="20"/>
              </w:rPr>
            </w:pPr>
            <w:r>
              <w:rPr>
                <w:color w:val="FFFFFF"/>
                <w:szCs w:val="20"/>
              </w:rPr>
              <w:t>Dependency</w:t>
            </w:r>
          </w:p>
        </w:tc>
        <w:tc>
          <w:tcPr>
            <w:tcW w:w="4002" w:type="dxa"/>
            <w:shd w:val="clear" w:color="auto" w:fill="404040" w:themeFill="text1" w:themeFillTint="BF"/>
          </w:tcPr>
          <w:p w:rsidR="007E04EA" w:rsidRPr="00B258C1" w:rsidRDefault="007E04EA" w:rsidP="00754FA2">
            <w:pPr>
              <w:spacing w:after="0"/>
              <w:ind w:left="0"/>
              <w:rPr>
                <w:color w:val="FFFFFF"/>
                <w:szCs w:val="20"/>
              </w:rPr>
            </w:pPr>
            <w:r>
              <w:rPr>
                <w:color w:val="FFFFFF"/>
                <w:szCs w:val="20"/>
              </w:rPr>
              <w:t>Description</w:t>
            </w:r>
          </w:p>
        </w:tc>
        <w:tc>
          <w:tcPr>
            <w:tcW w:w="930" w:type="dxa"/>
            <w:shd w:val="clear" w:color="auto" w:fill="404040" w:themeFill="text1" w:themeFillTint="BF"/>
          </w:tcPr>
          <w:p w:rsidR="007E04EA" w:rsidRPr="00B258C1" w:rsidRDefault="007E04EA" w:rsidP="007E04EA">
            <w:pPr>
              <w:spacing w:after="0"/>
              <w:ind w:left="0"/>
              <w:rPr>
                <w:color w:val="FFFFFF"/>
                <w:szCs w:val="20"/>
              </w:rPr>
            </w:pPr>
            <w:r>
              <w:rPr>
                <w:color w:val="FFFFFF"/>
                <w:szCs w:val="20"/>
              </w:rPr>
              <w:t>Status</w:t>
            </w:r>
          </w:p>
        </w:tc>
        <w:tc>
          <w:tcPr>
            <w:tcW w:w="740" w:type="dxa"/>
            <w:shd w:val="clear" w:color="auto" w:fill="404040" w:themeFill="text1" w:themeFillTint="BF"/>
          </w:tcPr>
          <w:p w:rsidR="007E04EA" w:rsidRPr="00B258C1" w:rsidRDefault="007E04EA" w:rsidP="007E04EA">
            <w:pPr>
              <w:spacing w:after="0"/>
              <w:ind w:left="0"/>
              <w:rPr>
                <w:color w:val="FFFFFF"/>
                <w:szCs w:val="20"/>
              </w:rPr>
            </w:pPr>
            <w:r>
              <w:rPr>
                <w:color w:val="FFFFFF"/>
                <w:szCs w:val="20"/>
              </w:rPr>
              <w:t>Who</w:t>
            </w:r>
          </w:p>
        </w:tc>
        <w:tc>
          <w:tcPr>
            <w:tcW w:w="2193" w:type="dxa"/>
            <w:shd w:val="clear" w:color="auto" w:fill="404040" w:themeFill="text1" w:themeFillTint="BF"/>
          </w:tcPr>
          <w:p w:rsidR="007E04EA" w:rsidRPr="00B258C1" w:rsidRDefault="007E04EA" w:rsidP="007E04EA">
            <w:pPr>
              <w:spacing w:after="0"/>
              <w:ind w:left="0"/>
              <w:rPr>
                <w:color w:val="FFFFFF"/>
                <w:szCs w:val="20"/>
              </w:rPr>
            </w:pPr>
            <w:r>
              <w:rPr>
                <w:color w:val="FFFFFF"/>
                <w:szCs w:val="20"/>
              </w:rPr>
              <w:t>When</w:t>
            </w:r>
          </w:p>
        </w:tc>
      </w:tr>
      <w:tr w:rsidR="00280BC6" w:rsidRPr="00F57612" w:rsidTr="00D44365">
        <w:trPr>
          <w:cantSplit/>
        </w:trPr>
        <w:tc>
          <w:tcPr>
            <w:tcW w:w="644" w:type="dxa"/>
          </w:tcPr>
          <w:p w:rsidR="007E04EA" w:rsidRPr="00F57612" w:rsidRDefault="007E04EA" w:rsidP="00754FA2">
            <w:pPr>
              <w:spacing w:after="0"/>
              <w:ind w:left="0"/>
              <w:jc w:val="center"/>
              <w:rPr>
                <w:szCs w:val="20"/>
              </w:rPr>
            </w:pPr>
            <w:r>
              <w:rPr>
                <w:szCs w:val="20"/>
              </w:rPr>
              <w:t>SA-D1</w:t>
            </w:r>
          </w:p>
        </w:tc>
        <w:tc>
          <w:tcPr>
            <w:tcW w:w="1615" w:type="dxa"/>
            <w:shd w:val="clear" w:color="auto" w:fill="auto"/>
          </w:tcPr>
          <w:p w:rsidR="007E04EA" w:rsidRPr="00F57612" w:rsidRDefault="007E04EA" w:rsidP="00754FA2">
            <w:pPr>
              <w:spacing w:after="0"/>
              <w:ind w:left="0"/>
              <w:rPr>
                <w:szCs w:val="20"/>
              </w:rPr>
            </w:pPr>
            <w:r>
              <w:rPr>
                <w:szCs w:val="20"/>
              </w:rPr>
              <w:t xml:space="preserve">Provision of services by </w:t>
            </w:r>
            <w:proofErr w:type="spellStart"/>
            <w:r>
              <w:rPr>
                <w:szCs w:val="20"/>
              </w:rPr>
              <w:t>CenITex</w:t>
            </w:r>
            <w:proofErr w:type="spellEnd"/>
          </w:p>
        </w:tc>
        <w:tc>
          <w:tcPr>
            <w:tcW w:w="4002" w:type="dxa"/>
          </w:tcPr>
          <w:p w:rsidR="007E04EA" w:rsidRDefault="007E04EA" w:rsidP="0021748C">
            <w:pPr>
              <w:spacing w:after="0"/>
              <w:ind w:left="0"/>
              <w:rPr>
                <w:szCs w:val="20"/>
              </w:rPr>
            </w:pPr>
            <w:r>
              <w:rPr>
                <w:szCs w:val="20"/>
              </w:rPr>
              <w:t xml:space="preserve">The solution as designed relies on several services that are either supported by or provisioned by </w:t>
            </w:r>
            <w:proofErr w:type="spellStart"/>
            <w:r>
              <w:rPr>
                <w:szCs w:val="20"/>
              </w:rPr>
              <w:t>CenITex</w:t>
            </w:r>
            <w:proofErr w:type="spellEnd"/>
            <w:r>
              <w:rPr>
                <w:szCs w:val="20"/>
              </w:rPr>
              <w:t>. These include:</w:t>
            </w:r>
          </w:p>
          <w:p w:rsidR="007E04EA" w:rsidRDefault="007E04EA" w:rsidP="005001B0">
            <w:pPr>
              <w:pStyle w:val="ListParagraph"/>
              <w:numPr>
                <w:ilvl w:val="0"/>
                <w:numId w:val="45"/>
              </w:numPr>
              <w:spacing w:after="0"/>
              <w:rPr>
                <w:szCs w:val="20"/>
              </w:rPr>
            </w:pPr>
            <w:r>
              <w:rPr>
                <w:szCs w:val="20"/>
              </w:rPr>
              <w:t>Outbound internet connectivity (Internet and ExpressRoute);</w:t>
            </w:r>
          </w:p>
          <w:p w:rsidR="007E04EA" w:rsidRDefault="007E04EA" w:rsidP="005001B0">
            <w:pPr>
              <w:pStyle w:val="ListParagraph"/>
              <w:numPr>
                <w:ilvl w:val="0"/>
                <w:numId w:val="45"/>
              </w:numPr>
              <w:spacing w:after="0"/>
              <w:rPr>
                <w:szCs w:val="20"/>
              </w:rPr>
            </w:pPr>
            <w:r>
              <w:rPr>
                <w:szCs w:val="20"/>
              </w:rPr>
              <w:t>The synchronisation of PTV Active Directory accounts to Azure AD;</w:t>
            </w:r>
          </w:p>
          <w:p w:rsidR="007E04EA" w:rsidRDefault="007E04EA" w:rsidP="00D6146C">
            <w:pPr>
              <w:pStyle w:val="ListParagraph"/>
              <w:numPr>
                <w:ilvl w:val="0"/>
                <w:numId w:val="45"/>
              </w:numPr>
              <w:spacing w:after="0"/>
              <w:rPr>
                <w:szCs w:val="20"/>
              </w:rPr>
            </w:pPr>
            <w:r>
              <w:rPr>
                <w:szCs w:val="20"/>
              </w:rPr>
              <w:t>The authentication of PTV Azure AD accounts using federation services.</w:t>
            </w:r>
          </w:p>
          <w:p w:rsidR="007E04EA" w:rsidRPr="007E04EA" w:rsidRDefault="007E04EA" w:rsidP="00E85A59">
            <w:pPr>
              <w:spacing w:after="0"/>
              <w:ind w:left="0"/>
              <w:rPr>
                <w:szCs w:val="20"/>
              </w:rPr>
            </w:pPr>
            <w:r>
              <w:rPr>
                <w:szCs w:val="20"/>
              </w:rPr>
              <w:t xml:space="preserve">These services are already implemented (Internet connectivity and </w:t>
            </w:r>
            <w:proofErr w:type="spellStart"/>
            <w:r>
              <w:rPr>
                <w:szCs w:val="20"/>
              </w:rPr>
              <w:t>ADConnect</w:t>
            </w:r>
            <w:proofErr w:type="spellEnd"/>
            <w:r>
              <w:rPr>
                <w:szCs w:val="20"/>
              </w:rPr>
              <w:t xml:space="preserve"> for synchronisation of PTV AD accounts to Azure AD), or available as a </w:t>
            </w:r>
            <w:proofErr w:type="spellStart"/>
            <w:r>
              <w:rPr>
                <w:szCs w:val="20"/>
              </w:rPr>
              <w:t>CenITex</w:t>
            </w:r>
            <w:proofErr w:type="spellEnd"/>
            <w:r>
              <w:rPr>
                <w:szCs w:val="20"/>
              </w:rPr>
              <w:t xml:space="preserve"> service offering (Tivoli FIM authentication), or coming soon (ExpressRoute). </w:t>
            </w:r>
          </w:p>
        </w:tc>
        <w:tc>
          <w:tcPr>
            <w:tcW w:w="930" w:type="dxa"/>
          </w:tcPr>
          <w:p w:rsidR="007E04EA" w:rsidRPr="007E04EA" w:rsidRDefault="007E04EA" w:rsidP="00E85A59">
            <w:pPr>
              <w:spacing w:after="0"/>
              <w:ind w:left="0"/>
              <w:jc w:val="center"/>
              <w:rPr>
                <w:szCs w:val="20"/>
              </w:rPr>
            </w:pPr>
            <w:proofErr w:type="spellStart"/>
            <w:r>
              <w:rPr>
                <w:szCs w:val="20"/>
              </w:rPr>
              <w:t>Cenitex</w:t>
            </w:r>
            <w:proofErr w:type="spellEnd"/>
            <w:r w:rsidR="000239F1">
              <w:rPr>
                <w:szCs w:val="20"/>
              </w:rPr>
              <w:t xml:space="preserve"> raising MSR</w:t>
            </w:r>
            <w:r>
              <w:rPr>
                <w:szCs w:val="20"/>
              </w:rPr>
              <w:t>, work not started yet.</w:t>
            </w:r>
          </w:p>
        </w:tc>
        <w:tc>
          <w:tcPr>
            <w:tcW w:w="740" w:type="dxa"/>
          </w:tcPr>
          <w:p w:rsidR="007E04EA" w:rsidRPr="00280BC6" w:rsidRDefault="00280BC6" w:rsidP="00E85A59">
            <w:pPr>
              <w:spacing w:after="0"/>
              <w:ind w:left="0"/>
              <w:rPr>
                <w:szCs w:val="20"/>
              </w:rPr>
            </w:pPr>
            <w:r w:rsidRPr="00280BC6">
              <w:rPr>
                <w:szCs w:val="20"/>
              </w:rPr>
              <w:t>JK/KD</w:t>
            </w:r>
          </w:p>
        </w:tc>
        <w:tc>
          <w:tcPr>
            <w:tcW w:w="2193" w:type="dxa"/>
          </w:tcPr>
          <w:p w:rsidR="00280BC6" w:rsidRPr="00280BC6" w:rsidRDefault="00280BC6" w:rsidP="00E85A59">
            <w:pPr>
              <w:ind w:left="0"/>
              <w:jc w:val="center"/>
              <w:rPr>
                <w:szCs w:val="20"/>
              </w:rPr>
            </w:pPr>
            <w:r>
              <w:rPr>
                <w:szCs w:val="20"/>
              </w:rPr>
              <w:t>ExpressRoute</w:t>
            </w:r>
            <w:r>
              <w:rPr>
                <w:szCs w:val="20"/>
              </w:rPr>
              <w:br/>
              <w:t>1/6/16</w:t>
            </w:r>
          </w:p>
          <w:p w:rsidR="00280BC6" w:rsidRDefault="00280BC6" w:rsidP="00E85A59">
            <w:pPr>
              <w:ind w:left="0"/>
              <w:jc w:val="center"/>
            </w:pPr>
            <w:r>
              <w:t>Authentication</w:t>
            </w:r>
            <w:r w:rsidR="000239F1">
              <w:t>29/02/</w:t>
            </w:r>
            <w:r>
              <w:t>16</w:t>
            </w:r>
          </w:p>
          <w:p w:rsidR="007E04EA" w:rsidRPr="00F57612" w:rsidRDefault="007E04EA" w:rsidP="00E85A59">
            <w:pPr>
              <w:ind w:left="0"/>
            </w:pPr>
          </w:p>
        </w:tc>
      </w:tr>
      <w:tr w:rsidR="00280BC6" w:rsidRPr="00F57612" w:rsidTr="00D44365">
        <w:trPr>
          <w:cantSplit/>
        </w:trPr>
        <w:tc>
          <w:tcPr>
            <w:tcW w:w="644" w:type="dxa"/>
          </w:tcPr>
          <w:p w:rsidR="007E04EA" w:rsidRDefault="007E04EA" w:rsidP="00754FA2">
            <w:pPr>
              <w:spacing w:after="0"/>
              <w:ind w:left="0"/>
              <w:jc w:val="center"/>
              <w:rPr>
                <w:szCs w:val="20"/>
              </w:rPr>
            </w:pPr>
            <w:r>
              <w:rPr>
                <w:szCs w:val="20"/>
              </w:rPr>
              <w:t>SA-D2</w:t>
            </w:r>
          </w:p>
        </w:tc>
        <w:tc>
          <w:tcPr>
            <w:tcW w:w="1615" w:type="dxa"/>
            <w:shd w:val="clear" w:color="auto" w:fill="auto"/>
          </w:tcPr>
          <w:p w:rsidR="007E04EA" w:rsidRDefault="007E04EA">
            <w:pPr>
              <w:spacing w:after="0"/>
              <w:ind w:left="0"/>
              <w:rPr>
                <w:szCs w:val="20"/>
              </w:rPr>
            </w:pPr>
            <w:r>
              <w:rPr>
                <w:szCs w:val="20"/>
              </w:rPr>
              <w:t xml:space="preserve">Fujitsu to develop </w:t>
            </w:r>
            <w:proofErr w:type="spellStart"/>
            <w:r>
              <w:rPr>
                <w:szCs w:val="20"/>
              </w:rPr>
              <w:t>TransProd</w:t>
            </w:r>
            <w:proofErr w:type="spellEnd"/>
            <w:r>
              <w:rPr>
                <w:szCs w:val="20"/>
              </w:rPr>
              <w:t xml:space="preserve"> extract and send via FTPS</w:t>
            </w:r>
          </w:p>
        </w:tc>
        <w:tc>
          <w:tcPr>
            <w:tcW w:w="4002" w:type="dxa"/>
          </w:tcPr>
          <w:p w:rsidR="007E04EA" w:rsidRDefault="007E04EA" w:rsidP="0021748C">
            <w:pPr>
              <w:spacing w:after="0"/>
              <w:ind w:left="0"/>
              <w:rPr>
                <w:szCs w:val="20"/>
              </w:rPr>
            </w:pPr>
            <w:r>
              <w:rPr>
                <w:szCs w:val="20"/>
              </w:rPr>
              <w:t xml:space="preserve">The </w:t>
            </w:r>
            <w:proofErr w:type="spellStart"/>
            <w:r>
              <w:rPr>
                <w:szCs w:val="20"/>
              </w:rPr>
              <w:t>TransProd</w:t>
            </w:r>
            <w:proofErr w:type="spellEnd"/>
            <w:r>
              <w:rPr>
                <w:szCs w:val="20"/>
              </w:rPr>
              <w:t xml:space="preserve"> database is hosted and maintained in Fujitsu’s data centre, and the consensus is that Fujitsu should be engaged to write the extraction code to CSV based on our specifications.</w:t>
            </w:r>
          </w:p>
        </w:tc>
        <w:tc>
          <w:tcPr>
            <w:tcW w:w="930" w:type="dxa"/>
          </w:tcPr>
          <w:p w:rsidR="007E04EA" w:rsidRDefault="007E04EA" w:rsidP="00E85A59">
            <w:pPr>
              <w:spacing w:after="0"/>
              <w:ind w:left="0"/>
              <w:jc w:val="center"/>
              <w:rPr>
                <w:szCs w:val="20"/>
              </w:rPr>
            </w:pPr>
            <w:r>
              <w:rPr>
                <w:szCs w:val="20"/>
              </w:rPr>
              <w:t>In progress</w:t>
            </w:r>
          </w:p>
        </w:tc>
        <w:tc>
          <w:tcPr>
            <w:tcW w:w="740" w:type="dxa"/>
          </w:tcPr>
          <w:p w:rsidR="007E04EA" w:rsidRDefault="007E04EA" w:rsidP="00E85A59">
            <w:pPr>
              <w:spacing w:after="0"/>
              <w:ind w:left="0"/>
              <w:jc w:val="center"/>
              <w:rPr>
                <w:szCs w:val="20"/>
              </w:rPr>
            </w:pPr>
            <w:r>
              <w:rPr>
                <w:szCs w:val="20"/>
              </w:rPr>
              <w:t>KD/AK</w:t>
            </w:r>
          </w:p>
        </w:tc>
        <w:tc>
          <w:tcPr>
            <w:tcW w:w="2193" w:type="dxa"/>
          </w:tcPr>
          <w:p w:rsidR="007E04EA" w:rsidRDefault="000239F1" w:rsidP="00E85A59">
            <w:pPr>
              <w:spacing w:after="0"/>
              <w:ind w:left="0"/>
              <w:jc w:val="center"/>
              <w:rPr>
                <w:szCs w:val="20"/>
              </w:rPr>
            </w:pPr>
            <w:r>
              <w:rPr>
                <w:szCs w:val="20"/>
              </w:rPr>
              <w:t>March 2016</w:t>
            </w:r>
          </w:p>
        </w:tc>
      </w:tr>
      <w:tr w:rsidR="00D44365" w:rsidRPr="00F57612" w:rsidTr="00D44365">
        <w:trPr>
          <w:cantSplit/>
        </w:trPr>
        <w:tc>
          <w:tcPr>
            <w:tcW w:w="644" w:type="dxa"/>
          </w:tcPr>
          <w:p w:rsidR="00D44365" w:rsidRDefault="00D44365" w:rsidP="00D44365">
            <w:pPr>
              <w:spacing w:after="0"/>
              <w:ind w:left="0"/>
              <w:jc w:val="center"/>
              <w:rPr>
                <w:szCs w:val="20"/>
              </w:rPr>
            </w:pPr>
            <w:r>
              <w:rPr>
                <w:szCs w:val="20"/>
              </w:rPr>
              <w:t>SA-D3</w:t>
            </w:r>
          </w:p>
        </w:tc>
        <w:tc>
          <w:tcPr>
            <w:tcW w:w="1615" w:type="dxa"/>
            <w:shd w:val="clear" w:color="auto" w:fill="auto"/>
          </w:tcPr>
          <w:p w:rsidR="00D44365" w:rsidRDefault="00D44365">
            <w:pPr>
              <w:spacing w:after="0"/>
              <w:ind w:left="0"/>
              <w:rPr>
                <w:szCs w:val="20"/>
              </w:rPr>
            </w:pPr>
            <w:r>
              <w:rPr>
                <w:szCs w:val="20"/>
              </w:rPr>
              <w:t>NTP and HOBAN will redevelop their TORS results in CSV and upload to FTPS server</w:t>
            </w:r>
          </w:p>
        </w:tc>
        <w:tc>
          <w:tcPr>
            <w:tcW w:w="4002" w:type="dxa"/>
          </w:tcPr>
          <w:p w:rsidR="00D44365" w:rsidRDefault="00D44365" w:rsidP="00C25AF2">
            <w:pPr>
              <w:spacing w:after="0"/>
              <w:ind w:left="0"/>
              <w:rPr>
                <w:szCs w:val="20"/>
              </w:rPr>
            </w:pPr>
            <w:r>
              <w:rPr>
                <w:szCs w:val="20"/>
              </w:rPr>
              <w:t>If NTP and HOBAN are redeveloping their TORS spreadsheets to PTV’s new CSV format specification.</w:t>
            </w:r>
          </w:p>
        </w:tc>
        <w:tc>
          <w:tcPr>
            <w:tcW w:w="930" w:type="dxa"/>
          </w:tcPr>
          <w:p w:rsidR="00D44365" w:rsidRDefault="00D44365" w:rsidP="00E85A59">
            <w:pPr>
              <w:spacing w:after="0"/>
              <w:ind w:left="0"/>
              <w:jc w:val="center"/>
              <w:rPr>
                <w:szCs w:val="20"/>
              </w:rPr>
            </w:pPr>
            <w:r>
              <w:rPr>
                <w:szCs w:val="20"/>
              </w:rPr>
              <w:t>In progress</w:t>
            </w:r>
          </w:p>
        </w:tc>
        <w:tc>
          <w:tcPr>
            <w:tcW w:w="740" w:type="dxa"/>
          </w:tcPr>
          <w:p w:rsidR="00D44365" w:rsidRDefault="00D44365" w:rsidP="00E85A59">
            <w:pPr>
              <w:spacing w:after="0"/>
              <w:ind w:left="0"/>
              <w:jc w:val="center"/>
              <w:rPr>
                <w:szCs w:val="20"/>
              </w:rPr>
            </w:pPr>
            <w:r>
              <w:rPr>
                <w:szCs w:val="20"/>
              </w:rPr>
              <w:t>KG</w:t>
            </w:r>
          </w:p>
        </w:tc>
        <w:tc>
          <w:tcPr>
            <w:tcW w:w="2193" w:type="dxa"/>
          </w:tcPr>
          <w:p w:rsidR="00D44365" w:rsidRDefault="00D44365" w:rsidP="00E85A59">
            <w:pPr>
              <w:spacing w:after="0"/>
              <w:ind w:left="0"/>
              <w:jc w:val="center"/>
              <w:rPr>
                <w:szCs w:val="20"/>
              </w:rPr>
            </w:pPr>
            <w:r>
              <w:rPr>
                <w:szCs w:val="20"/>
              </w:rPr>
              <w:t>May 2016</w:t>
            </w:r>
          </w:p>
        </w:tc>
      </w:tr>
    </w:tbl>
    <w:p w:rsidR="00430E61" w:rsidRPr="005207C1" w:rsidRDefault="00DD1CD5" w:rsidP="00754FA2">
      <w:pPr>
        <w:jc w:val="center"/>
        <w:rPr>
          <w:b/>
        </w:rPr>
      </w:pPr>
      <w:r w:rsidRPr="005207C1">
        <w:rPr>
          <w:b/>
        </w:rPr>
        <w:fldChar w:fldCharType="begin"/>
      </w:r>
      <w:r w:rsidR="00430E61" w:rsidRPr="005207C1">
        <w:rPr>
          <w:b/>
        </w:rPr>
        <w:instrText xml:space="preserve"> SEQ Figure \* ARABIC </w:instrText>
      </w:r>
      <w:r w:rsidRPr="005207C1">
        <w:rPr>
          <w:b/>
        </w:rPr>
        <w:fldChar w:fldCharType="separate"/>
      </w:r>
      <w:r w:rsidR="00393F49">
        <w:rPr>
          <w:b/>
          <w:noProof/>
        </w:rPr>
        <w:t>3</w:t>
      </w:r>
      <w:r w:rsidRPr="005207C1">
        <w:rPr>
          <w:b/>
        </w:rPr>
        <w:fldChar w:fldCharType="end"/>
      </w:r>
      <w:r w:rsidR="007E04EA">
        <w:rPr>
          <w:b/>
        </w:rPr>
        <w:t xml:space="preserve">: </w:t>
      </w:r>
      <w:r w:rsidR="00430E61" w:rsidRPr="005207C1">
        <w:rPr>
          <w:b/>
        </w:rPr>
        <w:t>Dependenc</w:t>
      </w:r>
      <w:r w:rsidR="007E04EA">
        <w:rPr>
          <w:b/>
        </w:rPr>
        <w:t>ies</w:t>
      </w:r>
    </w:p>
    <w:p w:rsidR="00430E61" w:rsidRPr="00153D00" w:rsidRDefault="00031F45" w:rsidP="00783A56">
      <w:pPr>
        <w:pStyle w:val="Heading2"/>
      </w:pPr>
      <w:bookmarkStart w:id="45" w:name="_Toc468283773"/>
      <w:r w:rsidRPr="00153D00">
        <w:t xml:space="preserve">Open </w:t>
      </w:r>
      <w:bookmarkEnd w:id="43"/>
      <w:bookmarkEnd w:id="44"/>
      <w:r w:rsidR="00BC56E5">
        <w:t>Items</w:t>
      </w:r>
      <w:bookmarkEnd w:id="45"/>
    </w:p>
    <w:tbl>
      <w:tblPr>
        <w:tblW w:w="1036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7"/>
        <w:gridCol w:w="3355"/>
        <w:gridCol w:w="3717"/>
        <w:gridCol w:w="917"/>
        <w:gridCol w:w="10"/>
        <w:gridCol w:w="916"/>
        <w:gridCol w:w="14"/>
        <w:gridCol w:w="694"/>
        <w:gridCol w:w="10"/>
      </w:tblGrid>
      <w:tr w:rsidR="007E04EA" w:rsidRPr="00B258C1" w:rsidTr="00E9156B">
        <w:trPr>
          <w:gridAfter w:val="1"/>
          <w:wAfter w:w="10" w:type="dxa"/>
          <w:cantSplit/>
          <w:tblHeader/>
        </w:trPr>
        <w:tc>
          <w:tcPr>
            <w:tcW w:w="727" w:type="dxa"/>
            <w:shd w:val="clear" w:color="auto" w:fill="404040" w:themeFill="text1" w:themeFillTint="BF"/>
          </w:tcPr>
          <w:p w:rsidR="007E04EA" w:rsidRDefault="007E04EA" w:rsidP="00754FA2">
            <w:pPr>
              <w:spacing w:after="0"/>
              <w:ind w:left="0"/>
              <w:jc w:val="center"/>
              <w:rPr>
                <w:color w:val="FFFFFF"/>
                <w:szCs w:val="20"/>
              </w:rPr>
            </w:pPr>
            <w:r>
              <w:rPr>
                <w:color w:val="FFFFFF"/>
                <w:szCs w:val="20"/>
              </w:rPr>
              <w:t>#</w:t>
            </w:r>
          </w:p>
        </w:tc>
        <w:tc>
          <w:tcPr>
            <w:tcW w:w="3355" w:type="dxa"/>
            <w:shd w:val="clear" w:color="auto" w:fill="404040" w:themeFill="text1" w:themeFillTint="BF"/>
          </w:tcPr>
          <w:p w:rsidR="007E04EA" w:rsidRPr="00B258C1" w:rsidRDefault="007E04EA" w:rsidP="00754FA2">
            <w:pPr>
              <w:spacing w:after="0"/>
              <w:ind w:left="0"/>
              <w:rPr>
                <w:color w:val="FFFFFF"/>
                <w:szCs w:val="20"/>
              </w:rPr>
            </w:pPr>
            <w:r>
              <w:rPr>
                <w:color w:val="FFFFFF"/>
                <w:szCs w:val="20"/>
              </w:rPr>
              <w:t>Issue</w:t>
            </w:r>
          </w:p>
        </w:tc>
        <w:tc>
          <w:tcPr>
            <w:tcW w:w="3717" w:type="dxa"/>
            <w:shd w:val="clear" w:color="auto" w:fill="404040" w:themeFill="text1" w:themeFillTint="BF"/>
          </w:tcPr>
          <w:p w:rsidR="007E04EA" w:rsidRPr="00B258C1" w:rsidRDefault="007E04EA" w:rsidP="00754FA2">
            <w:pPr>
              <w:spacing w:after="0"/>
              <w:ind w:left="0"/>
              <w:rPr>
                <w:color w:val="FFFFFF"/>
                <w:szCs w:val="20"/>
              </w:rPr>
            </w:pPr>
            <w:r>
              <w:rPr>
                <w:color w:val="FFFFFF"/>
                <w:szCs w:val="20"/>
              </w:rPr>
              <w:t>Description</w:t>
            </w:r>
          </w:p>
        </w:tc>
        <w:tc>
          <w:tcPr>
            <w:tcW w:w="917" w:type="dxa"/>
            <w:shd w:val="clear" w:color="auto" w:fill="404040" w:themeFill="text1" w:themeFillTint="BF"/>
          </w:tcPr>
          <w:p w:rsidR="007E04EA" w:rsidRPr="00B258C1" w:rsidRDefault="007E04EA" w:rsidP="007E04EA">
            <w:pPr>
              <w:spacing w:after="0"/>
              <w:ind w:left="0"/>
              <w:rPr>
                <w:color w:val="FFFFFF"/>
                <w:szCs w:val="20"/>
              </w:rPr>
            </w:pPr>
            <w:r>
              <w:rPr>
                <w:color w:val="FFFFFF"/>
                <w:szCs w:val="20"/>
              </w:rPr>
              <w:t>Status</w:t>
            </w:r>
          </w:p>
        </w:tc>
        <w:tc>
          <w:tcPr>
            <w:tcW w:w="926" w:type="dxa"/>
            <w:gridSpan w:val="2"/>
            <w:shd w:val="clear" w:color="auto" w:fill="404040" w:themeFill="text1" w:themeFillTint="BF"/>
          </w:tcPr>
          <w:p w:rsidR="007E04EA" w:rsidRPr="00B258C1" w:rsidRDefault="007E04EA" w:rsidP="007E04EA">
            <w:pPr>
              <w:spacing w:after="0"/>
              <w:ind w:left="0"/>
              <w:rPr>
                <w:color w:val="FFFFFF"/>
                <w:szCs w:val="20"/>
              </w:rPr>
            </w:pPr>
            <w:r>
              <w:rPr>
                <w:color w:val="FFFFFF"/>
                <w:szCs w:val="20"/>
              </w:rPr>
              <w:t>Who</w:t>
            </w:r>
          </w:p>
        </w:tc>
        <w:tc>
          <w:tcPr>
            <w:tcW w:w="708" w:type="dxa"/>
            <w:gridSpan w:val="2"/>
            <w:shd w:val="clear" w:color="auto" w:fill="404040" w:themeFill="text1" w:themeFillTint="BF"/>
          </w:tcPr>
          <w:p w:rsidR="007E04EA" w:rsidRPr="00B258C1" w:rsidRDefault="007E04EA" w:rsidP="007E04EA">
            <w:pPr>
              <w:spacing w:after="0"/>
              <w:ind w:left="0"/>
              <w:rPr>
                <w:color w:val="FFFFFF"/>
                <w:szCs w:val="20"/>
              </w:rPr>
            </w:pPr>
            <w:r>
              <w:rPr>
                <w:color w:val="FFFFFF"/>
                <w:szCs w:val="20"/>
              </w:rPr>
              <w:t>When</w:t>
            </w:r>
          </w:p>
        </w:tc>
      </w:tr>
      <w:tr w:rsidR="007E04EA" w:rsidRPr="00F57612" w:rsidTr="00E9156B">
        <w:trPr>
          <w:gridAfter w:val="1"/>
          <w:wAfter w:w="10" w:type="dxa"/>
          <w:cantSplit/>
        </w:trPr>
        <w:tc>
          <w:tcPr>
            <w:tcW w:w="727" w:type="dxa"/>
          </w:tcPr>
          <w:p w:rsidR="007E04EA" w:rsidRPr="00F57612" w:rsidRDefault="007E04EA" w:rsidP="00754FA2">
            <w:pPr>
              <w:spacing w:after="0"/>
              <w:ind w:left="0"/>
              <w:rPr>
                <w:szCs w:val="20"/>
              </w:rPr>
            </w:pPr>
            <w:r>
              <w:rPr>
                <w:szCs w:val="20"/>
              </w:rPr>
              <w:t>SA-I1</w:t>
            </w:r>
          </w:p>
        </w:tc>
        <w:tc>
          <w:tcPr>
            <w:tcW w:w="3355" w:type="dxa"/>
            <w:shd w:val="clear" w:color="auto" w:fill="auto"/>
          </w:tcPr>
          <w:p w:rsidR="007E04EA" w:rsidRPr="00F57612" w:rsidRDefault="007E04EA" w:rsidP="00FD17EE">
            <w:pPr>
              <w:spacing w:after="0"/>
              <w:ind w:left="0"/>
              <w:rPr>
                <w:szCs w:val="20"/>
              </w:rPr>
            </w:pPr>
            <w:r>
              <w:rPr>
                <w:szCs w:val="20"/>
              </w:rPr>
              <w:t xml:space="preserve">DAP authentication against </w:t>
            </w:r>
            <w:proofErr w:type="spellStart"/>
            <w:r>
              <w:rPr>
                <w:szCs w:val="20"/>
              </w:rPr>
              <w:t>CenITex</w:t>
            </w:r>
            <w:proofErr w:type="spellEnd"/>
            <w:r>
              <w:rPr>
                <w:szCs w:val="20"/>
              </w:rPr>
              <w:t xml:space="preserve"> Tivoli FIM</w:t>
            </w:r>
          </w:p>
        </w:tc>
        <w:tc>
          <w:tcPr>
            <w:tcW w:w="3717" w:type="dxa"/>
          </w:tcPr>
          <w:p w:rsidR="007E04EA" w:rsidRPr="00F57612" w:rsidRDefault="007E04EA">
            <w:pPr>
              <w:spacing w:after="0"/>
              <w:ind w:left="0"/>
              <w:rPr>
                <w:szCs w:val="20"/>
              </w:rPr>
            </w:pPr>
            <w:proofErr w:type="spellStart"/>
            <w:r>
              <w:rPr>
                <w:szCs w:val="20"/>
              </w:rPr>
              <w:t>CenITex</w:t>
            </w:r>
            <w:proofErr w:type="spellEnd"/>
            <w:r>
              <w:rPr>
                <w:szCs w:val="20"/>
              </w:rPr>
              <w:t xml:space="preserve"> currently have an MSR in progress to provide an architecture for the DAP’s authentication mechanisms back to the GSP network. </w:t>
            </w:r>
            <w:proofErr w:type="spellStart"/>
            <w:r>
              <w:rPr>
                <w:szCs w:val="20"/>
              </w:rPr>
              <w:t>CenITex</w:t>
            </w:r>
            <w:proofErr w:type="spellEnd"/>
            <w:r>
              <w:rPr>
                <w:szCs w:val="20"/>
              </w:rPr>
              <w:t xml:space="preserve"> have implemented single sign-on to Azure services internally, and are sure the solution is available for PTV.</w:t>
            </w:r>
            <w:r w:rsidR="00456535">
              <w:rPr>
                <w:szCs w:val="20"/>
              </w:rPr>
              <w:t xml:space="preserve"> Closure: SAML Authentication from SharePoint to Tivoli FIM has been defined and implemented.</w:t>
            </w:r>
          </w:p>
        </w:tc>
        <w:tc>
          <w:tcPr>
            <w:tcW w:w="917" w:type="dxa"/>
          </w:tcPr>
          <w:p w:rsidR="007E04EA" w:rsidRPr="00F57612" w:rsidRDefault="00456535" w:rsidP="00456535">
            <w:pPr>
              <w:spacing w:after="0"/>
              <w:ind w:left="0"/>
              <w:jc w:val="center"/>
              <w:rPr>
                <w:szCs w:val="20"/>
              </w:rPr>
            </w:pPr>
            <w:r>
              <w:rPr>
                <w:szCs w:val="20"/>
              </w:rPr>
              <w:t>Closed</w:t>
            </w:r>
          </w:p>
        </w:tc>
        <w:tc>
          <w:tcPr>
            <w:tcW w:w="926" w:type="dxa"/>
            <w:gridSpan w:val="2"/>
          </w:tcPr>
          <w:p w:rsidR="007E04EA" w:rsidRPr="00F57612" w:rsidRDefault="00CE4F64" w:rsidP="00E85A59">
            <w:pPr>
              <w:spacing w:after="0"/>
              <w:ind w:left="0"/>
              <w:jc w:val="center"/>
              <w:rPr>
                <w:szCs w:val="20"/>
              </w:rPr>
            </w:pPr>
            <w:r>
              <w:rPr>
                <w:szCs w:val="20"/>
              </w:rPr>
              <w:t>JK/KD</w:t>
            </w:r>
          </w:p>
        </w:tc>
        <w:tc>
          <w:tcPr>
            <w:tcW w:w="708" w:type="dxa"/>
            <w:gridSpan w:val="2"/>
          </w:tcPr>
          <w:p w:rsidR="007E04EA" w:rsidRPr="00F57612" w:rsidRDefault="00CE4F64" w:rsidP="00E85A59">
            <w:pPr>
              <w:spacing w:after="0"/>
              <w:ind w:left="0"/>
              <w:jc w:val="center"/>
              <w:rPr>
                <w:szCs w:val="20"/>
              </w:rPr>
            </w:pPr>
            <w:r>
              <w:rPr>
                <w:szCs w:val="20"/>
              </w:rPr>
              <w:t>29/02</w:t>
            </w:r>
          </w:p>
        </w:tc>
      </w:tr>
      <w:tr w:rsidR="007E04EA" w:rsidRPr="00F57612" w:rsidTr="00E9156B">
        <w:trPr>
          <w:gridAfter w:val="1"/>
          <w:wAfter w:w="10" w:type="dxa"/>
          <w:cantSplit/>
        </w:trPr>
        <w:tc>
          <w:tcPr>
            <w:tcW w:w="727" w:type="dxa"/>
          </w:tcPr>
          <w:p w:rsidR="007E04EA" w:rsidRPr="00F57612" w:rsidRDefault="007E04EA" w:rsidP="00754FA2">
            <w:pPr>
              <w:spacing w:after="0"/>
              <w:ind w:left="0"/>
              <w:rPr>
                <w:szCs w:val="20"/>
              </w:rPr>
            </w:pPr>
            <w:r>
              <w:rPr>
                <w:szCs w:val="20"/>
              </w:rPr>
              <w:t>SA-I2</w:t>
            </w:r>
          </w:p>
        </w:tc>
        <w:tc>
          <w:tcPr>
            <w:tcW w:w="3355" w:type="dxa"/>
            <w:shd w:val="clear" w:color="auto" w:fill="auto"/>
          </w:tcPr>
          <w:p w:rsidR="007E04EA" w:rsidRPr="00F57612" w:rsidRDefault="007E04EA" w:rsidP="00754FA2">
            <w:pPr>
              <w:spacing w:after="0"/>
              <w:ind w:left="0"/>
              <w:rPr>
                <w:szCs w:val="20"/>
              </w:rPr>
            </w:pPr>
            <w:r>
              <w:rPr>
                <w:szCs w:val="20"/>
              </w:rPr>
              <w:t>Auto scaling</w:t>
            </w:r>
          </w:p>
        </w:tc>
        <w:tc>
          <w:tcPr>
            <w:tcW w:w="3717" w:type="dxa"/>
          </w:tcPr>
          <w:p w:rsidR="007E04EA" w:rsidRPr="00F57612" w:rsidRDefault="00E9156B" w:rsidP="00C82B94">
            <w:pPr>
              <w:spacing w:after="0"/>
              <w:ind w:left="0"/>
              <w:rPr>
                <w:szCs w:val="20"/>
              </w:rPr>
            </w:pPr>
            <w:r>
              <w:rPr>
                <w:szCs w:val="20"/>
              </w:rPr>
              <w:t xml:space="preserve">PTV Application Architect has requested a solution for auto-scaling of the DAP SharePoint environment.  This is a change to the project scope, as it is not a stated required and was not included in CGI’s Offer. </w:t>
            </w:r>
            <w:r w:rsidR="00986100">
              <w:rPr>
                <w:szCs w:val="20"/>
              </w:rPr>
              <w:t xml:space="preserve">Closure: As agreed with </w:t>
            </w:r>
            <w:r w:rsidR="00C82B94">
              <w:rPr>
                <w:szCs w:val="20"/>
              </w:rPr>
              <w:t>PTV DAP Project Manager</w:t>
            </w:r>
            <w:r w:rsidR="00986100">
              <w:rPr>
                <w:szCs w:val="20"/>
              </w:rPr>
              <w:t>, this will be investigated as a requirement for a future phase.</w:t>
            </w:r>
          </w:p>
        </w:tc>
        <w:tc>
          <w:tcPr>
            <w:tcW w:w="917" w:type="dxa"/>
          </w:tcPr>
          <w:p w:rsidR="007E04EA" w:rsidRPr="00F57612" w:rsidRDefault="00E6744D" w:rsidP="00E85A59">
            <w:pPr>
              <w:spacing w:after="0"/>
              <w:ind w:left="0"/>
              <w:jc w:val="center"/>
              <w:rPr>
                <w:szCs w:val="20"/>
              </w:rPr>
            </w:pPr>
            <w:r>
              <w:rPr>
                <w:szCs w:val="20"/>
              </w:rPr>
              <w:t>Closed</w:t>
            </w:r>
            <w:r w:rsidR="00A83361">
              <w:rPr>
                <w:szCs w:val="20"/>
              </w:rPr>
              <w:t xml:space="preserve"> for </w:t>
            </w:r>
            <w:proofErr w:type="spellStart"/>
            <w:r w:rsidR="00A83361">
              <w:rPr>
                <w:szCs w:val="20"/>
              </w:rPr>
              <w:t>PoV</w:t>
            </w:r>
            <w:proofErr w:type="spellEnd"/>
            <w:r w:rsidR="00A83361">
              <w:rPr>
                <w:szCs w:val="20"/>
              </w:rPr>
              <w:t xml:space="preserve"> Phase</w:t>
            </w:r>
          </w:p>
        </w:tc>
        <w:tc>
          <w:tcPr>
            <w:tcW w:w="926" w:type="dxa"/>
            <w:gridSpan w:val="2"/>
          </w:tcPr>
          <w:p w:rsidR="007E04EA" w:rsidRPr="00F57612" w:rsidRDefault="002C6398" w:rsidP="00E85A59">
            <w:pPr>
              <w:spacing w:after="0"/>
              <w:ind w:left="0"/>
              <w:jc w:val="center"/>
              <w:rPr>
                <w:szCs w:val="20"/>
              </w:rPr>
            </w:pPr>
            <w:r>
              <w:rPr>
                <w:szCs w:val="20"/>
              </w:rPr>
              <w:t>EDA</w:t>
            </w:r>
          </w:p>
        </w:tc>
        <w:tc>
          <w:tcPr>
            <w:tcW w:w="708" w:type="dxa"/>
            <w:gridSpan w:val="2"/>
          </w:tcPr>
          <w:p w:rsidR="007E04EA" w:rsidRPr="00F57612" w:rsidRDefault="002C6398" w:rsidP="00E85A59">
            <w:pPr>
              <w:spacing w:after="0"/>
              <w:ind w:left="0"/>
              <w:jc w:val="center"/>
              <w:rPr>
                <w:szCs w:val="20"/>
              </w:rPr>
            </w:pPr>
            <w:r>
              <w:rPr>
                <w:szCs w:val="20"/>
              </w:rPr>
              <w:t>2</w:t>
            </w:r>
            <w:r w:rsidR="00955C3A">
              <w:rPr>
                <w:szCs w:val="20"/>
              </w:rPr>
              <w:t>5</w:t>
            </w:r>
            <w:r>
              <w:rPr>
                <w:szCs w:val="20"/>
              </w:rPr>
              <w:t>/02</w:t>
            </w:r>
          </w:p>
        </w:tc>
      </w:tr>
      <w:tr w:rsidR="007E04EA" w:rsidRPr="00F57612" w:rsidTr="00E9156B">
        <w:trPr>
          <w:gridAfter w:val="1"/>
          <w:wAfter w:w="10" w:type="dxa"/>
          <w:cantSplit/>
        </w:trPr>
        <w:tc>
          <w:tcPr>
            <w:tcW w:w="727" w:type="dxa"/>
          </w:tcPr>
          <w:p w:rsidR="007E04EA" w:rsidRPr="00F57612" w:rsidRDefault="007E04EA" w:rsidP="00754FA2">
            <w:pPr>
              <w:spacing w:after="0"/>
              <w:ind w:left="0"/>
              <w:rPr>
                <w:szCs w:val="20"/>
              </w:rPr>
            </w:pPr>
            <w:r>
              <w:rPr>
                <w:szCs w:val="20"/>
              </w:rPr>
              <w:lastRenderedPageBreak/>
              <w:t>SA-I3</w:t>
            </w:r>
          </w:p>
        </w:tc>
        <w:tc>
          <w:tcPr>
            <w:tcW w:w="3355" w:type="dxa"/>
            <w:shd w:val="clear" w:color="auto" w:fill="auto"/>
          </w:tcPr>
          <w:p w:rsidR="007E04EA" w:rsidRPr="00F57612" w:rsidRDefault="007E04EA" w:rsidP="00754FA2">
            <w:pPr>
              <w:spacing w:after="0"/>
              <w:ind w:left="0"/>
              <w:rPr>
                <w:szCs w:val="20"/>
              </w:rPr>
            </w:pPr>
            <w:r>
              <w:rPr>
                <w:szCs w:val="20"/>
              </w:rPr>
              <w:t>Express Route</w:t>
            </w:r>
          </w:p>
        </w:tc>
        <w:tc>
          <w:tcPr>
            <w:tcW w:w="3717" w:type="dxa"/>
          </w:tcPr>
          <w:p w:rsidR="007E04EA" w:rsidRPr="00F57612" w:rsidRDefault="007E04EA" w:rsidP="00456535">
            <w:pPr>
              <w:spacing w:after="0"/>
              <w:ind w:left="0"/>
              <w:rPr>
                <w:szCs w:val="20"/>
              </w:rPr>
            </w:pPr>
            <w:proofErr w:type="spellStart"/>
            <w:r>
              <w:rPr>
                <w:szCs w:val="20"/>
              </w:rPr>
              <w:t>CenITex</w:t>
            </w:r>
            <w:proofErr w:type="spellEnd"/>
            <w:r>
              <w:rPr>
                <w:szCs w:val="20"/>
              </w:rPr>
              <w:t xml:space="preserve"> are in the process of implementing an Express Route connection. Deemed a pilot project, there may be some issues getting Express Route running, and it is not expected to be active until April-May 2016. Until then, the DAP can use the Internet connection, but performance may be impacted by other government uses of the </w:t>
            </w:r>
            <w:proofErr w:type="spellStart"/>
            <w:r>
              <w:rPr>
                <w:szCs w:val="20"/>
              </w:rPr>
              <w:t>WoG</w:t>
            </w:r>
            <w:proofErr w:type="spellEnd"/>
            <w:r>
              <w:rPr>
                <w:szCs w:val="20"/>
              </w:rPr>
              <w:t xml:space="preserve"> Internet connection.</w:t>
            </w:r>
            <w:r w:rsidR="00456535">
              <w:rPr>
                <w:szCs w:val="20"/>
              </w:rPr>
              <w:t xml:space="preserve"> Closure: This is closed from an architectural point of view, pending completion of the ExpressRoute provisioning.</w:t>
            </w:r>
          </w:p>
        </w:tc>
        <w:tc>
          <w:tcPr>
            <w:tcW w:w="917" w:type="dxa"/>
          </w:tcPr>
          <w:p w:rsidR="007E04EA" w:rsidRPr="00F57612" w:rsidRDefault="00456535" w:rsidP="00E85A59">
            <w:pPr>
              <w:spacing w:after="0"/>
              <w:ind w:left="0"/>
              <w:jc w:val="center"/>
              <w:rPr>
                <w:szCs w:val="20"/>
              </w:rPr>
            </w:pPr>
            <w:r>
              <w:rPr>
                <w:szCs w:val="20"/>
              </w:rPr>
              <w:t>Closed</w:t>
            </w:r>
          </w:p>
        </w:tc>
        <w:tc>
          <w:tcPr>
            <w:tcW w:w="926" w:type="dxa"/>
            <w:gridSpan w:val="2"/>
          </w:tcPr>
          <w:p w:rsidR="007E04EA" w:rsidRPr="00F57612" w:rsidRDefault="00CE4F64" w:rsidP="00E85A59">
            <w:pPr>
              <w:spacing w:after="0"/>
              <w:ind w:left="0"/>
              <w:jc w:val="center"/>
              <w:rPr>
                <w:szCs w:val="20"/>
              </w:rPr>
            </w:pPr>
            <w:r>
              <w:rPr>
                <w:szCs w:val="20"/>
              </w:rPr>
              <w:t>JK/KD</w:t>
            </w:r>
          </w:p>
        </w:tc>
        <w:tc>
          <w:tcPr>
            <w:tcW w:w="708" w:type="dxa"/>
            <w:gridSpan w:val="2"/>
          </w:tcPr>
          <w:p w:rsidR="007E04EA" w:rsidRPr="00F57612" w:rsidRDefault="00CE4F64" w:rsidP="00E85A59">
            <w:pPr>
              <w:spacing w:after="0"/>
              <w:ind w:left="0"/>
              <w:jc w:val="center"/>
              <w:rPr>
                <w:szCs w:val="20"/>
              </w:rPr>
            </w:pPr>
            <w:r>
              <w:rPr>
                <w:szCs w:val="20"/>
              </w:rPr>
              <w:t>01/06</w:t>
            </w:r>
          </w:p>
        </w:tc>
      </w:tr>
      <w:tr w:rsidR="007E04EA" w:rsidRPr="00F57612" w:rsidTr="00E9156B">
        <w:trPr>
          <w:gridAfter w:val="1"/>
          <w:wAfter w:w="10" w:type="dxa"/>
          <w:cantSplit/>
        </w:trPr>
        <w:tc>
          <w:tcPr>
            <w:tcW w:w="727" w:type="dxa"/>
          </w:tcPr>
          <w:p w:rsidR="007E04EA" w:rsidRPr="00F57612" w:rsidRDefault="007E04EA" w:rsidP="00754FA2">
            <w:pPr>
              <w:spacing w:after="0"/>
              <w:ind w:left="0"/>
              <w:rPr>
                <w:szCs w:val="20"/>
              </w:rPr>
            </w:pPr>
            <w:r>
              <w:rPr>
                <w:szCs w:val="20"/>
              </w:rPr>
              <w:t>SA-I4</w:t>
            </w:r>
          </w:p>
        </w:tc>
        <w:tc>
          <w:tcPr>
            <w:tcW w:w="3355" w:type="dxa"/>
            <w:shd w:val="clear" w:color="auto" w:fill="auto"/>
          </w:tcPr>
          <w:p w:rsidR="007E04EA" w:rsidRPr="00F57612" w:rsidRDefault="007E04EA" w:rsidP="00754FA2">
            <w:pPr>
              <w:spacing w:after="0"/>
              <w:ind w:left="0"/>
              <w:rPr>
                <w:szCs w:val="20"/>
              </w:rPr>
            </w:pPr>
            <w:r>
              <w:rPr>
                <w:szCs w:val="20"/>
              </w:rPr>
              <w:t>Power BI Location</w:t>
            </w:r>
          </w:p>
        </w:tc>
        <w:tc>
          <w:tcPr>
            <w:tcW w:w="3717" w:type="dxa"/>
          </w:tcPr>
          <w:p w:rsidR="007E04EA" w:rsidRPr="00F57612" w:rsidRDefault="007E04EA" w:rsidP="00955C3A">
            <w:pPr>
              <w:spacing w:after="0"/>
              <w:ind w:left="0"/>
              <w:rPr>
                <w:szCs w:val="20"/>
              </w:rPr>
            </w:pPr>
            <w:r>
              <w:rPr>
                <w:szCs w:val="20"/>
              </w:rPr>
              <w:t xml:space="preserve">Power BI is currently hosted in the US, and can support both </w:t>
            </w:r>
            <w:proofErr w:type="spellStart"/>
            <w:r>
              <w:rPr>
                <w:szCs w:val="20"/>
              </w:rPr>
              <w:t>DirectQuery</w:t>
            </w:r>
            <w:proofErr w:type="spellEnd"/>
            <w:r>
              <w:rPr>
                <w:szCs w:val="20"/>
              </w:rPr>
              <w:t xml:space="preserve"> (data is queried from the US Power BI server, report rendered and sent to the user), or uploading of static data sets (refreshed once every 24 hours). </w:t>
            </w:r>
            <w:r w:rsidR="00955C3A">
              <w:rPr>
                <w:szCs w:val="20"/>
              </w:rPr>
              <w:t>Closure: Power BI is now available hosted in Australian</w:t>
            </w:r>
            <w:r>
              <w:rPr>
                <w:szCs w:val="20"/>
              </w:rPr>
              <w:t xml:space="preserve"> </w:t>
            </w:r>
            <w:r w:rsidR="00955C3A">
              <w:rPr>
                <w:szCs w:val="20"/>
              </w:rPr>
              <w:t>Azure Data Centres.</w:t>
            </w:r>
          </w:p>
        </w:tc>
        <w:tc>
          <w:tcPr>
            <w:tcW w:w="917" w:type="dxa"/>
          </w:tcPr>
          <w:p w:rsidR="007E04EA" w:rsidRPr="00F57612" w:rsidRDefault="00955C3A" w:rsidP="00E85A59">
            <w:pPr>
              <w:spacing w:after="0"/>
              <w:ind w:left="0"/>
              <w:jc w:val="center"/>
              <w:rPr>
                <w:szCs w:val="20"/>
              </w:rPr>
            </w:pPr>
            <w:r>
              <w:rPr>
                <w:szCs w:val="20"/>
              </w:rPr>
              <w:t>Closed</w:t>
            </w:r>
          </w:p>
        </w:tc>
        <w:tc>
          <w:tcPr>
            <w:tcW w:w="926" w:type="dxa"/>
            <w:gridSpan w:val="2"/>
          </w:tcPr>
          <w:p w:rsidR="007E04EA" w:rsidRPr="00F57612" w:rsidRDefault="00CE4F64" w:rsidP="00E85A59">
            <w:pPr>
              <w:spacing w:after="0"/>
              <w:ind w:left="0"/>
              <w:jc w:val="center"/>
              <w:rPr>
                <w:szCs w:val="20"/>
              </w:rPr>
            </w:pPr>
            <w:r>
              <w:rPr>
                <w:szCs w:val="20"/>
              </w:rPr>
              <w:t>CGI</w:t>
            </w:r>
          </w:p>
        </w:tc>
        <w:tc>
          <w:tcPr>
            <w:tcW w:w="708" w:type="dxa"/>
            <w:gridSpan w:val="2"/>
          </w:tcPr>
          <w:p w:rsidR="007E04EA" w:rsidRPr="00F57612" w:rsidRDefault="00CE4F64" w:rsidP="00E85A59">
            <w:pPr>
              <w:spacing w:after="0"/>
              <w:ind w:left="0"/>
              <w:jc w:val="center"/>
              <w:rPr>
                <w:szCs w:val="20"/>
              </w:rPr>
            </w:pPr>
            <w:r>
              <w:rPr>
                <w:szCs w:val="20"/>
              </w:rPr>
              <w:t>02/16</w:t>
            </w:r>
          </w:p>
        </w:tc>
      </w:tr>
      <w:tr w:rsidR="007E04EA" w:rsidRPr="00F57612" w:rsidTr="00E9156B">
        <w:trPr>
          <w:cantSplit/>
        </w:trPr>
        <w:tc>
          <w:tcPr>
            <w:tcW w:w="727" w:type="dxa"/>
          </w:tcPr>
          <w:p w:rsidR="007E04EA" w:rsidRDefault="007E04EA" w:rsidP="00754FA2">
            <w:pPr>
              <w:spacing w:after="0"/>
              <w:ind w:left="0"/>
              <w:rPr>
                <w:szCs w:val="20"/>
              </w:rPr>
            </w:pPr>
            <w:r>
              <w:rPr>
                <w:szCs w:val="20"/>
              </w:rPr>
              <w:t>SA-I5</w:t>
            </w:r>
          </w:p>
        </w:tc>
        <w:tc>
          <w:tcPr>
            <w:tcW w:w="3355" w:type="dxa"/>
            <w:shd w:val="clear" w:color="auto" w:fill="auto"/>
          </w:tcPr>
          <w:p w:rsidR="007E04EA" w:rsidRDefault="007E04EA" w:rsidP="00754FA2">
            <w:pPr>
              <w:spacing w:after="0"/>
              <w:ind w:left="0"/>
              <w:rPr>
                <w:szCs w:val="20"/>
              </w:rPr>
            </w:pPr>
            <w:r>
              <w:rPr>
                <w:szCs w:val="20"/>
              </w:rPr>
              <w:t>Azure Machine Learning Processing Location</w:t>
            </w:r>
          </w:p>
        </w:tc>
        <w:tc>
          <w:tcPr>
            <w:tcW w:w="3717" w:type="dxa"/>
          </w:tcPr>
          <w:p w:rsidR="007E04EA" w:rsidRPr="00F57612" w:rsidRDefault="007E04EA" w:rsidP="00C82B94">
            <w:pPr>
              <w:spacing w:after="0"/>
              <w:ind w:left="0"/>
              <w:rPr>
                <w:szCs w:val="20"/>
              </w:rPr>
            </w:pPr>
            <w:r>
              <w:rPr>
                <w:szCs w:val="20"/>
              </w:rPr>
              <w:t xml:space="preserve">Azure ML is currently not available in the Australian Azure regions, meaning data must be transferred for processing to the US Azure servers. </w:t>
            </w:r>
            <w:r w:rsidR="00955C3A">
              <w:rPr>
                <w:szCs w:val="20"/>
              </w:rPr>
              <w:t xml:space="preserve">Subject to security assessment, this </w:t>
            </w:r>
            <w:r>
              <w:rPr>
                <w:szCs w:val="20"/>
              </w:rPr>
              <w:t>can be mitigated by only choosing to access data sets that are unclassified and approved for processing outside of Australia (removing any sensitive data), or by performing machine learning within the ADA environment, such as on the Spark cluster.</w:t>
            </w:r>
            <w:r w:rsidR="00986100">
              <w:rPr>
                <w:szCs w:val="20"/>
              </w:rPr>
              <w:t xml:space="preserve"> Closure: The business is aware of this limitation</w:t>
            </w:r>
            <w:r w:rsidR="00C82B94">
              <w:rPr>
                <w:szCs w:val="20"/>
              </w:rPr>
              <w:t>, and is prepared to wait until AML is available locally.</w:t>
            </w:r>
          </w:p>
        </w:tc>
        <w:tc>
          <w:tcPr>
            <w:tcW w:w="927" w:type="dxa"/>
            <w:gridSpan w:val="2"/>
          </w:tcPr>
          <w:p w:rsidR="007E04EA" w:rsidRPr="00F57612" w:rsidRDefault="00E6744D" w:rsidP="00E85A59">
            <w:pPr>
              <w:spacing w:after="0"/>
              <w:ind w:left="0"/>
              <w:jc w:val="center"/>
              <w:rPr>
                <w:szCs w:val="20"/>
              </w:rPr>
            </w:pPr>
            <w:r>
              <w:rPr>
                <w:szCs w:val="20"/>
              </w:rPr>
              <w:t>Closed</w:t>
            </w:r>
            <w:r w:rsidR="00A83361">
              <w:rPr>
                <w:szCs w:val="20"/>
              </w:rPr>
              <w:t xml:space="preserve"> for </w:t>
            </w:r>
            <w:proofErr w:type="spellStart"/>
            <w:r w:rsidR="00A83361">
              <w:rPr>
                <w:szCs w:val="20"/>
              </w:rPr>
              <w:t>PoV</w:t>
            </w:r>
            <w:proofErr w:type="spellEnd"/>
            <w:r w:rsidR="00A83361">
              <w:rPr>
                <w:szCs w:val="20"/>
              </w:rPr>
              <w:t xml:space="preserve"> Phase</w:t>
            </w:r>
          </w:p>
        </w:tc>
        <w:tc>
          <w:tcPr>
            <w:tcW w:w="930" w:type="dxa"/>
            <w:gridSpan w:val="2"/>
          </w:tcPr>
          <w:p w:rsidR="007E04EA" w:rsidRPr="00F57612" w:rsidRDefault="002C6398" w:rsidP="00E85A59">
            <w:pPr>
              <w:spacing w:after="0"/>
              <w:ind w:left="0"/>
              <w:jc w:val="center"/>
              <w:rPr>
                <w:szCs w:val="20"/>
              </w:rPr>
            </w:pPr>
            <w:r>
              <w:rPr>
                <w:szCs w:val="20"/>
              </w:rPr>
              <w:t>CGI</w:t>
            </w:r>
          </w:p>
        </w:tc>
        <w:tc>
          <w:tcPr>
            <w:tcW w:w="704" w:type="dxa"/>
            <w:gridSpan w:val="2"/>
          </w:tcPr>
          <w:p w:rsidR="007E04EA" w:rsidRPr="00F57612" w:rsidRDefault="002C6398" w:rsidP="00E85A59">
            <w:pPr>
              <w:spacing w:after="0"/>
              <w:ind w:left="0"/>
              <w:jc w:val="center"/>
              <w:rPr>
                <w:szCs w:val="20"/>
              </w:rPr>
            </w:pPr>
            <w:r>
              <w:rPr>
                <w:szCs w:val="20"/>
              </w:rPr>
              <w:t>16/03</w:t>
            </w:r>
          </w:p>
        </w:tc>
      </w:tr>
      <w:tr w:rsidR="007E04EA" w:rsidRPr="00F57612" w:rsidTr="00E9156B">
        <w:trPr>
          <w:cantSplit/>
        </w:trPr>
        <w:tc>
          <w:tcPr>
            <w:tcW w:w="727" w:type="dxa"/>
          </w:tcPr>
          <w:p w:rsidR="007E04EA" w:rsidRDefault="007E04EA" w:rsidP="00754FA2">
            <w:pPr>
              <w:spacing w:after="0"/>
              <w:ind w:left="0"/>
              <w:rPr>
                <w:szCs w:val="20"/>
              </w:rPr>
            </w:pPr>
            <w:r>
              <w:rPr>
                <w:szCs w:val="20"/>
              </w:rPr>
              <w:t>SA-I6</w:t>
            </w:r>
          </w:p>
        </w:tc>
        <w:tc>
          <w:tcPr>
            <w:tcW w:w="3355" w:type="dxa"/>
            <w:shd w:val="clear" w:color="auto" w:fill="auto"/>
          </w:tcPr>
          <w:p w:rsidR="007E04EA" w:rsidRDefault="007E04EA" w:rsidP="00754FA2">
            <w:pPr>
              <w:spacing w:after="0"/>
              <w:ind w:left="0"/>
              <w:rPr>
                <w:szCs w:val="20"/>
              </w:rPr>
            </w:pPr>
            <w:r>
              <w:rPr>
                <w:szCs w:val="20"/>
              </w:rPr>
              <w:t>Outstanding Data Classification</w:t>
            </w:r>
          </w:p>
        </w:tc>
        <w:tc>
          <w:tcPr>
            <w:tcW w:w="3717" w:type="dxa"/>
          </w:tcPr>
          <w:p w:rsidR="00AA689A" w:rsidRDefault="007E04EA" w:rsidP="00AF20EC">
            <w:pPr>
              <w:spacing w:after="0"/>
              <w:ind w:left="0"/>
              <w:rPr>
                <w:szCs w:val="20"/>
              </w:rPr>
            </w:pPr>
            <w:r>
              <w:rPr>
                <w:szCs w:val="20"/>
              </w:rPr>
              <w:t>Some data has not been formally classified. The absence of classification is not deemed to be a problem, but classification should occur sooner rather than later.</w:t>
            </w:r>
            <w:r w:rsidR="00955C3A">
              <w:rPr>
                <w:szCs w:val="20"/>
              </w:rPr>
              <w:t xml:space="preserve"> </w:t>
            </w:r>
          </w:p>
          <w:p w:rsidR="007E04EA" w:rsidRDefault="00955C3A" w:rsidP="00AF20EC">
            <w:pPr>
              <w:spacing w:after="0"/>
              <w:ind w:left="0"/>
              <w:rPr>
                <w:szCs w:val="20"/>
              </w:rPr>
            </w:pPr>
            <w:r w:rsidRPr="00AA689A">
              <w:rPr>
                <w:b/>
                <w:szCs w:val="20"/>
              </w:rPr>
              <w:t>Closure:</w:t>
            </w:r>
            <w:r>
              <w:rPr>
                <w:szCs w:val="20"/>
              </w:rPr>
              <w:t xml:space="preserve"> This is an on-going task separate from the DAP. PTV has agreed that data to be stored </w:t>
            </w:r>
            <w:r w:rsidR="00AF20EC">
              <w:rPr>
                <w:szCs w:val="20"/>
              </w:rPr>
              <w:t>for</w:t>
            </w:r>
            <w:r>
              <w:rPr>
                <w:szCs w:val="20"/>
              </w:rPr>
              <w:t xml:space="preserve"> </w:t>
            </w:r>
            <w:proofErr w:type="spellStart"/>
            <w:r>
              <w:rPr>
                <w:szCs w:val="20"/>
              </w:rPr>
              <w:t>PoV</w:t>
            </w:r>
            <w:proofErr w:type="spellEnd"/>
            <w:r>
              <w:rPr>
                <w:szCs w:val="20"/>
              </w:rPr>
              <w:t xml:space="preserve"> is acceptable</w:t>
            </w:r>
            <w:r w:rsidR="00AF20EC">
              <w:rPr>
                <w:szCs w:val="20"/>
              </w:rPr>
              <w:t xml:space="preserve"> to be held in Australian Azure servers</w:t>
            </w:r>
            <w:r>
              <w:rPr>
                <w:szCs w:val="20"/>
              </w:rPr>
              <w:t xml:space="preserve">, with the encryption of key columns as outlined in section </w:t>
            </w:r>
            <w:r w:rsidR="00AF20EC">
              <w:rPr>
                <w:szCs w:val="20"/>
              </w:rPr>
              <w:t>12.3.1.</w:t>
            </w:r>
          </w:p>
        </w:tc>
        <w:tc>
          <w:tcPr>
            <w:tcW w:w="927" w:type="dxa"/>
            <w:gridSpan w:val="2"/>
          </w:tcPr>
          <w:p w:rsidR="007E04EA" w:rsidRDefault="002C6398" w:rsidP="007D712E">
            <w:pPr>
              <w:spacing w:after="0"/>
              <w:ind w:left="0"/>
              <w:jc w:val="center"/>
              <w:rPr>
                <w:szCs w:val="20"/>
              </w:rPr>
            </w:pPr>
            <w:r>
              <w:rPr>
                <w:szCs w:val="20"/>
              </w:rPr>
              <w:t xml:space="preserve">Closed </w:t>
            </w:r>
          </w:p>
        </w:tc>
        <w:tc>
          <w:tcPr>
            <w:tcW w:w="930" w:type="dxa"/>
            <w:gridSpan w:val="2"/>
          </w:tcPr>
          <w:p w:rsidR="007E04EA" w:rsidRDefault="002C6398" w:rsidP="00E85A59">
            <w:pPr>
              <w:spacing w:after="0"/>
              <w:ind w:left="0"/>
              <w:jc w:val="center"/>
              <w:rPr>
                <w:szCs w:val="20"/>
              </w:rPr>
            </w:pPr>
            <w:r>
              <w:rPr>
                <w:szCs w:val="20"/>
              </w:rPr>
              <w:t>PTV</w:t>
            </w:r>
          </w:p>
        </w:tc>
        <w:tc>
          <w:tcPr>
            <w:tcW w:w="704" w:type="dxa"/>
            <w:gridSpan w:val="2"/>
          </w:tcPr>
          <w:p w:rsidR="007E04EA" w:rsidRDefault="007E04EA" w:rsidP="00E85A59">
            <w:pPr>
              <w:spacing w:after="0"/>
              <w:ind w:left="0"/>
              <w:jc w:val="center"/>
              <w:rPr>
                <w:szCs w:val="20"/>
              </w:rPr>
            </w:pPr>
          </w:p>
        </w:tc>
      </w:tr>
      <w:tr w:rsidR="007E04EA" w:rsidRPr="00F57612" w:rsidTr="00E9156B">
        <w:trPr>
          <w:cantSplit/>
        </w:trPr>
        <w:tc>
          <w:tcPr>
            <w:tcW w:w="727" w:type="dxa"/>
          </w:tcPr>
          <w:p w:rsidR="007E04EA" w:rsidRDefault="007E04EA" w:rsidP="00754FA2">
            <w:pPr>
              <w:spacing w:after="0"/>
              <w:ind w:left="0"/>
              <w:rPr>
                <w:szCs w:val="20"/>
              </w:rPr>
            </w:pPr>
            <w:r>
              <w:rPr>
                <w:szCs w:val="20"/>
              </w:rPr>
              <w:t>SA-I7</w:t>
            </w:r>
          </w:p>
        </w:tc>
        <w:tc>
          <w:tcPr>
            <w:tcW w:w="3355" w:type="dxa"/>
            <w:shd w:val="clear" w:color="auto" w:fill="auto"/>
          </w:tcPr>
          <w:p w:rsidR="007E04EA" w:rsidRDefault="007E04EA">
            <w:pPr>
              <w:spacing w:after="0"/>
              <w:ind w:left="0"/>
              <w:rPr>
                <w:szCs w:val="20"/>
              </w:rPr>
            </w:pPr>
            <w:r>
              <w:rPr>
                <w:szCs w:val="20"/>
              </w:rPr>
              <w:t>Dimensional Matrix not yet determined</w:t>
            </w:r>
          </w:p>
        </w:tc>
        <w:tc>
          <w:tcPr>
            <w:tcW w:w="3717" w:type="dxa"/>
          </w:tcPr>
          <w:p w:rsidR="007E04EA" w:rsidRDefault="007E04EA" w:rsidP="00423FFE">
            <w:pPr>
              <w:spacing w:after="0"/>
              <w:ind w:left="0"/>
              <w:rPr>
                <w:szCs w:val="20"/>
              </w:rPr>
            </w:pPr>
            <w:r>
              <w:rPr>
                <w:szCs w:val="20"/>
              </w:rPr>
              <w:t>The Data Mart designs are not done until the Reporting Specification. Data sources are correctly identified as supplying the data required, but Reporting Specifications will be done in the next 4-8</w:t>
            </w:r>
            <w:r w:rsidR="00CE4F64">
              <w:rPr>
                <w:szCs w:val="20"/>
              </w:rPr>
              <w:t xml:space="preserve"> </w:t>
            </w:r>
            <w:r>
              <w:rPr>
                <w:szCs w:val="20"/>
              </w:rPr>
              <w:t>weeks, solidifying the Dimensional Matrix.</w:t>
            </w:r>
            <w:r w:rsidR="00375190">
              <w:rPr>
                <w:szCs w:val="20"/>
              </w:rPr>
              <w:t xml:space="preserve"> </w:t>
            </w:r>
            <w:r w:rsidR="00423FFE">
              <w:rPr>
                <w:szCs w:val="20"/>
              </w:rPr>
              <w:t>Closure: This is now complete, and the Dimensional Matrix updated in section 6.2.</w:t>
            </w:r>
          </w:p>
        </w:tc>
        <w:tc>
          <w:tcPr>
            <w:tcW w:w="927" w:type="dxa"/>
            <w:gridSpan w:val="2"/>
          </w:tcPr>
          <w:p w:rsidR="007E04EA" w:rsidRDefault="007E04EA" w:rsidP="00E85A59">
            <w:pPr>
              <w:spacing w:after="0"/>
              <w:ind w:left="0"/>
              <w:jc w:val="center"/>
              <w:rPr>
                <w:szCs w:val="20"/>
              </w:rPr>
            </w:pPr>
          </w:p>
          <w:p w:rsidR="007E04EA" w:rsidRDefault="00423FFE" w:rsidP="00E85A59">
            <w:pPr>
              <w:spacing w:after="0"/>
              <w:ind w:left="0"/>
              <w:jc w:val="center"/>
              <w:rPr>
                <w:szCs w:val="20"/>
              </w:rPr>
            </w:pPr>
            <w:r>
              <w:rPr>
                <w:szCs w:val="20"/>
              </w:rPr>
              <w:t>Closed</w:t>
            </w:r>
          </w:p>
          <w:p w:rsidR="007E04EA" w:rsidRDefault="007E04EA" w:rsidP="00E85A59">
            <w:pPr>
              <w:spacing w:after="0"/>
              <w:ind w:left="0"/>
              <w:jc w:val="center"/>
              <w:rPr>
                <w:szCs w:val="20"/>
              </w:rPr>
            </w:pPr>
          </w:p>
          <w:p w:rsidR="007E04EA" w:rsidRDefault="007E04EA" w:rsidP="00E85A59">
            <w:pPr>
              <w:spacing w:after="0"/>
              <w:ind w:left="0"/>
              <w:jc w:val="center"/>
              <w:rPr>
                <w:szCs w:val="20"/>
              </w:rPr>
            </w:pPr>
          </w:p>
        </w:tc>
        <w:tc>
          <w:tcPr>
            <w:tcW w:w="930" w:type="dxa"/>
            <w:gridSpan w:val="2"/>
          </w:tcPr>
          <w:p w:rsidR="007E04EA" w:rsidRDefault="002C6398" w:rsidP="00E85A59">
            <w:pPr>
              <w:spacing w:after="0"/>
              <w:ind w:left="0"/>
              <w:jc w:val="center"/>
              <w:rPr>
                <w:szCs w:val="20"/>
              </w:rPr>
            </w:pPr>
            <w:r>
              <w:rPr>
                <w:szCs w:val="20"/>
              </w:rPr>
              <w:t>CGI</w:t>
            </w:r>
          </w:p>
        </w:tc>
        <w:tc>
          <w:tcPr>
            <w:tcW w:w="704" w:type="dxa"/>
            <w:gridSpan w:val="2"/>
          </w:tcPr>
          <w:p w:rsidR="007E04EA" w:rsidRDefault="002C6398" w:rsidP="00E85A59">
            <w:pPr>
              <w:spacing w:after="0"/>
              <w:ind w:left="0"/>
              <w:jc w:val="center"/>
              <w:rPr>
                <w:szCs w:val="20"/>
              </w:rPr>
            </w:pPr>
            <w:r>
              <w:rPr>
                <w:szCs w:val="20"/>
              </w:rPr>
              <w:t>21/03</w:t>
            </w:r>
          </w:p>
        </w:tc>
      </w:tr>
      <w:tr w:rsidR="007E04EA" w:rsidRPr="00F57612" w:rsidTr="00E9156B">
        <w:trPr>
          <w:cantSplit/>
        </w:trPr>
        <w:tc>
          <w:tcPr>
            <w:tcW w:w="727" w:type="dxa"/>
          </w:tcPr>
          <w:p w:rsidR="007E04EA" w:rsidRDefault="007E04EA" w:rsidP="00754FA2">
            <w:pPr>
              <w:spacing w:after="0"/>
              <w:ind w:left="0"/>
              <w:rPr>
                <w:szCs w:val="20"/>
              </w:rPr>
            </w:pPr>
            <w:r>
              <w:rPr>
                <w:szCs w:val="20"/>
              </w:rPr>
              <w:lastRenderedPageBreak/>
              <w:t>SA-I8</w:t>
            </w:r>
          </w:p>
        </w:tc>
        <w:tc>
          <w:tcPr>
            <w:tcW w:w="3355" w:type="dxa"/>
            <w:shd w:val="clear" w:color="auto" w:fill="auto"/>
          </w:tcPr>
          <w:p w:rsidR="007E04EA" w:rsidRDefault="007E04EA" w:rsidP="00153D00">
            <w:pPr>
              <w:spacing w:after="0"/>
              <w:ind w:left="0"/>
              <w:rPr>
                <w:szCs w:val="20"/>
              </w:rPr>
            </w:pPr>
            <w:r>
              <w:rPr>
                <w:szCs w:val="20"/>
              </w:rPr>
              <w:t>SMTP Server required for alerting</w:t>
            </w:r>
          </w:p>
        </w:tc>
        <w:tc>
          <w:tcPr>
            <w:tcW w:w="3717" w:type="dxa"/>
          </w:tcPr>
          <w:p w:rsidR="007E04EA" w:rsidRDefault="007E04EA" w:rsidP="00754FA2">
            <w:pPr>
              <w:spacing w:after="0"/>
              <w:ind w:left="0"/>
              <w:rPr>
                <w:szCs w:val="20"/>
              </w:rPr>
            </w:pPr>
            <w:r>
              <w:rPr>
                <w:szCs w:val="20"/>
              </w:rPr>
              <w:t xml:space="preserve">Exact nature of the SMTP server has not yet been determined – whether a </w:t>
            </w:r>
            <w:proofErr w:type="spellStart"/>
            <w:r>
              <w:rPr>
                <w:szCs w:val="20"/>
              </w:rPr>
              <w:t>CenITex</w:t>
            </w:r>
            <w:proofErr w:type="spellEnd"/>
            <w:r>
              <w:rPr>
                <w:szCs w:val="20"/>
              </w:rPr>
              <w:t xml:space="preserve"> SMTP server is an option, an Azure SaaS option, or self-hosted.</w:t>
            </w:r>
            <w:r w:rsidR="00AF20EC">
              <w:rPr>
                <w:szCs w:val="20"/>
              </w:rPr>
              <w:t xml:space="preserve"> Closure: SendGrid Azure email service is to be used – details in section 11.5.2</w:t>
            </w:r>
          </w:p>
        </w:tc>
        <w:tc>
          <w:tcPr>
            <w:tcW w:w="927" w:type="dxa"/>
            <w:gridSpan w:val="2"/>
          </w:tcPr>
          <w:p w:rsidR="007E04EA" w:rsidRDefault="007E04EA" w:rsidP="00E85A59">
            <w:pPr>
              <w:spacing w:after="0"/>
              <w:ind w:left="0"/>
              <w:jc w:val="center"/>
              <w:rPr>
                <w:szCs w:val="20"/>
              </w:rPr>
            </w:pPr>
          </w:p>
          <w:p w:rsidR="007E04EA" w:rsidRDefault="007E04EA" w:rsidP="00E85A59">
            <w:pPr>
              <w:spacing w:after="0"/>
              <w:ind w:left="0"/>
              <w:jc w:val="center"/>
              <w:rPr>
                <w:szCs w:val="20"/>
              </w:rPr>
            </w:pPr>
          </w:p>
          <w:p w:rsidR="007E04EA" w:rsidRDefault="002C6398" w:rsidP="00E85A59">
            <w:pPr>
              <w:spacing w:after="0"/>
              <w:ind w:left="0"/>
              <w:jc w:val="center"/>
              <w:rPr>
                <w:szCs w:val="20"/>
              </w:rPr>
            </w:pPr>
            <w:r>
              <w:rPr>
                <w:szCs w:val="20"/>
              </w:rPr>
              <w:t>Closed</w:t>
            </w:r>
          </w:p>
        </w:tc>
        <w:tc>
          <w:tcPr>
            <w:tcW w:w="930" w:type="dxa"/>
            <w:gridSpan w:val="2"/>
          </w:tcPr>
          <w:p w:rsidR="007E04EA" w:rsidRDefault="002C6398" w:rsidP="00E85A59">
            <w:pPr>
              <w:spacing w:after="0"/>
              <w:ind w:left="0"/>
              <w:jc w:val="center"/>
              <w:rPr>
                <w:szCs w:val="20"/>
              </w:rPr>
            </w:pPr>
            <w:r>
              <w:rPr>
                <w:szCs w:val="20"/>
              </w:rPr>
              <w:t>CGI</w:t>
            </w:r>
          </w:p>
        </w:tc>
        <w:tc>
          <w:tcPr>
            <w:tcW w:w="704" w:type="dxa"/>
            <w:gridSpan w:val="2"/>
          </w:tcPr>
          <w:p w:rsidR="007E04EA" w:rsidRDefault="007E04EA" w:rsidP="00E85A59">
            <w:pPr>
              <w:spacing w:after="0"/>
              <w:ind w:left="0"/>
              <w:jc w:val="center"/>
              <w:rPr>
                <w:szCs w:val="20"/>
              </w:rPr>
            </w:pPr>
          </w:p>
        </w:tc>
      </w:tr>
      <w:tr w:rsidR="007E04EA" w:rsidRPr="00F57612" w:rsidTr="00E9156B">
        <w:trPr>
          <w:cantSplit/>
        </w:trPr>
        <w:tc>
          <w:tcPr>
            <w:tcW w:w="727" w:type="dxa"/>
          </w:tcPr>
          <w:p w:rsidR="007E04EA" w:rsidRDefault="007E04EA" w:rsidP="00754FA2">
            <w:pPr>
              <w:spacing w:after="0"/>
              <w:ind w:left="0"/>
              <w:rPr>
                <w:szCs w:val="20"/>
              </w:rPr>
            </w:pPr>
            <w:r>
              <w:rPr>
                <w:szCs w:val="20"/>
              </w:rPr>
              <w:t>SA-I9</w:t>
            </w:r>
          </w:p>
        </w:tc>
        <w:tc>
          <w:tcPr>
            <w:tcW w:w="3355" w:type="dxa"/>
            <w:shd w:val="clear" w:color="auto" w:fill="auto"/>
          </w:tcPr>
          <w:p w:rsidR="007E04EA" w:rsidRDefault="007E04EA">
            <w:pPr>
              <w:spacing w:after="0"/>
              <w:ind w:left="0"/>
              <w:rPr>
                <w:szCs w:val="20"/>
              </w:rPr>
            </w:pPr>
            <w:r>
              <w:rPr>
                <w:szCs w:val="20"/>
              </w:rPr>
              <w:t xml:space="preserve">RTO Clarification </w:t>
            </w:r>
          </w:p>
        </w:tc>
        <w:tc>
          <w:tcPr>
            <w:tcW w:w="3717" w:type="dxa"/>
          </w:tcPr>
          <w:p w:rsidR="007E04EA" w:rsidRDefault="007E04EA" w:rsidP="00456535">
            <w:pPr>
              <w:spacing w:after="0"/>
              <w:ind w:left="0"/>
              <w:rPr>
                <w:szCs w:val="20"/>
              </w:rPr>
            </w:pPr>
            <w:r>
              <w:rPr>
                <w:szCs w:val="20"/>
              </w:rPr>
              <w:t>RTO listed as 1 hour, but not specified whether this is 1 hour from decision to failover, 1 hour from start of incident, or 1 hour from time incident is opened in ITMS.</w:t>
            </w:r>
            <w:r w:rsidR="00AF20EC">
              <w:rPr>
                <w:szCs w:val="20"/>
              </w:rPr>
              <w:t xml:space="preserve"> </w:t>
            </w:r>
            <w:r w:rsidR="00986100">
              <w:rPr>
                <w:szCs w:val="20"/>
              </w:rPr>
              <w:t xml:space="preserve">Closure: </w:t>
            </w:r>
            <w:r w:rsidR="00AF20EC">
              <w:rPr>
                <w:szCs w:val="20"/>
              </w:rPr>
              <w:t xml:space="preserve">RTO will commence from the point where the </w:t>
            </w:r>
            <w:r w:rsidR="00456535">
              <w:rPr>
                <w:szCs w:val="20"/>
              </w:rPr>
              <w:t>incident is first reported</w:t>
            </w:r>
            <w:r w:rsidR="00AF20EC">
              <w:rPr>
                <w:szCs w:val="20"/>
              </w:rPr>
              <w:t>.</w:t>
            </w:r>
          </w:p>
        </w:tc>
        <w:tc>
          <w:tcPr>
            <w:tcW w:w="927" w:type="dxa"/>
            <w:gridSpan w:val="2"/>
          </w:tcPr>
          <w:p w:rsidR="002C6398" w:rsidRDefault="00456535" w:rsidP="002C6398">
            <w:pPr>
              <w:spacing w:after="0"/>
              <w:ind w:left="0"/>
              <w:jc w:val="center"/>
              <w:rPr>
                <w:szCs w:val="20"/>
              </w:rPr>
            </w:pPr>
            <w:r>
              <w:rPr>
                <w:szCs w:val="20"/>
              </w:rPr>
              <w:t>Closed</w:t>
            </w:r>
          </w:p>
          <w:p w:rsidR="007E04EA" w:rsidRDefault="007E04EA" w:rsidP="00E85A59">
            <w:pPr>
              <w:spacing w:after="0"/>
              <w:ind w:left="0"/>
              <w:jc w:val="center"/>
              <w:rPr>
                <w:szCs w:val="20"/>
              </w:rPr>
            </w:pPr>
          </w:p>
        </w:tc>
        <w:tc>
          <w:tcPr>
            <w:tcW w:w="930" w:type="dxa"/>
            <w:gridSpan w:val="2"/>
          </w:tcPr>
          <w:p w:rsidR="007E04EA" w:rsidRDefault="002C6398" w:rsidP="00E85A59">
            <w:pPr>
              <w:spacing w:after="0"/>
              <w:ind w:left="0"/>
              <w:jc w:val="center"/>
              <w:rPr>
                <w:szCs w:val="20"/>
              </w:rPr>
            </w:pPr>
            <w:r>
              <w:rPr>
                <w:szCs w:val="20"/>
              </w:rPr>
              <w:t>KD</w:t>
            </w:r>
          </w:p>
        </w:tc>
        <w:tc>
          <w:tcPr>
            <w:tcW w:w="704" w:type="dxa"/>
            <w:gridSpan w:val="2"/>
          </w:tcPr>
          <w:p w:rsidR="007E04EA" w:rsidRDefault="002C6398" w:rsidP="00E85A59">
            <w:pPr>
              <w:spacing w:after="0"/>
              <w:ind w:left="0"/>
              <w:jc w:val="center"/>
              <w:rPr>
                <w:szCs w:val="20"/>
              </w:rPr>
            </w:pPr>
            <w:r>
              <w:rPr>
                <w:szCs w:val="20"/>
              </w:rPr>
              <w:t>01/03</w:t>
            </w:r>
          </w:p>
        </w:tc>
      </w:tr>
      <w:tr w:rsidR="007E04EA" w:rsidRPr="00F57612" w:rsidTr="00E9156B">
        <w:trPr>
          <w:cantSplit/>
        </w:trPr>
        <w:tc>
          <w:tcPr>
            <w:tcW w:w="727" w:type="dxa"/>
          </w:tcPr>
          <w:p w:rsidR="007E04EA" w:rsidRDefault="007E04EA" w:rsidP="00754FA2">
            <w:pPr>
              <w:spacing w:after="0"/>
              <w:ind w:left="0"/>
              <w:rPr>
                <w:szCs w:val="20"/>
              </w:rPr>
            </w:pPr>
            <w:r>
              <w:rPr>
                <w:szCs w:val="20"/>
              </w:rPr>
              <w:t>SA-I10</w:t>
            </w:r>
          </w:p>
        </w:tc>
        <w:tc>
          <w:tcPr>
            <w:tcW w:w="3355" w:type="dxa"/>
            <w:shd w:val="clear" w:color="auto" w:fill="auto"/>
          </w:tcPr>
          <w:p w:rsidR="007E04EA" w:rsidRDefault="007E04EA">
            <w:pPr>
              <w:spacing w:after="0"/>
              <w:ind w:left="0"/>
              <w:rPr>
                <w:szCs w:val="20"/>
              </w:rPr>
            </w:pPr>
            <w:r>
              <w:rPr>
                <w:szCs w:val="20"/>
              </w:rPr>
              <w:t>Myki extract has a manual component</w:t>
            </w:r>
          </w:p>
        </w:tc>
        <w:tc>
          <w:tcPr>
            <w:tcW w:w="3717" w:type="dxa"/>
          </w:tcPr>
          <w:p w:rsidR="007E04EA" w:rsidRDefault="007E04EA" w:rsidP="00986100">
            <w:pPr>
              <w:spacing w:after="0"/>
              <w:ind w:left="0"/>
              <w:rPr>
                <w:szCs w:val="20"/>
              </w:rPr>
            </w:pPr>
            <w:r>
              <w:rPr>
                <w:szCs w:val="20"/>
              </w:rPr>
              <w:t>As there is no direct access to the myki data warehouse, the solution has been designed to operate using a</w:t>
            </w:r>
            <w:r w:rsidR="00986100">
              <w:rPr>
                <w:szCs w:val="20"/>
              </w:rPr>
              <w:t>n automated extract that is manually started and uploaded.</w:t>
            </w:r>
            <w:r>
              <w:rPr>
                <w:szCs w:val="20"/>
              </w:rPr>
              <w:t xml:space="preserve"> This will ideally change when NTT are able to commit time to assisting with making the data more accessible. See Chris Maloney.</w:t>
            </w:r>
          </w:p>
        </w:tc>
        <w:tc>
          <w:tcPr>
            <w:tcW w:w="927" w:type="dxa"/>
            <w:gridSpan w:val="2"/>
          </w:tcPr>
          <w:p w:rsidR="007E04EA" w:rsidRDefault="002C6398" w:rsidP="00E85A59">
            <w:pPr>
              <w:spacing w:after="0"/>
              <w:ind w:left="0"/>
              <w:jc w:val="center"/>
              <w:rPr>
                <w:szCs w:val="20"/>
              </w:rPr>
            </w:pPr>
            <w:r>
              <w:rPr>
                <w:szCs w:val="20"/>
              </w:rPr>
              <w:t>Closed</w:t>
            </w:r>
            <w:r w:rsidR="00A83361">
              <w:rPr>
                <w:szCs w:val="20"/>
              </w:rPr>
              <w:t xml:space="preserve"> for </w:t>
            </w:r>
            <w:proofErr w:type="spellStart"/>
            <w:r w:rsidR="00A83361">
              <w:rPr>
                <w:szCs w:val="20"/>
              </w:rPr>
              <w:t>PoV</w:t>
            </w:r>
            <w:proofErr w:type="spellEnd"/>
            <w:r w:rsidR="00A83361">
              <w:rPr>
                <w:szCs w:val="20"/>
              </w:rPr>
              <w:t xml:space="preserve"> Phase</w:t>
            </w:r>
          </w:p>
        </w:tc>
        <w:tc>
          <w:tcPr>
            <w:tcW w:w="930" w:type="dxa"/>
            <w:gridSpan w:val="2"/>
          </w:tcPr>
          <w:p w:rsidR="007E04EA" w:rsidRDefault="002C6398" w:rsidP="00E85A59">
            <w:pPr>
              <w:spacing w:after="0"/>
              <w:ind w:left="0"/>
              <w:jc w:val="center"/>
              <w:rPr>
                <w:szCs w:val="20"/>
              </w:rPr>
            </w:pPr>
            <w:r>
              <w:rPr>
                <w:szCs w:val="20"/>
              </w:rPr>
              <w:t>Chris Maloney</w:t>
            </w:r>
          </w:p>
        </w:tc>
        <w:tc>
          <w:tcPr>
            <w:tcW w:w="704" w:type="dxa"/>
            <w:gridSpan w:val="2"/>
          </w:tcPr>
          <w:p w:rsidR="007E04EA" w:rsidRDefault="007E04EA" w:rsidP="00E85A59">
            <w:pPr>
              <w:spacing w:after="0"/>
              <w:ind w:left="0"/>
              <w:jc w:val="center"/>
              <w:rPr>
                <w:szCs w:val="20"/>
              </w:rPr>
            </w:pPr>
          </w:p>
        </w:tc>
      </w:tr>
      <w:tr w:rsidR="007E04EA" w:rsidRPr="00F57612" w:rsidTr="00E9156B">
        <w:trPr>
          <w:cantSplit/>
        </w:trPr>
        <w:tc>
          <w:tcPr>
            <w:tcW w:w="727" w:type="dxa"/>
          </w:tcPr>
          <w:p w:rsidR="007E04EA" w:rsidRDefault="007E04EA" w:rsidP="00754FA2">
            <w:pPr>
              <w:spacing w:after="0"/>
              <w:ind w:left="0"/>
              <w:rPr>
                <w:szCs w:val="20"/>
              </w:rPr>
            </w:pPr>
            <w:r>
              <w:rPr>
                <w:szCs w:val="20"/>
              </w:rPr>
              <w:t>SA-I11</w:t>
            </w:r>
          </w:p>
        </w:tc>
        <w:tc>
          <w:tcPr>
            <w:tcW w:w="3355" w:type="dxa"/>
            <w:shd w:val="clear" w:color="auto" w:fill="auto"/>
          </w:tcPr>
          <w:p w:rsidR="007E04EA" w:rsidRDefault="007E04EA" w:rsidP="001934AB">
            <w:pPr>
              <w:spacing w:after="0"/>
              <w:ind w:left="0"/>
              <w:rPr>
                <w:szCs w:val="20"/>
              </w:rPr>
            </w:pPr>
            <w:r>
              <w:rPr>
                <w:szCs w:val="20"/>
              </w:rPr>
              <w:t>Is GTFS the best source of timetable data as opposed to querying DIVA directly?</w:t>
            </w:r>
          </w:p>
        </w:tc>
        <w:tc>
          <w:tcPr>
            <w:tcW w:w="3717" w:type="dxa"/>
          </w:tcPr>
          <w:p w:rsidR="007E04EA" w:rsidRDefault="007E04EA" w:rsidP="00423FFE">
            <w:pPr>
              <w:spacing w:after="0"/>
              <w:ind w:left="0"/>
              <w:rPr>
                <w:szCs w:val="20"/>
              </w:rPr>
            </w:pPr>
            <w:r>
              <w:rPr>
                <w:szCs w:val="20"/>
              </w:rPr>
              <w:t xml:space="preserve">Question raised by Vikas. </w:t>
            </w:r>
            <w:r w:rsidR="002C6398">
              <w:rPr>
                <w:szCs w:val="20"/>
              </w:rPr>
              <w:t xml:space="preserve">GTFS </w:t>
            </w:r>
            <w:r>
              <w:rPr>
                <w:szCs w:val="20"/>
              </w:rPr>
              <w:t xml:space="preserve">is used as it is the public-facing timetable information, and is reviewed prior to release. </w:t>
            </w:r>
            <w:r w:rsidR="00423FFE">
              <w:rPr>
                <w:szCs w:val="20"/>
              </w:rPr>
              <w:t xml:space="preserve">Closure: The project has determined that GTFS mixed with </w:t>
            </w:r>
            <w:proofErr w:type="spellStart"/>
            <w:r w:rsidR="00423FFE">
              <w:rPr>
                <w:szCs w:val="20"/>
              </w:rPr>
              <w:t>TransProd</w:t>
            </w:r>
            <w:proofErr w:type="spellEnd"/>
            <w:r w:rsidR="00423FFE">
              <w:rPr>
                <w:szCs w:val="20"/>
              </w:rPr>
              <w:t xml:space="preserve"> data is the best source for the Proof of Value phase. This may change in the near future as Timetables On Demand becomes in use.</w:t>
            </w:r>
          </w:p>
        </w:tc>
        <w:tc>
          <w:tcPr>
            <w:tcW w:w="927" w:type="dxa"/>
            <w:gridSpan w:val="2"/>
          </w:tcPr>
          <w:p w:rsidR="002C6398" w:rsidRDefault="00423FFE" w:rsidP="002C6398">
            <w:pPr>
              <w:spacing w:after="0"/>
              <w:ind w:left="0"/>
              <w:jc w:val="center"/>
              <w:rPr>
                <w:szCs w:val="20"/>
              </w:rPr>
            </w:pPr>
            <w:r>
              <w:rPr>
                <w:szCs w:val="20"/>
              </w:rPr>
              <w:t>Closed</w:t>
            </w:r>
          </w:p>
          <w:p w:rsidR="002C6398" w:rsidRDefault="002C6398" w:rsidP="002C6398">
            <w:pPr>
              <w:spacing w:after="0"/>
              <w:ind w:left="0"/>
              <w:jc w:val="center"/>
              <w:rPr>
                <w:szCs w:val="20"/>
              </w:rPr>
            </w:pPr>
          </w:p>
          <w:p w:rsidR="007E04EA" w:rsidRDefault="007E04EA" w:rsidP="00E85A59">
            <w:pPr>
              <w:spacing w:after="0"/>
              <w:ind w:left="0"/>
              <w:jc w:val="center"/>
              <w:rPr>
                <w:szCs w:val="20"/>
              </w:rPr>
            </w:pPr>
          </w:p>
        </w:tc>
        <w:tc>
          <w:tcPr>
            <w:tcW w:w="930" w:type="dxa"/>
            <w:gridSpan w:val="2"/>
          </w:tcPr>
          <w:p w:rsidR="007E04EA" w:rsidRDefault="002C6398" w:rsidP="00E85A59">
            <w:pPr>
              <w:spacing w:after="0"/>
              <w:ind w:left="0"/>
              <w:jc w:val="center"/>
              <w:rPr>
                <w:szCs w:val="20"/>
              </w:rPr>
            </w:pPr>
            <w:r>
              <w:rPr>
                <w:szCs w:val="20"/>
              </w:rPr>
              <w:t>RB/DA</w:t>
            </w:r>
          </w:p>
        </w:tc>
        <w:tc>
          <w:tcPr>
            <w:tcW w:w="704" w:type="dxa"/>
            <w:gridSpan w:val="2"/>
          </w:tcPr>
          <w:p w:rsidR="007E04EA" w:rsidRDefault="002C6398" w:rsidP="00E85A59">
            <w:pPr>
              <w:spacing w:after="0"/>
              <w:ind w:left="0"/>
              <w:jc w:val="center"/>
              <w:rPr>
                <w:szCs w:val="20"/>
              </w:rPr>
            </w:pPr>
            <w:r>
              <w:rPr>
                <w:szCs w:val="20"/>
              </w:rPr>
              <w:t>25/02</w:t>
            </w:r>
          </w:p>
        </w:tc>
      </w:tr>
      <w:tr w:rsidR="00BC56E5" w:rsidRPr="00F57612" w:rsidTr="00E9156B">
        <w:trPr>
          <w:cantSplit/>
        </w:trPr>
        <w:tc>
          <w:tcPr>
            <w:tcW w:w="727" w:type="dxa"/>
          </w:tcPr>
          <w:p w:rsidR="00BC56E5" w:rsidRDefault="00BC56E5" w:rsidP="00754FA2">
            <w:pPr>
              <w:spacing w:after="0"/>
              <w:ind w:left="0"/>
              <w:rPr>
                <w:szCs w:val="20"/>
              </w:rPr>
            </w:pPr>
            <w:r>
              <w:rPr>
                <w:szCs w:val="20"/>
              </w:rPr>
              <w:t>SA-I12</w:t>
            </w:r>
          </w:p>
        </w:tc>
        <w:tc>
          <w:tcPr>
            <w:tcW w:w="3355" w:type="dxa"/>
            <w:shd w:val="clear" w:color="auto" w:fill="auto"/>
          </w:tcPr>
          <w:p w:rsidR="00BC56E5" w:rsidRDefault="00BC56E5" w:rsidP="00BC56E5">
            <w:pPr>
              <w:spacing w:after="0"/>
              <w:ind w:left="0"/>
              <w:rPr>
                <w:szCs w:val="20"/>
              </w:rPr>
            </w:pPr>
            <w:r>
              <w:rPr>
                <w:szCs w:val="20"/>
              </w:rPr>
              <w:t>Security Architecture Review</w:t>
            </w:r>
          </w:p>
        </w:tc>
        <w:tc>
          <w:tcPr>
            <w:tcW w:w="3717" w:type="dxa"/>
          </w:tcPr>
          <w:p w:rsidR="00BC56E5" w:rsidRDefault="00BC56E5" w:rsidP="00E6744D">
            <w:pPr>
              <w:spacing w:after="0"/>
              <w:ind w:left="0"/>
              <w:rPr>
                <w:szCs w:val="20"/>
              </w:rPr>
            </w:pPr>
            <w:r>
              <w:rPr>
                <w:szCs w:val="20"/>
              </w:rPr>
              <w:t>PTV is arranging a review of the security architecture of the DAP</w:t>
            </w:r>
            <w:r w:rsidR="00006894">
              <w:rPr>
                <w:szCs w:val="20"/>
              </w:rPr>
              <w:t>, which will include a review of Section 12, and the decision around a single Virtual Network with NGS between Dev/Test/Prod layers versus multiple Virtual Networks.</w:t>
            </w:r>
            <w:r>
              <w:rPr>
                <w:szCs w:val="20"/>
              </w:rPr>
              <w:t xml:space="preserve"> </w:t>
            </w:r>
            <w:r w:rsidR="00E6744D">
              <w:rPr>
                <w:szCs w:val="20"/>
              </w:rPr>
              <w:t>Closure: Security architecture review has been completed, and Section 12 updated in this document.</w:t>
            </w:r>
          </w:p>
        </w:tc>
        <w:tc>
          <w:tcPr>
            <w:tcW w:w="927" w:type="dxa"/>
            <w:gridSpan w:val="2"/>
          </w:tcPr>
          <w:p w:rsidR="00BC56E5" w:rsidRDefault="00E6744D" w:rsidP="002C6398">
            <w:pPr>
              <w:spacing w:after="0"/>
              <w:ind w:left="0"/>
              <w:jc w:val="center"/>
              <w:rPr>
                <w:szCs w:val="20"/>
              </w:rPr>
            </w:pPr>
            <w:r>
              <w:rPr>
                <w:szCs w:val="20"/>
              </w:rPr>
              <w:t>Closed</w:t>
            </w:r>
          </w:p>
        </w:tc>
        <w:tc>
          <w:tcPr>
            <w:tcW w:w="930" w:type="dxa"/>
            <w:gridSpan w:val="2"/>
          </w:tcPr>
          <w:p w:rsidR="00BC56E5" w:rsidRDefault="00BC56E5" w:rsidP="00E85A59">
            <w:pPr>
              <w:spacing w:after="0"/>
              <w:ind w:left="0"/>
              <w:jc w:val="center"/>
              <w:rPr>
                <w:szCs w:val="20"/>
              </w:rPr>
            </w:pPr>
            <w:r>
              <w:rPr>
                <w:szCs w:val="20"/>
              </w:rPr>
              <w:t>PTV</w:t>
            </w:r>
          </w:p>
        </w:tc>
        <w:tc>
          <w:tcPr>
            <w:tcW w:w="704" w:type="dxa"/>
            <w:gridSpan w:val="2"/>
          </w:tcPr>
          <w:p w:rsidR="00BC56E5" w:rsidRDefault="00BC56E5" w:rsidP="00E85A59">
            <w:pPr>
              <w:spacing w:after="0"/>
              <w:ind w:left="0"/>
              <w:jc w:val="center"/>
              <w:rPr>
                <w:szCs w:val="20"/>
              </w:rPr>
            </w:pPr>
            <w:r>
              <w:rPr>
                <w:szCs w:val="20"/>
              </w:rPr>
              <w:t>1/04</w:t>
            </w:r>
          </w:p>
        </w:tc>
      </w:tr>
      <w:tr w:rsidR="00AE2FB0" w:rsidRPr="00F57612" w:rsidTr="00E9156B">
        <w:trPr>
          <w:cantSplit/>
        </w:trPr>
        <w:tc>
          <w:tcPr>
            <w:tcW w:w="727" w:type="dxa"/>
          </w:tcPr>
          <w:p w:rsidR="00AE2FB0" w:rsidRDefault="00AE2FB0" w:rsidP="00754FA2">
            <w:pPr>
              <w:spacing w:after="0"/>
              <w:ind w:left="0"/>
              <w:rPr>
                <w:szCs w:val="20"/>
              </w:rPr>
            </w:pPr>
            <w:r>
              <w:rPr>
                <w:szCs w:val="20"/>
              </w:rPr>
              <w:t>SA-I13</w:t>
            </w:r>
          </w:p>
        </w:tc>
        <w:tc>
          <w:tcPr>
            <w:tcW w:w="3355" w:type="dxa"/>
            <w:shd w:val="clear" w:color="auto" w:fill="auto"/>
          </w:tcPr>
          <w:p w:rsidR="00AE2FB0" w:rsidRDefault="00AE2FB0" w:rsidP="00AE2FB0">
            <w:pPr>
              <w:spacing w:after="0"/>
              <w:ind w:left="0"/>
              <w:rPr>
                <w:szCs w:val="20"/>
              </w:rPr>
            </w:pPr>
            <w:r>
              <w:rPr>
                <w:szCs w:val="20"/>
              </w:rPr>
              <w:t>ADA environment access</w:t>
            </w:r>
          </w:p>
        </w:tc>
        <w:tc>
          <w:tcPr>
            <w:tcW w:w="3717" w:type="dxa"/>
          </w:tcPr>
          <w:p w:rsidR="00AE2FB0" w:rsidRDefault="00AE2FB0" w:rsidP="00E6744D">
            <w:pPr>
              <w:spacing w:after="0"/>
              <w:ind w:left="0"/>
              <w:rPr>
                <w:szCs w:val="20"/>
              </w:rPr>
            </w:pPr>
            <w:r>
              <w:rPr>
                <w:szCs w:val="20"/>
              </w:rPr>
              <w:t xml:space="preserve">The DAP ADA environment is located in Azure and requires access via remote desktop services.  This will require the ADA user to enter a username and password to initiate their ADA session.  The project has previously agreed to this approach.  Microsoft has a potential solution to </w:t>
            </w:r>
            <w:r w:rsidR="00E9156B">
              <w:rPr>
                <w:szCs w:val="20"/>
              </w:rPr>
              <w:t>streamline this access, however this solution is in preview.</w:t>
            </w:r>
            <w:r w:rsidR="00AF20EC">
              <w:rPr>
                <w:szCs w:val="20"/>
              </w:rPr>
              <w:t xml:space="preserve"> </w:t>
            </w:r>
            <w:r w:rsidR="00E6744D">
              <w:rPr>
                <w:szCs w:val="20"/>
              </w:rPr>
              <w:t>Closure: As agreed with the project, this direction is acceptable for the current time and can be addressed in a future phase.</w:t>
            </w:r>
          </w:p>
        </w:tc>
        <w:tc>
          <w:tcPr>
            <w:tcW w:w="927" w:type="dxa"/>
            <w:gridSpan w:val="2"/>
          </w:tcPr>
          <w:p w:rsidR="00AE2FB0" w:rsidRDefault="00E6744D" w:rsidP="002C6398">
            <w:pPr>
              <w:spacing w:after="0"/>
              <w:ind w:left="0"/>
              <w:jc w:val="center"/>
              <w:rPr>
                <w:szCs w:val="20"/>
              </w:rPr>
            </w:pPr>
            <w:r>
              <w:rPr>
                <w:szCs w:val="20"/>
              </w:rPr>
              <w:t>Closed</w:t>
            </w:r>
            <w:r w:rsidR="00A83361">
              <w:rPr>
                <w:szCs w:val="20"/>
              </w:rPr>
              <w:t xml:space="preserve"> for </w:t>
            </w:r>
            <w:proofErr w:type="spellStart"/>
            <w:r w:rsidR="00A83361">
              <w:rPr>
                <w:szCs w:val="20"/>
              </w:rPr>
              <w:t>PoV</w:t>
            </w:r>
            <w:proofErr w:type="spellEnd"/>
            <w:r w:rsidR="00A83361">
              <w:rPr>
                <w:szCs w:val="20"/>
              </w:rPr>
              <w:t xml:space="preserve"> Phase</w:t>
            </w:r>
          </w:p>
        </w:tc>
        <w:tc>
          <w:tcPr>
            <w:tcW w:w="930" w:type="dxa"/>
            <w:gridSpan w:val="2"/>
          </w:tcPr>
          <w:p w:rsidR="00AE2FB0" w:rsidRDefault="00AE2FB0" w:rsidP="00E85A59">
            <w:pPr>
              <w:spacing w:after="0"/>
              <w:ind w:left="0"/>
              <w:jc w:val="center"/>
              <w:rPr>
                <w:szCs w:val="20"/>
              </w:rPr>
            </w:pPr>
            <w:r>
              <w:rPr>
                <w:szCs w:val="20"/>
              </w:rPr>
              <w:t>JK</w:t>
            </w:r>
          </w:p>
        </w:tc>
        <w:tc>
          <w:tcPr>
            <w:tcW w:w="704" w:type="dxa"/>
            <w:gridSpan w:val="2"/>
          </w:tcPr>
          <w:p w:rsidR="00AE2FB0" w:rsidRDefault="00AE2FB0" w:rsidP="00E85A59">
            <w:pPr>
              <w:spacing w:after="0"/>
              <w:ind w:left="0"/>
              <w:jc w:val="center"/>
              <w:rPr>
                <w:szCs w:val="20"/>
              </w:rPr>
            </w:pPr>
            <w:r>
              <w:rPr>
                <w:szCs w:val="20"/>
              </w:rPr>
              <w:t>26/2</w:t>
            </w:r>
          </w:p>
        </w:tc>
      </w:tr>
    </w:tbl>
    <w:p w:rsidR="00430E61" w:rsidRPr="005207C1" w:rsidRDefault="00DD1CD5" w:rsidP="00754FA2">
      <w:pPr>
        <w:jc w:val="center"/>
        <w:rPr>
          <w:b/>
        </w:rPr>
      </w:pPr>
      <w:r w:rsidRPr="005207C1">
        <w:rPr>
          <w:b/>
        </w:rPr>
        <w:fldChar w:fldCharType="begin"/>
      </w:r>
      <w:r w:rsidR="00430E61" w:rsidRPr="005207C1">
        <w:rPr>
          <w:b/>
        </w:rPr>
        <w:instrText xml:space="preserve"> SEQ Figure \* ARABIC </w:instrText>
      </w:r>
      <w:r w:rsidRPr="005207C1">
        <w:rPr>
          <w:b/>
        </w:rPr>
        <w:fldChar w:fldCharType="separate"/>
      </w:r>
      <w:r w:rsidR="00393F49">
        <w:rPr>
          <w:b/>
          <w:noProof/>
        </w:rPr>
        <w:t>4</w:t>
      </w:r>
      <w:r w:rsidRPr="005207C1">
        <w:rPr>
          <w:b/>
        </w:rPr>
        <w:fldChar w:fldCharType="end"/>
      </w:r>
      <w:r w:rsidR="007E04EA">
        <w:rPr>
          <w:b/>
        </w:rPr>
        <w:t>:</w:t>
      </w:r>
      <w:r w:rsidR="00430E61" w:rsidRPr="005207C1">
        <w:rPr>
          <w:b/>
        </w:rPr>
        <w:t xml:space="preserve"> Issues</w:t>
      </w:r>
    </w:p>
    <w:p w:rsidR="007C6017" w:rsidRDefault="007C6017" w:rsidP="007C6017"/>
    <w:p w:rsidR="007C6017" w:rsidRDefault="007C6017" w:rsidP="007C6017"/>
    <w:p w:rsidR="007C6017" w:rsidRDefault="007C6017" w:rsidP="007C6017"/>
    <w:p w:rsidR="00430E61" w:rsidRDefault="00430E61" w:rsidP="00783A56">
      <w:pPr>
        <w:pStyle w:val="Heading2"/>
      </w:pPr>
      <w:bookmarkStart w:id="46" w:name="_Toc468283774"/>
      <w:r w:rsidRPr="00CD492F">
        <w:lastRenderedPageBreak/>
        <w:t>Risks</w:t>
      </w:r>
      <w:bookmarkEnd w:id="34"/>
      <w:bookmarkEnd w:id="46"/>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
        <w:gridCol w:w="3224"/>
        <w:gridCol w:w="1080"/>
        <w:gridCol w:w="810"/>
        <w:gridCol w:w="981"/>
        <w:gridCol w:w="3203"/>
      </w:tblGrid>
      <w:tr w:rsidR="00430E61" w:rsidRPr="00B258C1" w:rsidTr="004B2F6D">
        <w:trPr>
          <w:cantSplit/>
          <w:tblHeader/>
        </w:trPr>
        <w:tc>
          <w:tcPr>
            <w:tcW w:w="826" w:type="dxa"/>
            <w:shd w:val="clear" w:color="auto" w:fill="404040" w:themeFill="text1" w:themeFillTint="BF"/>
          </w:tcPr>
          <w:p w:rsidR="00430E61" w:rsidRPr="00B258C1" w:rsidRDefault="00430E61" w:rsidP="00754FA2">
            <w:pPr>
              <w:spacing w:after="0"/>
              <w:ind w:left="0"/>
              <w:jc w:val="center"/>
              <w:rPr>
                <w:color w:val="FFFFFF"/>
                <w:szCs w:val="20"/>
              </w:rPr>
            </w:pPr>
            <w:r>
              <w:rPr>
                <w:color w:val="FFFFFF"/>
                <w:szCs w:val="20"/>
              </w:rPr>
              <w:t>#</w:t>
            </w:r>
          </w:p>
        </w:tc>
        <w:tc>
          <w:tcPr>
            <w:tcW w:w="3224" w:type="dxa"/>
            <w:shd w:val="clear" w:color="auto" w:fill="404040" w:themeFill="text1" w:themeFillTint="BF"/>
          </w:tcPr>
          <w:p w:rsidR="00430E61" w:rsidRPr="00B258C1" w:rsidRDefault="00430E61" w:rsidP="00754FA2">
            <w:pPr>
              <w:spacing w:after="0"/>
              <w:ind w:left="0"/>
              <w:rPr>
                <w:color w:val="FFFFFF"/>
                <w:szCs w:val="20"/>
              </w:rPr>
            </w:pPr>
            <w:r w:rsidRPr="00B258C1">
              <w:rPr>
                <w:color w:val="FFFFFF"/>
                <w:szCs w:val="20"/>
              </w:rPr>
              <w:t>Risk</w:t>
            </w:r>
          </w:p>
        </w:tc>
        <w:tc>
          <w:tcPr>
            <w:tcW w:w="1080" w:type="dxa"/>
            <w:shd w:val="clear" w:color="auto" w:fill="404040" w:themeFill="text1" w:themeFillTint="BF"/>
          </w:tcPr>
          <w:p w:rsidR="00430E61" w:rsidRPr="00B258C1" w:rsidRDefault="00430E61" w:rsidP="00754FA2">
            <w:pPr>
              <w:spacing w:after="0"/>
              <w:ind w:left="0"/>
              <w:rPr>
                <w:color w:val="FFFFFF"/>
                <w:szCs w:val="20"/>
              </w:rPr>
            </w:pPr>
            <w:r w:rsidRPr="00B258C1">
              <w:rPr>
                <w:color w:val="FFFFFF"/>
                <w:szCs w:val="20"/>
              </w:rPr>
              <w:t>Likelihood</w:t>
            </w:r>
          </w:p>
        </w:tc>
        <w:tc>
          <w:tcPr>
            <w:tcW w:w="810" w:type="dxa"/>
            <w:shd w:val="clear" w:color="auto" w:fill="404040" w:themeFill="text1" w:themeFillTint="BF"/>
          </w:tcPr>
          <w:p w:rsidR="00430E61" w:rsidRPr="00B258C1" w:rsidRDefault="00430E61" w:rsidP="00754FA2">
            <w:pPr>
              <w:spacing w:after="0"/>
              <w:ind w:left="0"/>
              <w:rPr>
                <w:color w:val="FFFFFF"/>
                <w:szCs w:val="20"/>
              </w:rPr>
            </w:pPr>
            <w:r w:rsidRPr="00B258C1">
              <w:rPr>
                <w:color w:val="FFFFFF"/>
                <w:szCs w:val="20"/>
              </w:rPr>
              <w:t>Owner</w:t>
            </w:r>
          </w:p>
        </w:tc>
        <w:tc>
          <w:tcPr>
            <w:tcW w:w="981" w:type="dxa"/>
            <w:shd w:val="clear" w:color="auto" w:fill="404040" w:themeFill="text1" w:themeFillTint="BF"/>
          </w:tcPr>
          <w:p w:rsidR="00430E61" w:rsidRPr="00B258C1" w:rsidRDefault="00430E61" w:rsidP="00754FA2">
            <w:pPr>
              <w:spacing w:after="0"/>
              <w:ind w:left="0"/>
              <w:rPr>
                <w:color w:val="FFFFFF"/>
                <w:szCs w:val="20"/>
              </w:rPr>
            </w:pPr>
            <w:r w:rsidRPr="00B258C1">
              <w:rPr>
                <w:color w:val="FFFFFF"/>
                <w:szCs w:val="20"/>
              </w:rPr>
              <w:t>Severity</w:t>
            </w:r>
          </w:p>
        </w:tc>
        <w:tc>
          <w:tcPr>
            <w:tcW w:w="3203" w:type="dxa"/>
            <w:shd w:val="clear" w:color="auto" w:fill="404040" w:themeFill="text1" w:themeFillTint="BF"/>
          </w:tcPr>
          <w:p w:rsidR="00430E61" w:rsidRPr="00B258C1" w:rsidRDefault="00430E61" w:rsidP="00754FA2">
            <w:pPr>
              <w:spacing w:after="0"/>
              <w:ind w:left="0"/>
              <w:rPr>
                <w:color w:val="FFFFFF"/>
                <w:szCs w:val="20"/>
              </w:rPr>
            </w:pPr>
            <w:r w:rsidRPr="00B258C1">
              <w:rPr>
                <w:color w:val="FFFFFF"/>
                <w:szCs w:val="20"/>
              </w:rPr>
              <w:t>Potential Impact/Mitigation Strategy</w:t>
            </w:r>
          </w:p>
        </w:tc>
      </w:tr>
      <w:tr w:rsidR="0021748C" w:rsidRPr="00F57612" w:rsidTr="004B2F6D">
        <w:trPr>
          <w:cantSplit/>
        </w:trPr>
        <w:tc>
          <w:tcPr>
            <w:tcW w:w="826" w:type="dxa"/>
          </w:tcPr>
          <w:p w:rsidR="0021748C" w:rsidRPr="00F57612" w:rsidRDefault="00031F45" w:rsidP="00754FA2">
            <w:pPr>
              <w:spacing w:after="0"/>
              <w:ind w:left="0"/>
              <w:rPr>
                <w:szCs w:val="20"/>
              </w:rPr>
            </w:pPr>
            <w:r>
              <w:rPr>
                <w:szCs w:val="20"/>
              </w:rPr>
              <w:t>SA-R1</w:t>
            </w:r>
          </w:p>
        </w:tc>
        <w:tc>
          <w:tcPr>
            <w:tcW w:w="3224" w:type="dxa"/>
            <w:shd w:val="clear" w:color="auto" w:fill="auto"/>
          </w:tcPr>
          <w:p w:rsidR="0021748C" w:rsidRPr="00F57612" w:rsidRDefault="0021748C" w:rsidP="00723D52">
            <w:pPr>
              <w:spacing w:after="0"/>
              <w:ind w:left="0"/>
              <w:rPr>
                <w:szCs w:val="20"/>
              </w:rPr>
            </w:pPr>
            <w:r>
              <w:t>The</w:t>
            </w:r>
            <w:r w:rsidRPr="00B4640D">
              <w:t xml:space="preserve"> PTV DAP domain in the cloud </w:t>
            </w:r>
            <w:r w:rsidR="004F64C7">
              <w:t xml:space="preserve">(dap.int) </w:t>
            </w:r>
            <w:r w:rsidRPr="00B4640D">
              <w:t>may not be able to authenticate PTV users</w:t>
            </w:r>
            <w:r>
              <w:t xml:space="preserve"> for SQL Server Analysis Services.</w:t>
            </w:r>
          </w:p>
        </w:tc>
        <w:tc>
          <w:tcPr>
            <w:tcW w:w="1080" w:type="dxa"/>
          </w:tcPr>
          <w:p w:rsidR="0021748C" w:rsidRPr="00F57612" w:rsidRDefault="0021748C" w:rsidP="00723D52">
            <w:pPr>
              <w:spacing w:after="0"/>
              <w:ind w:left="0"/>
              <w:rPr>
                <w:szCs w:val="20"/>
              </w:rPr>
            </w:pPr>
            <w:r>
              <w:rPr>
                <w:szCs w:val="20"/>
              </w:rPr>
              <w:t>Low</w:t>
            </w:r>
          </w:p>
        </w:tc>
        <w:tc>
          <w:tcPr>
            <w:tcW w:w="810" w:type="dxa"/>
          </w:tcPr>
          <w:p w:rsidR="0021748C" w:rsidRPr="00F57612" w:rsidRDefault="0021748C" w:rsidP="00723D52">
            <w:pPr>
              <w:spacing w:after="0"/>
              <w:ind w:left="0"/>
              <w:rPr>
                <w:szCs w:val="20"/>
              </w:rPr>
            </w:pPr>
            <w:r>
              <w:rPr>
                <w:szCs w:val="20"/>
              </w:rPr>
              <w:t>KC</w:t>
            </w:r>
          </w:p>
        </w:tc>
        <w:tc>
          <w:tcPr>
            <w:tcW w:w="981" w:type="dxa"/>
          </w:tcPr>
          <w:p w:rsidR="0021748C" w:rsidRPr="00F57612" w:rsidRDefault="0021748C" w:rsidP="00723D52">
            <w:pPr>
              <w:spacing w:after="0"/>
              <w:ind w:left="0"/>
              <w:rPr>
                <w:szCs w:val="20"/>
              </w:rPr>
            </w:pPr>
            <w:r>
              <w:rPr>
                <w:szCs w:val="20"/>
              </w:rPr>
              <w:t>High</w:t>
            </w:r>
          </w:p>
        </w:tc>
        <w:tc>
          <w:tcPr>
            <w:tcW w:w="3203" w:type="dxa"/>
          </w:tcPr>
          <w:p w:rsidR="0021748C" w:rsidRPr="00F57612" w:rsidRDefault="0021748C" w:rsidP="00723D52">
            <w:pPr>
              <w:spacing w:after="0"/>
              <w:ind w:left="0"/>
              <w:rPr>
                <w:szCs w:val="20"/>
              </w:rPr>
            </w:pPr>
            <w:r>
              <w:rPr>
                <w:szCs w:val="20"/>
              </w:rPr>
              <w:t xml:space="preserve">Authenticate users against </w:t>
            </w:r>
            <w:proofErr w:type="spellStart"/>
            <w:r>
              <w:rPr>
                <w:szCs w:val="20"/>
              </w:rPr>
              <w:t>CenITex</w:t>
            </w:r>
            <w:proofErr w:type="spellEnd"/>
            <w:r>
              <w:rPr>
                <w:szCs w:val="20"/>
              </w:rPr>
              <w:t xml:space="preserve"> Tivoli service</w:t>
            </w:r>
            <w:r w:rsidR="004F64C7">
              <w:rPr>
                <w:szCs w:val="20"/>
              </w:rPr>
              <w:t>, or synchronise users into the dap.int domain.</w:t>
            </w:r>
          </w:p>
        </w:tc>
      </w:tr>
      <w:tr w:rsidR="0021748C" w:rsidRPr="00F57612" w:rsidTr="004B2F6D">
        <w:trPr>
          <w:cantSplit/>
        </w:trPr>
        <w:tc>
          <w:tcPr>
            <w:tcW w:w="826" w:type="dxa"/>
          </w:tcPr>
          <w:p w:rsidR="0021748C" w:rsidRPr="00F57612" w:rsidRDefault="00031F45" w:rsidP="00754FA2">
            <w:pPr>
              <w:spacing w:after="0"/>
              <w:ind w:left="0"/>
              <w:rPr>
                <w:szCs w:val="20"/>
              </w:rPr>
            </w:pPr>
            <w:r>
              <w:rPr>
                <w:szCs w:val="20"/>
              </w:rPr>
              <w:t>SA-R2</w:t>
            </w:r>
          </w:p>
        </w:tc>
        <w:tc>
          <w:tcPr>
            <w:tcW w:w="3224" w:type="dxa"/>
            <w:shd w:val="clear" w:color="auto" w:fill="auto"/>
          </w:tcPr>
          <w:p w:rsidR="0021748C" w:rsidRPr="00F57612" w:rsidRDefault="0021748C">
            <w:pPr>
              <w:spacing w:after="0"/>
              <w:ind w:left="0"/>
              <w:rPr>
                <w:szCs w:val="20"/>
              </w:rPr>
            </w:pPr>
            <w:r w:rsidRPr="00B4640D">
              <w:t>Comp</w:t>
            </w:r>
            <w:r>
              <w:t>lexity of PTV infrastructure may impact delivery of DAP (Azure/PTV/</w:t>
            </w:r>
            <w:proofErr w:type="spellStart"/>
            <w:r w:rsidR="0061140D">
              <w:t>CenITex</w:t>
            </w:r>
            <w:proofErr w:type="spellEnd"/>
            <w:r>
              <w:t>/Govern</w:t>
            </w:r>
            <w:r w:rsidRPr="00B4640D">
              <w:t>ment)</w:t>
            </w:r>
          </w:p>
        </w:tc>
        <w:tc>
          <w:tcPr>
            <w:tcW w:w="1080" w:type="dxa"/>
          </w:tcPr>
          <w:p w:rsidR="0021748C" w:rsidRPr="00F57612" w:rsidRDefault="0021748C" w:rsidP="00723D52">
            <w:pPr>
              <w:spacing w:after="0"/>
              <w:ind w:left="0"/>
              <w:rPr>
                <w:szCs w:val="20"/>
              </w:rPr>
            </w:pPr>
            <w:r>
              <w:rPr>
                <w:szCs w:val="20"/>
              </w:rPr>
              <w:t>Low</w:t>
            </w:r>
          </w:p>
        </w:tc>
        <w:tc>
          <w:tcPr>
            <w:tcW w:w="810" w:type="dxa"/>
          </w:tcPr>
          <w:p w:rsidR="0021748C" w:rsidRPr="00F57612" w:rsidRDefault="0021748C" w:rsidP="00723D52">
            <w:pPr>
              <w:spacing w:after="0"/>
              <w:ind w:left="0"/>
              <w:rPr>
                <w:szCs w:val="20"/>
              </w:rPr>
            </w:pPr>
            <w:r>
              <w:rPr>
                <w:szCs w:val="20"/>
              </w:rPr>
              <w:t>KC</w:t>
            </w:r>
          </w:p>
        </w:tc>
        <w:tc>
          <w:tcPr>
            <w:tcW w:w="981" w:type="dxa"/>
          </w:tcPr>
          <w:p w:rsidR="0021748C" w:rsidRPr="00F57612" w:rsidRDefault="0021748C" w:rsidP="00723D52">
            <w:pPr>
              <w:spacing w:after="0"/>
              <w:ind w:left="0"/>
              <w:rPr>
                <w:szCs w:val="20"/>
              </w:rPr>
            </w:pPr>
            <w:r>
              <w:rPr>
                <w:szCs w:val="20"/>
              </w:rPr>
              <w:t>High</w:t>
            </w:r>
          </w:p>
        </w:tc>
        <w:tc>
          <w:tcPr>
            <w:tcW w:w="3203" w:type="dxa"/>
          </w:tcPr>
          <w:p w:rsidR="0021748C" w:rsidRPr="00F57612" w:rsidRDefault="0021748C" w:rsidP="00723D52">
            <w:pPr>
              <w:spacing w:after="0"/>
              <w:ind w:left="0"/>
              <w:rPr>
                <w:szCs w:val="20"/>
              </w:rPr>
            </w:pPr>
            <w:r>
              <w:rPr>
                <w:szCs w:val="20"/>
              </w:rPr>
              <w:t>Ensure internal infrastructure is well understood before producing design. Meet with PTV infrastructure management staff during build to discuss any potential issues.</w:t>
            </w:r>
          </w:p>
        </w:tc>
      </w:tr>
      <w:tr w:rsidR="0021748C" w:rsidRPr="00F57612" w:rsidTr="004B2F6D">
        <w:trPr>
          <w:cantSplit/>
        </w:trPr>
        <w:tc>
          <w:tcPr>
            <w:tcW w:w="826" w:type="dxa"/>
          </w:tcPr>
          <w:p w:rsidR="0021748C" w:rsidRPr="00F57612" w:rsidRDefault="00031F45" w:rsidP="00754FA2">
            <w:pPr>
              <w:spacing w:after="0"/>
              <w:ind w:left="0"/>
              <w:rPr>
                <w:szCs w:val="20"/>
              </w:rPr>
            </w:pPr>
            <w:r>
              <w:rPr>
                <w:szCs w:val="20"/>
              </w:rPr>
              <w:t>SA-R3</w:t>
            </w:r>
          </w:p>
        </w:tc>
        <w:tc>
          <w:tcPr>
            <w:tcW w:w="3224" w:type="dxa"/>
            <w:shd w:val="clear" w:color="auto" w:fill="auto"/>
          </w:tcPr>
          <w:p w:rsidR="0021748C" w:rsidRPr="00F57612" w:rsidRDefault="0021748C" w:rsidP="00723D52">
            <w:pPr>
              <w:spacing w:after="0"/>
              <w:ind w:left="0"/>
              <w:rPr>
                <w:szCs w:val="20"/>
              </w:rPr>
            </w:pPr>
            <w:r w:rsidRPr="00B4640D">
              <w:t>IT network performance may impact response time</w:t>
            </w:r>
          </w:p>
        </w:tc>
        <w:tc>
          <w:tcPr>
            <w:tcW w:w="1080" w:type="dxa"/>
          </w:tcPr>
          <w:p w:rsidR="0021748C" w:rsidRPr="00F57612" w:rsidRDefault="0021748C" w:rsidP="00723D52">
            <w:pPr>
              <w:spacing w:after="0"/>
              <w:ind w:left="0"/>
              <w:rPr>
                <w:szCs w:val="20"/>
              </w:rPr>
            </w:pPr>
            <w:r>
              <w:rPr>
                <w:szCs w:val="20"/>
              </w:rPr>
              <w:t>Low</w:t>
            </w:r>
          </w:p>
        </w:tc>
        <w:tc>
          <w:tcPr>
            <w:tcW w:w="810" w:type="dxa"/>
          </w:tcPr>
          <w:p w:rsidR="0021748C" w:rsidRPr="00F57612" w:rsidRDefault="0021748C" w:rsidP="00723D52">
            <w:pPr>
              <w:spacing w:after="0"/>
              <w:ind w:left="0"/>
              <w:rPr>
                <w:szCs w:val="20"/>
              </w:rPr>
            </w:pPr>
            <w:r>
              <w:rPr>
                <w:szCs w:val="20"/>
              </w:rPr>
              <w:t>KC</w:t>
            </w:r>
          </w:p>
        </w:tc>
        <w:tc>
          <w:tcPr>
            <w:tcW w:w="981" w:type="dxa"/>
          </w:tcPr>
          <w:p w:rsidR="0021748C" w:rsidRPr="00F57612" w:rsidRDefault="0021748C" w:rsidP="00723D52">
            <w:pPr>
              <w:spacing w:after="0"/>
              <w:ind w:left="0"/>
              <w:rPr>
                <w:szCs w:val="20"/>
              </w:rPr>
            </w:pPr>
            <w:r>
              <w:rPr>
                <w:szCs w:val="20"/>
              </w:rPr>
              <w:t>High</w:t>
            </w:r>
          </w:p>
        </w:tc>
        <w:tc>
          <w:tcPr>
            <w:tcW w:w="3203" w:type="dxa"/>
          </w:tcPr>
          <w:p w:rsidR="0021748C" w:rsidRPr="00F57612" w:rsidRDefault="0021748C" w:rsidP="00723D52">
            <w:pPr>
              <w:spacing w:after="0"/>
              <w:ind w:left="0"/>
              <w:rPr>
                <w:szCs w:val="20"/>
              </w:rPr>
            </w:pPr>
            <w:r>
              <w:rPr>
                <w:szCs w:val="20"/>
              </w:rPr>
              <w:t>Provide estimated usage statistics to PTV, monitor usage during initial deployment stages.</w:t>
            </w:r>
          </w:p>
        </w:tc>
      </w:tr>
      <w:tr w:rsidR="00AB3709" w:rsidRPr="00F57612" w:rsidTr="004B2F6D">
        <w:trPr>
          <w:cantSplit/>
        </w:trPr>
        <w:tc>
          <w:tcPr>
            <w:tcW w:w="826" w:type="dxa"/>
          </w:tcPr>
          <w:p w:rsidR="00AB3709" w:rsidRPr="00F57612" w:rsidRDefault="00031F45" w:rsidP="00754FA2">
            <w:pPr>
              <w:spacing w:after="0"/>
              <w:ind w:left="0"/>
              <w:rPr>
                <w:szCs w:val="20"/>
              </w:rPr>
            </w:pPr>
            <w:r>
              <w:rPr>
                <w:szCs w:val="20"/>
              </w:rPr>
              <w:t>SA-R4</w:t>
            </w:r>
          </w:p>
        </w:tc>
        <w:tc>
          <w:tcPr>
            <w:tcW w:w="3224" w:type="dxa"/>
            <w:shd w:val="clear" w:color="auto" w:fill="auto"/>
          </w:tcPr>
          <w:p w:rsidR="00AB3709" w:rsidRPr="00B4640D" w:rsidRDefault="00AB3709" w:rsidP="00723D52">
            <w:pPr>
              <w:spacing w:after="0"/>
              <w:ind w:left="0"/>
            </w:pPr>
            <w:r>
              <w:rPr>
                <w:szCs w:val="20"/>
              </w:rPr>
              <w:t>General Availability of Azure SQL Data Warehouse  date slips from Q1 2016</w:t>
            </w:r>
          </w:p>
        </w:tc>
        <w:tc>
          <w:tcPr>
            <w:tcW w:w="1080" w:type="dxa"/>
          </w:tcPr>
          <w:p w:rsidR="00AB3709" w:rsidRDefault="00AB3709" w:rsidP="00723D52">
            <w:pPr>
              <w:spacing w:after="0"/>
              <w:ind w:left="0"/>
              <w:rPr>
                <w:szCs w:val="20"/>
              </w:rPr>
            </w:pPr>
            <w:r>
              <w:rPr>
                <w:szCs w:val="20"/>
              </w:rPr>
              <w:t>Low</w:t>
            </w:r>
          </w:p>
        </w:tc>
        <w:tc>
          <w:tcPr>
            <w:tcW w:w="810" w:type="dxa"/>
          </w:tcPr>
          <w:p w:rsidR="00AB3709" w:rsidRDefault="00AB3709" w:rsidP="00723D52">
            <w:pPr>
              <w:spacing w:after="0"/>
              <w:ind w:left="0"/>
              <w:rPr>
                <w:szCs w:val="20"/>
              </w:rPr>
            </w:pPr>
            <w:proofErr w:type="spellStart"/>
            <w:r>
              <w:rPr>
                <w:szCs w:val="20"/>
              </w:rPr>
              <w:t>JMc</w:t>
            </w:r>
            <w:proofErr w:type="spellEnd"/>
          </w:p>
        </w:tc>
        <w:tc>
          <w:tcPr>
            <w:tcW w:w="981" w:type="dxa"/>
          </w:tcPr>
          <w:p w:rsidR="00AB3709" w:rsidRDefault="00AB3709" w:rsidP="00723D52">
            <w:pPr>
              <w:spacing w:after="0"/>
              <w:ind w:left="0"/>
              <w:rPr>
                <w:szCs w:val="20"/>
              </w:rPr>
            </w:pPr>
            <w:r>
              <w:rPr>
                <w:szCs w:val="20"/>
              </w:rPr>
              <w:t>Medium</w:t>
            </w:r>
          </w:p>
        </w:tc>
        <w:tc>
          <w:tcPr>
            <w:tcW w:w="3203" w:type="dxa"/>
          </w:tcPr>
          <w:p w:rsidR="00AB3709" w:rsidRDefault="00AB3709" w:rsidP="00723D52">
            <w:pPr>
              <w:spacing w:after="0"/>
              <w:ind w:left="0"/>
              <w:rPr>
                <w:szCs w:val="20"/>
              </w:rPr>
            </w:pPr>
            <w:r>
              <w:rPr>
                <w:szCs w:val="20"/>
              </w:rPr>
              <w:t>Decision to be made whether EDW goes live using SQL DW in preview mode, or redeployed on IaaS SQL Server 2014.</w:t>
            </w:r>
          </w:p>
        </w:tc>
      </w:tr>
      <w:tr w:rsidR="003D62B7" w:rsidRPr="00F57612" w:rsidTr="004B2F6D">
        <w:trPr>
          <w:cantSplit/>
        </w:trPr>
        <w:tc>
          <w:tcPr>
            <w:tcW w:w="826" w:type="dxa"/>
          </w:tcPr>
          <w:p w:rsidR="003D62B7" w:rsidRDefault="003D62B7" w:rsidP="00754FA2">
            <w:pPr>
              <w:spacing w:after="0"/>
              <w:ind w:left="0"/>
              <w:rPr>
                <w:szCs w:val="20"/>
              </w:rPr>
            </w:pPr>
            <w:r>
              <w:rPr>
                <w:szCs w:val="20"/>
              </w:rPr>
              <w:t>SA-R5</w:t>
            </w:r>
          </w:p>
        </w:tc>
        <w:tc>
          <w:tcPr>
            <w:tcW w:w="3224" w:type="dxa"/>
            <w:shd w:val="clear" w:color="auto" w:fill="auto"/>
          </w:tcPr>
          <w:p w:rsidR="003D62B7" w:rsidRPr="004A4EAB" w:rsidRDefault="003368D7" w:rsidP="00FC3BB0">
            <w:pPr>
              <w:spacing w:after="0"/>
              <w:ind w:left="0"/>
              <w:rPr>
                <w:szCs w:val="20"/>
              </w:rPr>
            </w:pPr>
            <w:r w:rsidRPr="004A4EAB">
              <w:rPr>
                <w:bCs/>
                <w:szCs w:val="20"/>
              </w:rPr>
              <w:t xml:space="preserve">Address environment segregation </w:t>
            </w:r>
            <w:r w:rsidRPr="004A4EAB">
              <w:rPr>
                <w:bCs/>
                <w:color w:val="C20000"/>
                <w:szCs w:val="20"/>
              </w:rPr>
              <w:t>(NEW)</w:t>
            </w:r>
          </w:p>
        </w:tc>
        <w:tc>
          <w:tcPr>
            <w:tcW w:w="1080" w:type="dxa"/>
          </w:tcPr>
          <w:p w:rsidR="003D62B7" w:rsidRDefault="003D62B7" w:rsidP="00723D52">
            <w:pPr>
              <w:spacing w:after="0"/>
              <w:ind w:left="0"/>
              <w:rPr>
                <w:szCs w:val="20"/>
              </w:rPr>
            </w:pPr>
            <w:r>
              <w:rPr>
                <w:szCs w:val="20"/>
              </w:rPr>
              <w:t>Low</w:t>
            </w:r>
          </w:p>
        </w:tc>
        <w:tc>
          <w:tcPr>
            <w:tcW w:w="810" w:type="dxa"/>
          </w:tcPr>
          <w:p w:rsidR="003D62B7" w:rsidRDefault="00496C44" w:rsidP="00723D52">
            <w:pPr>
              <w:spacing w:after="0"/>
              <w:ind w:left="0"/>
              <w:rPr>
                <w:szCs w:val="20"/>
              </w:rPr>
            </w:pPr>
            <w:r>
              <w:rPr>
                <w:szCs w:val="20"/>
              </w:rPr>
              <w:t>AK</w:t>
            </w:r>
          </w:p>
        </w:tc>
        <w:tc>
          <w:tcPr>
            <w:tcW w:w="981" w:type="dxa"/>
          </w:tcPr>
          <w:p w:rsidR="003D62B7" w:rsidRDefault="003D62B7" w:rsidP="00723D52">
            <w:pPr>
              <w:spacing w:after="0"/>
              <w:ind w:left="0"/>
              <w:rPr>
                <w:szCs w:val="20"/>
              </w:rPr>
            </w:pPr>
            <w:r>
              <w:rPr>
                <w:szCs w:val="20"/>
              </w:rPr>
              <w:t>High</w:t>
            </w:r>
          </w:p>
        </w:tc>
        <w:tc>
          <w:tcPr>
            <w:tcW w:w="3203" w:type="dxa"/>
          </w:tcPr>
          <w:p w:rsidR="004A4EAB" w:rsidRDefault="004A4EAB" w:rsidP="00723D52">
            <w:pPr>
              <w:spacing w:after="0"/>
              <w:ind w:left="0"/>
              <w:rPr>
                <w:b/>
                <w:bCs/>
                <w:szCs w:val="20"/>
              </w:rPr>
            </w:pPr>
            <w:r w:rsidRPr="004A4EAB">
              <w:rPr>
                <w:bCs/>
                <w:color w:val="FFFFFF"/>
                <w:szCs w:val="20"/>
              </w:rPr>
              <w:t>Potential for Dev/Test environments to tamper with Production data.  Risk assessment needed.</w:t>
            </w:r>
            <w:r w:rsidRPr="004A4EAB">
              <w:t xml:space="preserve"> </w:t>
            </w:r>
            <w:r w:rsidRPr="004A4EAB">
              <w:br/>
            </w:r>
          </w:p>
          <w:p w:rsidR="003D62B7" w:rsidRDefault="009E179F" w:rsidP="00723D52">
            <w:pPr>
              <w:spacing w:after="0"/>
              <w:ind w:left="0"/>
              <w:rPr>
                <w:szCs w:val="20"/>
              </w:rPr>
            </w:pPr>
            <w:r>
              <w:rPr>
                <w:szCs w:val="20"/>
              </w:rPr>
              <w:t xml:space="preserve">Refer to </w:t>
            </w:r>
            <w:r w:rsidR="00871505">
              <w:rPr>
                <w:szCs w:val="20"/>
              </w:rPr>
              <w:t xml:space="preserve">attached Risk </w:t>
            </w:r>
            <w:r w:rsidR="003D62B7">
              <w:rPr>
                <w:szCs w:val="20"/>
              </w:rPr>
              <w:t xml:space="preserve">Assessment – see </w:t>
            </w:r>
            <w:r>
              <w:rPr>
                <w:szCs w:val="20"/>
              </w:rPr>
              <w:t>A</w:t>
            </w:r>
            <w:r w:rsidR="003D62B7">
              <w:rPr>
                <w:szCs w:val="20"/>
              </w:rPr>
              <w:t>ppendices</w:t>
            </w:r>
            <w:r w:rsidR="008905DF">
              <w:rPr>
                <w:szCs w:val="20"/>
              </w:rPr>
              <w:t xml:space="preserve"> </w:t>
            </w:r>
            <w:r w:rsidR="00871505">
              <w:rPr>
                <w:szCs w:val="20"/>
              </w:rPr>
              <w:t xml:space="preserve">13.3 </w:t>
            </w:r>
            <w:r w:rsidR="008905DF">
              <w:rPr>
                <w:szCs w:val="20"/>
              </w:rPr>
              <w:t>below.</w:t>
            </w:r>
          </w:p>
          <w:p w:rsidR="009E179F" w:rsidRDefault="009E179F" w:rsidP="009E179F">
            <w:pPr>
              <w:spacing w:after="0"/>
              <w:ind w:left="0"/>
              <w:rPr>
                <w:szCs w:val="20"/>
              </w:rPr>
            </w:pPr>
          </w:p>
        </w:tc>
      </w:tr>
    </w:tbl>
    <w:p w:rsidR="00430E61" w:rsidRPr="005207C1" w:rsidRDefault="00D107D3" w:rsidP="00754FA2">
      <w:pPr>
        <w:pStyle w:val="Caption"/>
        <w:jc w:val="center"/>
      </w:pPr>
      <w:fldSimple w:instr=" SEQ Figure \* ARABIC ">
        <w:r w:rsidR="00393F49">
          <w:rPr>
            <w:noProof/>
          </w:rPr>
          <w:t>5</w:t>
        </w:r>
      </w:fldSimple>
      <w:r w:rsidR="007E04EA">
        <w:rPr>
          <w:noProof/>
        </w:rPr>
        <w:t>:</w:t>
      </w:r>
      <w:r w:rsidR="00430E61">
        <w:t xml:space="preserve"> Risks</w:t>
      </w:r>
    </w:p>
    <w:p w:rsidR="00430E61" w:rsidRPr="00E22614" w:rsidRDefault="00B2501E" w:rsidP="00783A56">
      <w:pPr>
        <w:pStyle w:val="Heading1"/>
      </w:pPr>
      <w:bookmarkStart w:id="47" w:name="_Toc468283775"/>
      <w:r w:rsidRPr="00E22614">
        <w:lastRenderedPageBreak/>
        <w:t>Solution Overview</w:t>
      </w:r>
      <w:bookmarkEnd w:id="47"/>
    </w:p>
    <w:p w:rsidR="00B2501E" w:rsidRPr="00B2501E" w:rsidRDefault="00B2501E" w:rsidP="00783A56">
      <w:pPr>
        <w:pStyle w:val="Heading2"/>
      </w:pPr>
      <w:bookmarkStart w:id="48" w:name="_Toc468283776"/>
      <w:r>
        <w:t>Baseline (Current) Solution Overview</w:t>
      </w:r>
      <w:bookmarkEnd w:id="48"/>
    </w:p>
    <w:p w:rsidR="00D31E65" w:rsidRDefault="00D16126" w:rsidP="00D16126">
      <w:pPr>
        <w:tabs>
          <w:tab w:val="left" w:pos="2255"/>
        </w:tabs>
      </w:pPr>
      <w:r>
        <w:t xml:space="preserve">There is no one solution currently in place that the proof-of-value DAP will replace – it is multiple systems and processes. </w:t>
      </w:r>
    </w:p>
    <w:p w:rsidR="00D16126" w:rsidRDefault="00D16126" w:rsidP="00D16126">
      <w:pPr>
        <w:tabs>
          <w:tab w:val="left" w:pos="2255"/>
        </w:tabs>
      </w:pPr>
      <w:r>
        <w:t xml:space="preserve">The OPA team currently load </w:t>
      </w:r>
      <w:proofErr w:type="spellStart"/>
      <w:r>
        <w:t>Smartrak</w:t>
      </w:r>
      <w:proofErr w:type="spellEnd"/>
      <w:r>
        <w:t xml:space="preserve"> bus data into a SQL Server 2008 database, process and clean the data, and upload to the TI-Online web application. </w:t>
      </w:r>
    </w:p>
    <w:p w:rsidR="00844FB9" w:rsidRDefault="00844FB9" w:rsidP="004B2F6D">
      <w:pPr>
        <w:tabs>
          <w:tab w:val="left" w:pos="2255"/>
        </w:tabs>
        <w:jc w:val="center"/>
      </w:pPr>
      <w:r>
        <w:rPr>
          <w:noProof/>
          <w:lang w:val="en-AU" w:eastAsia="en-AU"/>
        </w:rPr>
        <w:drawing>
          <wp:inline distT="0" distB="0" distL="0" distR="0" wp14:anchorId="2624283B" wp14:editId="542817A1">
            <wp:extent cx="3886200" cy="3990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86200" cy="3990975"/>
                    </a:xfrm>
                    <a:prstGeom prst="rect">
                      <a:avLst/>
                    </a:prstGeom>
                  </pic:spPr>
                </pic:pic>
              </a:graphicData>
            </a:graphic>
          </wp:inline>
        </w:drawing>
      </w:r>
    </w:p>
    <w:p w:rsidR="00844FB9" w:rsidRDefault="00D107D3" w:rsidP="00844FB9">
      <w:pPr>
        <w:pStyle w:val="Caption"/>
        <w:jc w:val="center"/>
        <w:rPr>
          <w:noProof/>
        </w:rPr>
      </w:pPr>
      <w:fldSimple w:instr=" SEQ Figure \* ARABIC ">
        <w:r w:rsidR="00393F49">
          <w:rPr>
            <w:noProof/>
          </w:rPr>
          <w:t>6</w:t>
        </w:r>
      </w:fldSimple>
      <w:r w:rsidR="00844FB9">
        <w:rPr>
          <w:noProof/>
        </w:rPr>
        <w:t xml:space="preserve"> Current Solution – Smartrak Bus Data</w:t>
      </w:r>
    </w:p>
    <w:p w:rsidR="006B7BA6" w:rsidRDefault="00D16126" w:rsidP="004B2F6D">
      <w:pPr>
        <w:keepNext/>
        <w:tabs>
          <w:tab w:val="left" w:pos="2255"/>
        </w:tabs>
        <w:ind w:left="431"/>
      </w:pPr>
      <w:r>
        <w:lastRenderedPageBreak/>
        <w:t xml:space="preserve">MACA utilise spreadsheets, Access databases and direct database queries to </w:t>
      </w:r>
      <w:r w:rsidR="00C348D6">
        <w:t>analyse data.</w:t>
      </w:r>
      <w:r>
        <w:tab/>
      </w:r>
    </w:p>
    <w:p w:rsidR="00844FB9" w:rsidRDefault="00844FB9" w:rsidP="004B2F6D">
      <w:pPr>
        <w:tabs>
          <w:tab w:val="left" w:pos="2255"/>
        </w:tabs>
        <w:jc w:val="center"/>
      </w:pPr>
      <w:r>
        <w:rPr>
          <w:noProof/>
          <w:lang w:val="en-AU" w:eastAsia="en-AU"/>
        </w:rPr>
        <w:drawing>
          <wp:inline distT="0" distB="0" distL="0" distR="0" wp14:anchorId="211F5E2C" wp14:editId="4B6C79ED">
            <wp:extent cx="4324350" cy="4324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4350" cy="4324350"/>
                    </a:xfrm>
                    <a:prstGeom prst="rect">
                      <a:avLst/>
                    </a:prstGeom>
                  </pic:spPr>
                </pic:pic>
              </a:graphicData>
            </a:graphic>
          </wp:inline>
        </w:drawing>
      </w:r>
    </w:p>
    <w:p w:rsidR="00844FB9" w:rsidRDefault="00D107D3" w:rsidP="00844FB9">
      <w:pPr>
        <w:pStyle w:val="Caption"/>
        <w:jc w:val="center"/>
        <w:rPr>
          <w:noProof/>
        </w:rPr>
      </w:pPr>
      <w:fldSimple w:instr=" SEQ Figure \* ARABIC ">
        <w:r w:rsidR="00393F49">
          <w:rPr>
            <w:noProof/>
          </w:rPr>
          <w:t>7</w:t>
        </w:r>
      </w:fldSimple>
      <w:r w:rsidR="00844FB9">
        <w:rPr>
          <w:noProof/>
        </w:rPr>
        <w:t xml:space="preserve"> Current Solution – Patronage Estimation Calculation</w:t>
      </w:r>
    </w:p>
    <w:p w:rsidR="00844FB9" w:rsidRPr="006B7BA6" w:rsidRDefault="00844FB9" w:rsidP="00D16126">
      <w:pPr>
        <w:tabs>
          <w:tab w:val="left" w:pos="2255"/>
        </w:tabs>
      </w:pPr>
    </w:p>
    <w:p w:rsidR="005B6FE6" w:rsidRDefault="005B6FE6">
      <w:pPr>
        <w:spacing w:after="0"/>
        <w:ind w:left="0"/>
        <w:rPr>
          <w:rFonts w:ascii="Helvetica" w:hAnsi="Helvetica" w:cs="Helvetica"/>
          <w:bCs/>
          <w:color w:val="FF0000"/>
          <w:sz w:val="28"/>
          <w:szCs w:val="28"/>
        </w:rPr>
      </w:pPr>
      <w:bookmarkStart w:id="49" w:name="_Ref442096638"/>
      <w:bookmarkStart w:id="50" w:name="_Ref442096645"/>
      <w:r>
        <w:br w:type="page"/>
      </w:r>
    </w:p>
    <w:p w:rsidR="00B2501E" w:rsidRPr="00731A55" w:rsidRDefault="00B2501E" w:rsidP="00783A56">
      <w:pPr>
        <w:pStyle w:val="Heading2"/>
      </w:pPr>
      <w:bookmarkStart w:id="51" w:name="_Ref460345712"/>
      <w:bookmarkStart w:id="52" w:name="_Toc468283777"/>
      <w:r w:rsidRPr="00731A55">
        <w:lastRenderedPageBreak/>
        <w:t>Target (To-Be) Solution Overview</w:t>
      </w:r>
      <w:bookmarkEnd w:id="49"/>
      <w:bookmarkEnd w:id="50"/>
      <w:bookmarkEnd w:id="51"/>
      <w:bookmarkEnd w:id="52"/>
    </w:p>
    <w:p w:rsidR="003E6CC3" w:rsidRDefault="003E6CC3" w:rsidP="003E6CC3">
      <w:r>
        <w:t>The DAP solution is a Microsoft Business Intelligence solution hosted completely within the Microsoft Azure cloud, located in the Australian Azure Data Centres.</w:t>
      </w:r>
    </w:p>
    <w:p w:rsidR="004B4B59" w:rsidRDefault="004B4B59" w:rsidP="003E6CC3">
      <w:r>
        <w:t xml:space="preserve">The primary aim of the platform is to load in data from multiple data sources, from multiple areas of the business and combine the data sources into one unified view of the organisation as much as possible. It won’t always be possible to have one single view, as the same facts can show different sort of truths, depending on the business unit that is viewing the data. For example, service performance may be acceptable from a </w:t>
      </w:r>
      <w:r w:rsidR="00E52ABA">
        <w:t>contractual point of view, but fail from a customer experience and perception point of view.</w:t>
      </w:r>
    </w:p>
    <w:p w:rsidR="0021748C" w:rsidRDefault="0021748C" w:rsidP="004B2F6D">
      <w:pPr>
        <w:keepNext/>
        <w:ind w:left="431"/>
      </w:pPr>
      <w:r>
        <w:t>An overview of the proposed solution is shown below.</w:t>
      </w:r>
    </w:p>
    <w:p w:rsidR="004F64C7" w:rsidRDefault="004F64C7" w:rsidP="00FD17EE">
      <w:pPr>
        <w:keepNext/>
        <w:ind w:left="431"/>
        <w:jc w:val="center"/>
      </w:pPr>
      <w:r>
        <w:rPr>
          <w:noProof/>
          <w:lang w:val="en-AU" w:eastAsia="en-AU"/>
        </w:rPr>
        <w:drawing>
          <wp:inline distT="0" distB="0" distL="0" distR="0" wp14:anchorId="1B8E5EEE" wp14:editId="3FDC7E2B">
            <wp:extent cx="5943600" cy="522097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5220970"/>
                    </a:xfrm>
                    <a:prstGeom prst="rect">
                      <a:avLst/>
                    </a:prstGeom>
                  </pic:spPr>
                </pic:pic>
              </a:graphicData>
            </a:graphic>
          </wp:inline>
        </w:drawing>
      </w:r>
    </w:p>
    <w:p w:rsidR="004F64C7" w:rsidRDefault="00D107D3" w:rsidP="004F64C7">
      <w:pPr>
        <w:pStyle w:val="Caption"/>
        <w:jc w:val="center"/>
        <w:rPr>
          <w:noProof/>
        </w:rPr>
      </w:pPr>
      <w:fldSimple w:instr=" SEQ Figure \* ARABIC ">
        <w:r w:rsidR="00393F49">
          <w:rPr>
            <w:noProof/>
          </w:rPr>
          <w:t>8</w:t>
        </w:r>
      </w:fldSimple>
      <w:r w:rsidR="004F64C7">
        <w:rPr>
          <w:noProof/>
        </w:rPr>
        <w:t xml:space="preserve"> Solution Overview</w:t>
      </w:r>
    </w:p>
    <w:p w:rsidR="002B210A" w:rsidRDefault="002B210A" w:rsidP="002B210A">
      <w:pPr>
        <w:keepNext/>
        <w:ind w:left="431"/>
      </w:pPr>
      <w:r>
        <w:lastRenderedPageBreak/>
        <w:t>The major components shown in this diagram are:</w:t>
      </w:r>
    </w:p>
    <w:p w:rsidR="002B210A" w:rsidRDefault="002B210A" w:rsidP="00FD17EE">
      <w:pPr>
        <w:pStyle w:val="ListParagraph"/>
        <w:keepNext/>
        <w:numPr>
          <w:ilvl w:val="0"/>
          <w:numId w:val="82"/>
        </w:numPr>
      </w:pPr>
      <w:r w:rsidRPr="00FD17EE">
        <w:rPr>
          <w:b/>
        </w:rPr>
        <w:t>Data Sources</w:t>
      </w:r>
      <w:r w:rsidR="0092218C">
        <w:t xml:space="preserve"> – None of the data sources are available directly to the DAP, and must be first brought into the DAP environment before processing.</w:t>
      </w:r>
    </w:p>
    <w:p w:rsidR="002B210A" w:rsidRDefault="002B210A" w:rsidP="00FD17EE">
      <w:pPr>
        <w:pStyle w:val="ListParagraph"/>
        <w:keepNext/>
        <w:numPr>
          <w:ilvl w:val="0"/>
          <w:numId w:val="82"/>
        </w:numPr>
      </w:pPr>
      <w:r w:rsidRPr="00FD17EE">
        <w:rPr>
          <w:b/>
        </w:rPr>
        <w:t>Data Lake</w:t>
      </w:r>
      <w:r w:rsidR="0092218C">
        <w:t xml:space="preserve"> – The Data Lake is an organised repository of data sources with the philosophy of all data may be useful in the future. The Data Lake is automatically extensible to petabyte size.</w:t>
      </w:r>
    </w:p>
    <w:p w:rsidR="002B210A" w:rsidRDefault="002B210A" w:rsidP="00FD17EE">
      <w:pPr>
        <w:pStyle w:val="ListParagraph"/>
        <w:keepNext/>
        <w:numPr>
          <w:ilvl w:val="0"/>
          <w:numId w:val="82"/>
        </w:numPr>
      </w:pPr>
      <w:r w:rsidRPr="00FD17EE">
        <w:rPr>
          <w:b/>
        </w:rPr>
        <w:t>SQL Data Warehouse</w:t>
      </w:r>
      <w:r w:rsidR="0092218C">
        <w:t xml:space="preserve"> – The Enterprise Data Warehouse</w:t>
      </w:r>
      <w:r w:rsidR="003030F3">
        <w:t xml:space="preserve"> (EDW)</w:t>
      </w:r>
      <w:r w:rsidR="0092218C">
        <w:t xml:space="preserve"> is an organised repository of cleansed data that has been validated and enriched and is the main source of facts about PTV’s business.</w:t>
      </w:r>
    </w:p>
    <w:p w:rsidR="002B210A" w:rsidRDefault="002B210A" w:rsidP="00FD17EE">
      <w:pPr>
        <w:pStyle w:val="ListParagraph"/>
        <w:keepNext/>
        <w:numPr>
          <w:ilvl w:val="0"/>
          <w:numId w:val="82"/>
        </w:numPr>
      </w:pPr>
      <w:r w:rsidRPr="00FD17EE">
        <w:rPr>
          <w:b/>
        </w:rPr>
        <w:t>Analytics Discovery Area</w:t>
      </w:r>
      <w:r w:rsidR="0092218C">
        <w:t xml:space="preserve"> – The ADA provides a sandpit environment where data scientists can query data stored in the DAP, create models, and seek insights from the entire set of data using big data and statistical analysis tools.</w:t>
      </w:r>
      <w:r w:rsidR="00195516">
        <w:t xml:space="preserve"> The tools provided are:</w:t>
      </w:r>
    </w:p>
    <w:p w:rsidR="00195516" w:rsidRDefault="00195516" w:rsidP="00FD17EE">
      <w:pPr>
        <w:pStyle w:val="ListParagraph"/>
        <w:keepNext/>
        <w:numPr>
          <w:ilvl w:val="1"/>
          <w:numId w:val="82"/>
        </w:numPr>
      </w:pPr>
      <w:r>
        <w:rPr>
          <w:b/>
        </w:rPr>
        <w:t xml:space="preserve">HDInsight </w:t>
      </w:r>
      <w:r>
        <w:t>– Microsoft’s Hadoop implementation for big data queries from disk</w:t>
      </w:r>
    </w:p>
    <w:p w:rsidR="00195516" w:rsidRDefault="00195516" w:rsidP="00FD17EE">
      <w:pPr>
        <w:pStyle w:val="ListParagraph"/>
        <w:keepNext/>
        <w:numPr>
          <w:ilvl w:val="1"/>
          <w:numId w:val="82"/>
        </w:numPr>
      </w:pPr>
      <w:r>
        <w:rPr>
          <w:b/>
        </w:rPr>
        <w:t xml:space="preserve">Spark (on HDInsight) </w:t>
      </w:r>
      <w:r>
        <w:t>– Microsoft’s Spark implementation for big data analytics and machine learning based on the Spark platform.</w:t>
      </w:r>
    </w:p>
    <w:p w:rsidR="00195516" w:rsidRDefault="00195516" w:rsidP="00FD17EE">
      <w:pPr>
        <w:pStyle w:val="ListParagraph"/>
        <w:keepNext/>
        <w:numPr>
          <w:ilvl w:val="1"/>
          <w:numId w:val="82"/>
        </w:numPr>
      </w:pPr>
      <w:r>
        <w:rPr>
          <w:b/>
        </w:rPr>
        <w:t xml:space="preserve">SQL Databases </w:t>
      </w:r>
      <w:r>
        <w:t>– Providing a database environment for cleansing and processing data as part of analytics.</w:t>
      </w:r>
    </w:p>
    <w:p w:rsidR="00195516" w:rsidRDefault="00195516" w:rsidP="00FD17EE">
      <w:pPr>
        <w:pStyle w:val="ListParagraph"/>
        <w:keepNext/>
        <w:numPr>
          <w:ilvl w:val="1"/>
          <w:numId w:val="82"/>
        </w:numPr>
      </w:pPr>
      <w:r>
        <w:rPr>
          <w:b/>
        </w:rPr>
        <w:t xml:space="preserve">Custom Analytics Software </w:t>
      </w:r>
      <w:r>
        <w:t>–R Studio, Python and SQL Server tools, these tools enable the data scientist users of the ADA environment to create the analyses they want, using the tools that most suit the purpose.</w:t>
      </w:r>
    </w:p>
    <w:p w:rsidR="00195516" w:rsidRDefault="00195516" w:rsidP="00FD17EE">
      <w:pPr>
        <w:pStyle w:val="ListParagraph"/>
        <w:keepNext/>
        <w:numPr>
          <w:ilvl w:val="1"/>
          <w:numId w:val="82"/>
        </w:numPr>
      </w:pPr>
      <w:r>
        <w:rPr>
          <w:b/>
        </w:rPr>
        <w:t xml:space="preserve">Azure Machine Learning </w:t>
      </w:r>
      <w:r>
        <w:t>– A 100% cloud</w:t>
      </w:r>
      <w:r w:rsidR="00D44365">
        <w:t>-based</w:t>
      </w:r>
      <w:r>
        <w:t xml:space="preserve"> Machine Learning suite from Microsoft that provides an easy interface to creating Machine Learning experiments.</w:t>
      </w:r>
    </w:p>
    <w:p w:rsidR="002B210A" w:rsidRDefault="002B210A" w:rsidP="00FD17EE">
      <w:pPr>
        <w:pStyle w:val="ListParagraph"/>
        <w:keepNext/>
        <w:numPr>
          <w:ilvl w:val="0"/>
          <w:numId w:val="82"/>
        </w:numPr>
      </w:pPr>
      <w:r w:rsidRPr="00FD17EE">
        <w:rPr>
          <w:b/>
        </w:rPr>
        <w:t>SQL Server Analysis Services Cubes</w:t>
      </w:r>
      <w:r w:rsidR="0092218C">
        <w:t xml:space="preserve"> - The Proof of Value DAP provides three analytics cubes:</w:t>
      </w:r>
    </w:p>
    <w:p w:rsidR="0092218C" w:rsidRDefault="0092218C" w:rsidP="0092218C">
      <w:pPr>
        <w:pStyle w:val="ListParagraph"/>
        <w:keepNext/>
        <w:numPr>
          <w:ilvl w:val="1"/>
          <w:numId w:val="82"/>
        </w:numPr>
      </w:pPr>
      <w:r>
        <w:t xml:space="preserve">Modal Revenue </w:t>
      </w:r>
      <w:r w:rsidR="00CB772B">
        <w:t>Estimates</w:t>
      </w:r>
    </w:p>
    <w:p w:rsidR="0092218C" w:rsidRDefault="0092218C" w:rsidP="0092218C">
      <w:pPr>
        <w:pStyle w:val="ListParagraph"/>
        <w:keepNext/>
        <w:numPr>
          <w:ilvl w:val="1"/>
          <w:numId w:val="82"/>
        </w:numPr>
      </w:pPr>
      <w:r>
        <w:t>Modal Patronage Estimates</w:t>
      </w:r>
    </w:p>
    <w:p w:rsidR="0092218C" w:rsidRDefault="0092218C" w:rsidP="00FD17EE">
      <w:pPr>
        <w:pStyle w:val="ListParagraph"/>
        <w:keepNext/>
        <w:numPr>
          <w:ilvl w:val="1"/>
          <w:numId w:val="82"/>
        </w:numPr>
      </w:pPr>
      <w:r>
        <w:t xml:space="preserve">Bus Service </w:t>
      </w:r>
      <w:r w:rsidR="00CB772B">
        <w:t>Performance</w:t>
      </w:r>
    </w:p>
    <w:p w:rsidR="003030F3" w:rsidRDefault="003030F3" w:rsidP="003030F3">
      <w:pPr>
        <w:pStyle w:val="ListParagraph"/>
        <w:keepNext/>
        <w:numPr>
          <w:ilvl w:val="0"/>
          <w:numId w:val="82"/>
        </w:numPr>
      </w:pPr>
      <w:r>
        <w:rPr>
          <w:b/>
        </w:rPr>
        <w:t>SharePoint</w:t>
      </w:r>
      <w:r>
        <w:t xml:space="preserve"> - The SharePoint portal provides internal and external users to a </w:t>
      </w:r>
      <w:r w:rsidRPr="00FD17EE">
        <w:rPr>
          <w:b/>
        </w:rPr>
        <w:t>curated</w:t>
      </w:r>
      <w:r>
        <w:t xml:space="preserve"> portal to view reports. There are different sections available, including Patronage, Revenue and Operational Performance that users </w:t>
      </w:r>
      <w:r w:rsidR="00D44365">
        <w:t xml:space="preserve">will </w:t>
      </w:r>
      <w:r>
        <w:t xml:space="preserve">be granted rights to view, depending on their requirements and privileges. </w:t>
      </w:r>
    </w:p>
    <w:p w:rsidR="003030F3" w:rsidRDefault="003030F3" w:rsidP="00FD17EE">
      <w:pPr>
        <w:pStyle w:val="ListParagraph"/>
        <w:keepNext/>
        <w:numPr>
          <w:ilvl w:val="0"/>
          <w:numId w:val="82"/>
        </w:numPr>
      </w:pPr>
      <w:r>
        <w:rPr>
          <w:b/>
        </w:rPr>
        <w:t xml:space="preserve">Power BI </w:t>
      </w:r>
      <w:r>
        <w:t xml:space="preserve">– Power BI provides a self-service BI capability allowing internal PTV users to explore datasets presented by the EDW and the Analysis Services cubes, create reports, and share them internally. Power BI is a very new technology, and deep reporting features are not currently available – </w:t>
      </w:r>
      <w:proofErr w:type="gramStart"/>
      <w:r>
        <w:t>these kind of reports</w:t>
      </w:r>
      <w:proofErr w:type="gramEnd"/>
      <w:r>
        <w:t xml:space="preserve"> </w:t>
      </w:r>
      <w:r w:rsidR="00D44365">
        <w:t xml:space="preserve">will be </w:t>
      </w:r>
      <w:r>
        <w:t>presented through SharePoint.</w:t>
      </w:r>
    </w:p>
    <w:p w:rsidR="002B210A" w:rsidRDefault="002B210A" w:rsidP="00FD17EE">
      <w:pPr>
        <w:pStyle w:val="ListParagraph"/>
        <w:keepNext/>
        <w:numPr>
          <w:ilvl w:val="0"/>
          <w:numId w:val="82"/>
        </w:numPr>
      </w:pPr>
      <w:r w:rsidRPr="00FD17EE">
        <w:rPr>
          <w:b/>
        </w:rPr>
        <w:t>Users</w:t>
      </w:r>
      <w:r>
        <w:t xml:space="preserve"> </w:t>
      </w:r>
      <w:r w:rsidR="0092218C">
        <w:t xml:space="preserve">- </w:t>
      </w:r>
      <w:r>
        <w:t>There are three main classes of user, with each class having varying permissions inside each of the areas they can access:</w:t>
      </w:r>
    </w:p>
    <w:p w:rsidR="002B210A" w:rsidRDefault="002B210A" w:rsidP="00FD17EE">
      <w:pPr>
        <w:pStyle w:val="ListParagraph"/>
        <w:keepNext/>
        <w:numPr>
          <w:ilvl w:val="1"/>
          <w:numId w:val="82"/>
        </w:numPr>
      </w:pPr>
      <w:r>
        <w:t xml:space="preserve">PTV/Internal Users – internal users, including users from other government departments. </w:t>
      </w:r>
      <w:r w:rsidR="003030F3">
        <w:t xml:space="preserve">These users will have access to the SharePoint portal, and to Power BI (PTV internal users only). </w:t>
      </w:r>
      <w:r>
        <w:t xml:space="preserve">Access to </w:t>
      </w:r>
      <w:r w:rsidR="006E3A6C">
        <w:t xml:space="preserve">the various </w:t>
      </w:r>
      <w:r>
        <w:t xml:space="preserve">SharePoint </w:t>
      </w:r>
      <w:r w:rsidR="006E3A6C">
        <w:t>sites is controlled based on the user’s role in PTV.</w:t>
      </w:r>
    </w:p>
    <w:p w:rsidR="003030F3" w:rsidRDefault="003030F3" w:rsidP="00FD17EE">
      <w:pPr>
        <w:pStyle w:val="ListParagraph"/>
        <w:keepNext/>
        <w:numPr>
          <w:ilvl w:val="1"/>
          <w:numId w:val="82"/>
        </w:numPr>
      </w:pPr>
      <w:r>
        <w:t xml:space="preserve">External Partners – such as Metro Trains, </w:t>
      </w:r>
      <w:proofErr w:type="spellStart"/>
      <w:r>
        <w:t>Yarra</w:t>
      </w:r>
      <w:proofErr w:type="spellEnd"/>
      <w:r>
        <w:t xml:space="preserve"> Trams, Researchers.</w:t>
      </w:r>
      <w:r w:rsidR="000C08CC">
        <w:t xml:space="preserve"> These users will have access to the SharePoint portal.</w:t>
      </w:r>
    </w:p>
    <w:p w:rsidR="002B210A" w:rsidRDefault="002B210A" w:rsidP="00FD17EE">
      <w:pPr>
        <w:pStyle w:val="ListParagraph"/>
        <w:keepNext/>
        <w:numPr>
          <w:ilvl w:val="1"/>
          <w:numId w:val="82"/>
        </w:numPr>
      </w:pPr>
      <w:r>
        <w:t>ADA Users</w:t>
      </w:r>
      <w:r w:rsidR="006E3A6C">
        <w:t xml:space="preserve"> – users of the ADA environment. These users will primarily be internal PTV users, but may include external research partners.</w:t>
      </w:r>
      <w:r w:rsidR="000C08CC">
        <w:t xml:space="preserve"> These users will also be Internal or External SharePoint users, but as part of their ADA role they have access to</w:t>
      </w:r>
      <w:r w:rsidR="002807C1">
        <w:t xml:space="preserve"> various layers of data depending on their access level, </w:t>
      </w:r>
      <w:r w:rsidR="000C08CC">
        <w:t>, including the EDW, analytics cubes, and the Data Lake, as well as the ability to run analytics tools (such as R Studio, Spark) within the Azure environment without needing to load the data back into the PTV network.</w:t>
      </w:r>
    </w:p>
    <w:p w:rsidR="002B210A" w:rsidRPr="00FD17EE" w:rsidRDefault="002B210A" w:rsidP="00FD17EE"/>
    <w:p w:rsidR="004F64C7" w:rsidRDefault="004F64C7" w:rsidP="004F64C7">
      <w:pPr>
        <w:keepNext/>
        <w:ind w:left="431"/>
      </w:pPr>
      <w:r>
        <w:t>An overview of the proposed solution is shown below.</w:t>
      </w:r>
    </w:p>
    <w:p w:rsidR="004F64C7" w:rsidRDefault="004F64C7" w:rsidP="004B2F6D">
      <w:pPr>
        <w:keepNext/>
        <w:ind w:left="431"/>
      </w:pPr>
    </w:p>
    <w:p w:rsidR="004F64C7" w:rsidRPr="00FC1391" w:rsidRDefault="004F64C7" w:rsidP="004B2F6D">
      <w:pPr>
        <w:keepNext/>
        <w:ind w:left="431"/>
      </w:pPr>
    </w:p>
    <w:p w:rsidR="00417935" w:rsidRDefault="00911905" w:rsidP="009170F8">
      <w:pPr>
        <w:keepNext/>
        <w:jc w:val="center"/>
      </w:pPr>
      <w:bookmarkStart w:id="53" w:name="_GoBack"/>
      <w:r>
        <w:rPr>
          <w:noProof/>
          <w:lang w:val="en-AU" w:eastAsia="en-AU"/>
        </w:rPr>
        <w:drawing>
          <wp:inline distT="0" distB="0" distL="0" distR="0" wp14:anchorId="08E109D2" wp14:editId="3C427ABB">
            <wp:extent cx="5943600" cy="4662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662805"/>
                    </a:xfrm>
                    <a:prstGeom prst="rect">
                      <a:avLst/>
                    </a:prstGeom>
                  </pic:spPr>
                </pic:pic>
              </a:graphicData>
            </a:graphic>
          </wp:inline>
        </w:drawing>
      </w:r>
      <w:bookmarkEnd w:id="53"/>
    </w:p>
    <w:p w:rsidR="0021748C" w:rsidRDefault="00D107D3" w:rsidP="0021748C">
      <w:pPr>
        <w:pStyle w:val="Caption"/>
        <w:jc w:val="center"/>
        <w:rPr>
          <w:noProof/>
        </w:rPr>
      </w:pPr>
      <w:fldSimple w:instr=" SEQ Figure \* ARABIC ">
        <w:r w:rsidR="00393F49">
          <w:rPr>
            <w:noProof/>
          </w:rPr>
          <w:t>9</w:t>
        </w:r>
      </w:fldSimple>
      <w:r w:rsidR="0021748C">
        <w:rPr>
          <w:noProof/>
        </w:rPr>
        <w:t xml:space="preserve"> </w:t>
      </w:r>
      <w:r w:rsidR="004F64C7">
        <w:rPr>
          <w:noProof/>
        </w:rPr>
        <w:t xml:space="preserve">Technical </w:t>
      </w:r>
      <w:r w:rsidR="0021748C">
        <w:rPr>
          <w:noProof/>
        </w:rPr>
        <w:t>Solution Overview</w:t>
      </w:r>
    </w:p>
    <w:p w:rsidR="006B7BA6" w:rsidRDefault="003E6CC3" w:rsidP="003E6CC3">
      <w:pPr>
        <w:rPr>
          <w:lang w:val="en-AU"/>
        </w:rPr>
      </w:pPr>
      <w:r>
        <w:rPr>
          <w:lang w:val="en-AU"/>
        </w:rPr>
        <w:t>Note that the diagram above shows the Production design, and separate Development and Test environments also exist. Some infrastructure is shared between regions, namely the domain controllers and remote desktop gateways.</w:t>
      </w:r>
    </w:p>
    <w:p w:rsidR="00D31E65" w:rsidRDefault="00D31E65" w:rsidP="003E6CC3">
      <w:pPr>
        <w:rPr>
          <w:lang w:val="en-AU"/>
        </w:rPr>
      </w:pPr>
      <w:r>
        <w:rPr>
          <w:lang w:val="en-AU"/>
        </w:rPr>
        <w:t>The following table d</w:t>
      </w:r>
      <w:r w:rsidR="00A10AD5">
        <w:rPr>
          <w:lang w:val="en-AU"/>
        </w:rPr>
        <w:t>escribes each major component, and each is described in the rest of this document.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0"/>
        <w:gridCol w:w="1559"/>
        <w:gridCol w:w="5623"/>
      </w:tblGrid>
      <w:tr w:rsidR="00B600ED" w:rsidTr="004B2F6D">
        <w:trPr>
          <w:jc w:val="center"/>
        </w:trPr>
        <w:tc>
          <w:tcPr>
            <w:tcW w:w="1820" w:type="dxa"/>
            <w:shd w:val="clear" w:color="auto" w:fill="4F81BD" w:themeFill="accent1"/>
          </w:tcPr>
          <w:p w:rsidR="00B600ED" w:rsidRPr="00B600ED" w:rsidRDefault="00B600ED" w:rsidP="00B600ED">
            <w:pPr>
              <w:ind w:left="0"/>
            </w:pPr>
            <w:r w:rsidRPr="00B600ED">
              <w:t>Component</w:t>
            </w:r>
          </w:p>
        </w:tc>
        <w:tc>
          <w:tcPr>
            <w:tcW w:w="1559" w:type="dxa"/>
            <w:shd w:val="clear" w:color="auto" w:fill="4F81BD" w:themeFill="accent1"/>
          </w:tcPr>
          <w:p w:rsidR="00B600ED" w:rsidRPr="00B600ED" w:rsidRDefault="00B600ED" w:rsidP="00B600ED">
            <w:pPr>
              <w:ind w:left="0"/>
            </w:pPr>
            <w:r w:rsidRPr="00B600ED">
              <w:t>Category</w:t>
            </w:r>
          </w:p>
        </w:tc>
        <w:tc>
          <w:tcPr>
            <w:tcW w:w="5623" w:type="dxa"/>
            <w:shd w:val="clear" w:color="auto" w:fill="4F81BD" w:themeFill="accent1"/>
          </w:tcPr>
          <w:p w:rsidR="00B600ED" w:rsidRPr="004B2F6D" w:rsidRDefault="00B600ED" w:rsidP="00B600ED">
            <w:pPr>
              <w:ind w:left="0"/>
            </w:pPr>
            <w:r w:rsidRPr="004B2F6D">
              <w:t>Description</w:t>
            </w:r>
          </w:p>
        </w:tc>
      </w:tr>
      <w:tr w:rsidR="00B600ED" w:rsidTr="004B2F6D">
        <w:trPr>
          <w:jc w:val="center"/>
        </w:trPr>
        <w:tc>
          <w:tcPr>
            <w:tcW w:w="1820" w:type="dxa"/>
          </w:tcPr>
          <w:p w:rsidR="00B600ED" w:rsidRDefault="00B600ED" w:rsidP="00B600ED">
            <w:pPr>
              <w:ind w:left="0"/>
            </w:pPr>
            <w:r>
              <w:t>SharePoint 2013</w:t>
            </w:r>
          </w:p>
          <w:p w:rsidR="0014092F" w:rsidRDefault="0014092F" w:rsidP="00B600ED">
            <w:pPr>
              <w:ind w:left="0"/>
            </w:pPr>
            <w:r>
              <w:t>(IaaS)</w:t>
            </w:r>
          </w:p>
        </w:tc>
        <w:tc>
          <w:tcPr>
            <w:tcW w:w="1559" w:type="dxa"/>
          </w:tcPr>
          <w:p w:rsidR="00B600ED" w:rsidRDefault="00B600ED" w:rsidP="00B600ED">
            <w:pPr>
              <w:ind w:left="0"/>
            </w:pPr>
            <w:r>
              <w:t>Reporting</w:t>
            </w:r>
          </w:p>
        </w:tc>
        <w:tc>
          <w:tcPr>
            <w:tcW w:w="5623" w:type="dxa"/>
          </w:tcPr>
          <w:p w:rsidR="00B600ED" w:rsidRDefault="00B600ED">
            <w:pPr>
              <w:ind w:left="0"/>
            </w:pPr>
            <w:r>
              <w:t>An IaaS deployment of SharePoint 2013 used to provide the primary user interface</w:t>
            </w:r>
            <w:r w:rsidR="00E60989">
              <w:t>. SharePoint consists of:</w:t>
            </w:r>
          </w:p>
          <w:p w:rsidR="00E60989" w:rsidRDefault="00E60989" w:rsidP="004B2F6D">
            <w:pPr>
              <w:pStyle w:val="ListParagraph"/>
              <w:numPr>
                <w:ilvl w:val="0"/>
                <w:numId w:val="74"/>
              </w:numPr>
              <w:spacing w:after="0"/>
              <w:ind w:left="714" w:hanging="357"/>
            </w:pPr>
            <w:r>
              <w:t>A load balanced end point</w:t>
            </w:r>
          </w:p>
          <w:p w:rsidR="00E60989" w:rsidRDefault="00E60989" w:rsidP="004B2F6D">
            <w:pPr>
              <w:pStyle w:val="ListParagraph"/>
              <w:numPr>
                <w:ilvl w:val="0"/>
                <w:numId w:val="74"/>
              </w:numPr>
              <w:spacing w:after="0"/>
              <w:ind w:left="714" w:hanging="357"/>
            </w:pPr>
            <w:r>
              <w:t>Two Front End Web servers</w:t>
            </w:r>
          </w:p>
          <w:p w:rsidR="00E60989" w:rsidRDefault="00E60989" w:rsidP="004B2F6D">
            <w:pPr>
              <w:pStyle w:val="ListParagraph"/>
              <w:numPr>
                <w:ilvl w:val="0"/>
                <w:numId w:val="74"/>
              </w:numPr>
              <w:spacing w:after="0"/>
              <w:ind w:left="714" w:hanging="357"/>
            </w:pPr>
            <w:r>
              <w:t>Two Application servers, running SQL Server Reporting Services</w:t>
            </w:r>
          </w:p>
          <w:p w:rsidR="00E60989" w:rsidRDefault="00E60989" w:rsidP="004B2F6D">
            <w:pPr>
              <w:pStyle w:val="ListParagraph"/>
              <w:numPr>
                <w:ilvl w:val="0"/>
                <w:numId w:val="74"/>
              </w:numPr>
              <w:spacing w:after="0"/>
              <w:ind w:left="714" w:hanging="357"/>
            </w:pPr>
            <w:r>
              <w:t>Two SQL Server 2014 Database servers configured as a Availability Group on a Windows Server Failover Cluster</w:t>
            </w:r>
          </w:p>
          <w:p w:rsidR="00E60989" w:rsidRDefault="00E60989" w:rsidP="004B2F6D">
            <w:pPr>
              <w:spacing w:after="0"/>
            </w:pPr>
          </w:p>
          <w:p w:rsidR="00E60989" w:rsidRDefault="00E60989" w:rsidP="004B2F6D">
            <w:pPr>
              <w:spacing w:after="0"/>
              <w:ind w:left="0"/>
            </w:pPr>
            <w:r>
              <w:t xml:space="preserve">SharePoint presents static reports through SQL Server Reporting Services, as well as reports on the DAP data processing health, </w:t>
            </w:r>
            <w:r>
              <w:lastRenderedPageBreak/>
              <w:t>and serves as an interface to master data.</w:t>
            </w:r>
          </w:p>
          <w:p w:rsidR="0014092F" w:rsidRDefault="0014092F" w:rsidP="004B2F6D">
            <w:pPr>
              <w:spacing w:after="0"/>
              <w:ind w:left="0"/>
            </w:pPr>
          </w:p>
          <w:p w:rsidR="0000022E" w:rsidRPr="00FD17EE" w:rsidRDefault="0000022E" w:rsidP="004B2F6D">
            <w:pPr>
              <w:spacing w:after="0"/>
              <w:ind w:left="0"/>
              <w:rPr>
                <w:b/>
              </w:rPr>
            </w:pPr>
            <w:r w:rsidRPr="00FD17EE">
              <w:rPr>
                <w:b/>
              </w:rPr>
              <w:t>IaaS</w:t>
            </w:r>
          </w:p>
          <w:p w:rsidR="0014092F" w:rsidRDefault="0014092F" w:rsidP="00FD17EE">
            <w:pPr>
              <w:spacing w:after="0"/>
              <w:ind w:left="0"/>
              <w:rPr>
                <w:lang w:val="en-AU"/>
              </w:rPr>
            </w:pPr>
            <w:r>
              <w:t xml:space="preserve">SharePoint 2013 is an IaaS deployment of the on-premises version of SharePoint, as SharePoint Online (Office 365) does not support SQL Server Reporting Services </w:t>
            </w:r>
            <w:r>
              <w:rPr>
                <w:lang w:val="en-AU"/>
              </w:rPr>
              <w:t>and other analytical features</w:t>
            </w:r>
            <w:r w:rsidR="001668F2">
              <w:rPr>
                <w:lang w:val="en-AU"/>
              </w:rPr>
              <w:t xml:space="preserve"> that are required to meet the DAP requirements</w:t>
            </w:r>
            <w:r>
              <w:rPr>
                <w:lang w:val="en-AU"/>
              </w:rPr>
              <w:t xml:space="preserve">. SharePoint Online does not allow external users to use Power View, PowerPivot or Excel Services. See </w:t>
            </w:r>
            <w:hyperlink r:id="rId16" w:history="1">
              <w:r w:rsidRPr="0082580A">
                <w:rPr>
                  <w:rStyle w:val="Hyperlink"/>
                  <w:lang w:val="en-AU"/>
                </w:rPr>
                <w:t>https://technet.microsoft.com/en-us/library/dn635309.aspx</w:t>
              </w:r>
            </w:hyperlink>
            <w:r>
              <w:rPr>
                <w:lang w:val="en-AU"/>
              </w:rPr>
              <w:t xml:space="preserve"> for information on why SharePoint on Azure Infrastructure Services is chosen.</w:t>
            </w:r>
          </w:p>
          <w:p w:rsidR="0014092F" w:rsidRDefault="0014092F" w:rsidP="00FD17EE">
            <w:pPr>
              <w:spacing w:after="0"/>
              <w:ind w:left="0"/>
              <w:rPr>
                <w:lang w:val="en-AU"/>
              </w:rPr>
            </w:pPr>
          </w:p>
          <w:p w:rsidR="0014092F" w:rsidRDefault="0014092F" w:rsidP="00C14C76">
            <w:pPr>
              <w:spacing w:after="0"/>
              <w:ind w:left="0"/>
              <w:rPr>
                <w:b/>
                <w:lang w:val="en-AU"/>
              </w:rPr>
            </w:pPr>
            <w:r w:rsidRPr="00FD17EE">
              <w:rPr>
                <w:b/>
                <w:lang w:val="en-AU"/>
              </w:rPr>
              <w:t>Scaling Options</w:t>
            </w:r>
          </w:p>
          <w:p w:rsidR="0014092F" w:rsidRDefault="0014092F" w:rsidP="00C14C76">
            <w:pPr>
              <w:spacing w:after="0"/>
              <w:ind w:left="0"/>
              <w:rPr>
                <w:lang w:val="en-AU"/>
              </w:rPr>
            </w:pPr>
            <w:r>
              <w:rPr>
                <w:lang w:val="en-AU"/>
              </w:rPr>
              <w:t>As mentioned in the link above, dynamic machine allocation (auto scale) is not supported with SharePoint 2013 in Azure</w:t>
            </w:r>
            <w:r w:rsidR="00A624FC">
              <w:rPr>
                <w:lang w:val="en-AU"/>
              </w:rPr>
              <w:t>. The farm</w:t>
            </w:r>
            <w:r w:rsidR="009B11D0">
              <w:rPr>
                <w:lang w:val="en-AU"/>
              </w:rPr>
              <w:t xml:space="preserve"> and the VM specifications</w:t>
            </w:r>
            <w:r w:rsidR="00A624FC">
              <w:rPr>
                <w:lang w:val="en-AU"/>
              </w:rPr>
              <w:t xml:space="preserve"> </w:t>
            </w:r>
            <w:r w:rsidR="009B11D0">
              <w:rPr>
                <w:lang w:val="en-AU"/>
              </w:rPr>
              <w:t xml:space="preserve">have </w:t>
            </w:r>
            <w:r w:rsidR="00A624FC">
              <w:rPr>
                <w:lang w:val="en-AU"/>
              </w:rPr>
              <w:t xml:space="preserve">been designed as a medium-sized deployment, capable of supporting </w:t>
            </w:r>
            <w:r w:rsidR="0000022E">
              <w:rPr>
                <w:lang w:val="en-AU"/>
              </w:rPr>
              <w:t xml:space="preserve">1000 </w:t>
            </w:r>
            <w:r w:rsidR="00A624FC">
              <w:rPr>
                <w:lang w:val="en-AU"/>
              </w:rPr>
              <w:t>users</w:t>
            </w:r>
            <w:r>
              <w:rPr>
                <w:lang w:val="en-AU"/>
              </w:rPr>
              <w:t xml:space="preserve"> </w:t>
            </w:r>
            <w:r w:rsidR="0000022E">
              <w:rPr>
                <w:lang w:val="en-AU"/>
              </w:rPr>
              <w:t>(Medium farms can support 10,000 users, but reporting and analytics increases the load compared to document storage).</w:t>
            </w:r>
          </w:p>
          <w:p w:rsidR="0000022E" w:rsidRDefault="0000022E">
            <w:pPr>
              <w:spacing w:after="0"/>
              <w:ind w:left="0"/>
              <w:rPr>
                <w:lang w:val="en-AU"/>
              </w:rPr>
            </w:pPr>
            <w:r>
              <w:rPr>
                <w:lang w:val="en-AU"/>
              </w:rPr>
              <w:t xml:space="preserve">For more information on SharePoint sizing, see </w:t>
            </w:r>
            <w:hyperlink r:id="rId17" w:history="1">
              <w:r w:rsidRPr="0082580A">
                <w:rPr>
                  <w:rStyle w:val="Hyperlink"/>
                  <w:lang w:val="en-AU"/>
                </w:rPr>
                <w:t>https://technet.microsoft.com/en-us/library/cc262485.aspx</w:t>
              </w:r>
            </w:hyperlink>
            <w:r>
              <w:rPr>
                <w:lang w:val="en-AU"/>
              </w:rPr>
              <w:t>.</w:t>
            </w:r>
          </w:p>
          <w:p w:rsidR="0000022E" w:rsidRDefault="0000022E">
            <w:pPr>
              <w:spacing w:after="0"/>
              <w:ind w:left="0"/>
              <w:rPr>
                <w:lang w:val="en-AU"/>
              </w:rPr>
            </w:pPr>
          </w:p>
          <w:p w:rsidR="008A45C4" w:rsidRDefault="008A45C4">
            <w:pPr>
              <w:spacing w:after="0"/>
              <w:ind w:left="0"/>
              <w:rPr>
                <w:lang w:val="en-AU"/>
              </w:rPr>
            </w:pPr>
            <w:r w:rsidRPr="006F2231">
              <w:rPr>
                <w:lang w:val="en-AU"/>
              </w:rPr>
              <w:t>If performance testing shows that the designed farm is not sufficient</w:t>
            </w:r>
            <w:r w:rsidR="002807C1">
              <w:rPr>
                <w:lang w:val="en-AU"/>
              </w:rPr>
              <w:t xml:space="preserve"> to meet the load</w:t>
            </w:r>
            <w:r w:rsidRPr="006F2231">
              <w:rPr>
                <w:lang w:val="en-AU"/>
              </w:rPr>
              <w:t xml:space="preserve">, individual servers </w:t>
            </w:r>
            <w:r w:rsidR="001668F2">
              <w:rPr>
                <w:lang w:val="en-AU"/>
              </w:rPr>
              <w:t>will</w:t>
            </w:r>
            <w:r w:rsidR="001668F2" w:rsidRPr="006F2231">
              <w:rPr>
                <w:lang w:val="en-AU"/>
              </w:rPr>
              <w:t xml:space="preserve"> </w:t>
            </w:r>
            <w:r w:rsidRPr="006F2231">
              <w:rPr>
                <w:lang w:val="en-AU"/>
              </w:rPr>
              <w:t>be scaled up to provide more CPU cores and RAM (no licensing implications)</w:t>
            </w:r>
            <w:r w:rsidR="002807C1">
              <w:rPr>
                <w:lang w:val="en-AU"/>
              </w:rPr>
              <w:t>. If scaling up cannot provide the performance required to meet target response times</w:t>
            </w:r>
            <w:r w:rsidR="0071249B">
              <w:rPr>
                <w:lang w:val="en-AU"/>
              </w:rPr>
              <w:t xml:space="preserve"> (2 seconds response times for normal operations, 20 seconds for report generation)</w:t>
            </w:r>
            <w:r w:rsidR="002807C1">
              <w:rPr>
                <w:lang w:val="en-AU"/>
              </w:rPr>
              <w:t xml:space="preserve">, </w:t>
            </w:r>
            <w:r w:rsidRPr="006F2231">
              <w:rPr>
                <w:lang w:val="en-AU"/>
              </w:rPr>
              <w:t xml:space="preserve">additional servers </w:t>
            </w:r>
            <w:r w:rsidR="002807C1">
              <w:rPr>
                <w:lang w:val="en-AU"/>
              </w:rPr>
              <w:t xml:space="preserve">will </w:t>
            </w:r>
            <w:r w:rsidRPr="006F2231">
              <w:rPr>
                <w:lang w:val="en-AU"/>
              </w:rPr>
              <w:t>be built and added to the farm, to come online at specific times of stress</w:t>
            </w:r>
            <w:r w:rsidR="006F2231" w:rsidRPr="006F2231">
              <w:rPr>
                <w:lang w:val="en-AU"/>
              </w:rPr>
              <w:t xml:space="preserve"> in response to high CPU or at scheduled times</w:t>
            </w:r>
            <w:r w:rsidR="001668F2">
              <w:rPr>
                <w:lang w:val="en-AU"/>
              </w:rPr>
              <w:t xml:space="preserve"> (with additional licensing implications)</w:t>
            </w:r>
            <w:r w:rsidR="006F2231" w:rsidRPr="006F2231">
              <w:rPr>
                <w:lang w:val="en-AU"/>
              </w:rPr>
              <w:t>.</w:t>
            </w:r>
          </w:p>
          <w:p w:rsidR="008A45C4" w:rsidRDefault="008A45C4">
            <w:pPr>
              <w:spacing w:after="0"/>
              <w:ind w:left="0"/>
              <w:rPr>
                <w:lang w:val="en-AU"/>
              </w:rPr>
            </w:pPr>
          </w:p>
          <w:p w:rsidR="008A45C4" w:rsidRPr="00FD17EE" w:rsidRDefault="008A45C4">
            <w:pPr>
              <w:spacing w:after="0"/>
              <w:ind w:left="0"/>
              <w:rPr>
                <w:b/>
                <w:lang w:val="en-AU"/>
              </w:rPr>
            </w:pPr>
            <w:r w:rsidRPr="00FD17EE">
              <w:rPr>
                <w:b/>
                <w:lang w:val="en-AU"/>
              </w:rPr>
              <w:t>Redundancy</w:t>
            </w:r>
          </w:p>
          <w:p w:rsidR="0014092F" w:rsidRDefault="008A45C4" w:rsidP="006F2231">
            <w:pPr>
              <w:spacing w:after="0"/>
              <w:ind w:left="0"/>
            </w:pPr>
            <w:r>
              <w:t>Redundancy is provided by two copies of each server (Web, Application, Database), each in Availability Sets.</w:t>
            </w:r>
            <w:r w:rsidR="006F2231">
              <w:t xml:space="preserve"> As virtual machines in Availability Sets, Azure will ensure at least one machine is available, and will automatically restart machines on a new host if needed.</w:t>
            </w:r>
            <w:r>
              <w:t xml:space="preserve"> </w:t>
            </w:r>
          </w:p>
        </w:tc>
      </w:tr>
      <w:tr w:rsidR="00B600ED" w:rsidTr="004B2F6D">
        <w:trPr>
          <w:jc w:val="center"/>
        </w:trPr>
        <w:tc>
          <w:tcPr>
            <w:tcW w:w="1820" w:type="dxa"/>
          </w:tcPr>
          <w:p w:rsidR="00B600ED" w:rsidRDefault="00B600ED" w:rsidP="00B600ED">
            <w:pPr>
              <w:ind w:left="0"/>
            </w:pPr>
            <w:r>
              <w:lastRenderedPageBreak/>
              <w:t>Azure SQL Data Warehouse</w:t>
            </w:r>
          </w:p>
          <w:p w:rsidR="0014092F" w:rsidRDefault="0014092F" w:rsidP="00B600ED">
            <w:pPr>
              <w:ind w:left="0"/>
            </w:pPr>
            <w:r>
              <w:t>(DBaaS)</w:t>
            </w:r>
          </w:p>
        </w:tc>
        <w:tc>
          <w:tcPr>
            <w:tcW w:w="1559" w:type="dxa"/>
          </w:tcPr>
          <w:p w:rsidR="00B600ED" w:rsidRDefault="00B600ED" w:rsidP="00B600ED">
            <w:pPr>
              <w:ind w:left="0"/>
            </w:pPr>
            <w:r>
              <w:t>Data Processing</w:t>
            </w:r>
          </w:p>
        </w:tc>
        <w:tc>
          <w:tcPr>
            <w:tcW w:w="5623" w:type="dxa"/>
          </w:tcPr>
          <w:p w:rsidR="008A45C4" w:rsidRDefault="00E60989" w:rsidP="00FD17EE">
            <w:pPr>
              <w:ind w:left="0"/>
            </w:pPr>
            <w:r>
              <w:t>Azure SQL Data Warehouse is a massively parallel data warehouse cluster running on the Azure SQL platform</w:t>
            </w:r>
            <w:r w:rsidR="0014092F">
              <w:t>.</w:t>
            </w:r>
          </w:p>
          <w:p w:rsidR="008A45C4" w:rsidRDefault="008A45C4" w:rsidP="008A45C4">
            <w:pPr>
              <w:spacing w:after="0"/>
              <w:ind w:left="0"/>
              <w:rPr>
                <w:b/>
                <w:lang w:val="en-AU"/>
              </w:rPr>
            </w:pPr>
            <w:r w:rsidRPr="006678A2">
              <w:rPr>
                <w:b/>
                <w:lang w:val="en-AU"/>
              </w:rPr>
              <w:t>Scaling Options</w:t>
            </w:r>
          </w:p>
          <w:p w:rsidR="007F6C11" w:rsidRDefault="008A45C4" w:rsidP="00FD17EE">
            <w:pPr>
              <w:ind w:left="0"/>
            </w:pPr>
            <w:r>
              <w:t xml:space="preserve">Azure SQL Data Warehouse is scaled by changing the number of Data Warehouse Units available to the Data Warehouse. The Data Warehouse’s storage is divided into </w:t>
            </w:r>
            <w:r w:rsidR="006908F2">
              <w:t xml:space="preserve">60 </w:t>
            </w:r>
            <w:r>
              <w:t>shards</w:t>
            </w:r>
            <w:r w:rsidR="006908F2">
              <w:t xml:space="preserve"> (this value is set by Microsoft and cannot be changed)</w:t>
            </w:r>
            <w:r>
              <w:t xml:space="preserve">, and when started or scaled, Azure attaches a proportion of these shards to a number of servers. For example, </w:t>
            </w:r>
            <w:r w:rsidR="006908F2">
              <w:t xml:space="preserve">200 </w:t>
            </w:r>
            <w:r>
              <w:t xml:space="preserve">DWU provides two worker nodes, each with </w:t>
            </w:r>
            <w:r w:rsidR="006908F2">
              <w:t xml:space="preserve">30 </w:t>
            </w:r>
            <w:r>
              <w:t xml:space="preserve">shards, while 1000 DWU provides </w:t>
            </w:r>
            <w:r w:rsidR="006908F2">
              <w:t xml:space="preserve">10 </w:t>
            </w:r>
            <w:r>
              <w:t xml:space="preserve">nodes, each with </w:t>
            </w:r>
            <w:r w:rsidR="006908F2">
              <w:t xml:space="preserve">6 </w:t>
            </w:r>
            <w:r>
              <w:t xml:space="preserve">shards. At the current time, there is no auto-scale option, but the sizing of the data warehouse </w:t>
            </w:r>
            <w:r w:rsidR="001668F2">
              <w:t xml:space="preserve">will </w:t>
            </w:r>
            <w:r>
              <w:t>be scripted</w:t>
            </w:r>
            <w:r w:rsidR="001668F2">
              <w:t xml:space="preserve"> and scheduled</w:t>
            </w:r>
            <w:r>
              <w:t>. Each multiple of 100 DWU incurs a cost of approximately $1.70 per hour.</w:t>
            </w:r>
          </w:p>
          <w:p w:rsidR="006F2231" w:rsidRDefault="006F2231" w:rsidP="00FD17EE">
            <w:pPr>
              <w:ind w:left="0"/>
            </w:pPr>
            <w:r>
              <w:t>This scaling must be scheduled, as there is a delay of 60 seconds during which the data warehouse is paused while resizing. This operation is not desirable during times when users are on the system.</w:t>
            </w:r>
          </w:p>
          <w:p w:rsidR="00565DA5" w:rsidRDefault="00565DA5" w:rsidP="00FD17EE">
            <w:pPr>
              <w:ind w:left="0"/>
            </w:pPr>
            <w:r>
              <w:lastRenderedPageBreak/>
              <w:t>To prevent any one user from bringing the Data Warehouse’s performance down, each user is assigned to a resource class, indicating how much of the Warehouse’s resources that one user can use. This allows throttling of ad hoc users, and will prevent ad hoc queries from interfering with Portal reporting use</w:t>
            </w:r>
            <w:r w:rsidR="00260C1E">
              <w:t>r</w:t>
            </w:r>
            <w:r>
              <w:t>s.</w:t>
            </w:r>
          </w:p>
          <w:p w:rsidR="007F6C11" w:rsidRPr="006678A2" w:rsidRDefault="007F6C11" w:rsidP="007F6C11">
            <w:pPr>
              <w:spacing w:after="0"/>
              <w:ind w:left="0"/>
              <w:rPr>
                <w:b/>
                <w:lang w:val="en-AU"/>
              </w:rPr>
            </w:pPr>
            <w:r w:rsidRPr="006678A2">
              <w:rPr>
                <w:b/>
                <w:lang w:val="en-AU"/>
              </w:rPr>
              <w:t>Redundancy</w:t>
            </w:r>
          </w:p>
          <w:p w:rsidR="00B600ED" w:rsidRDefault="007F6C11" w:rsidP="00FD17EE">
            <w:pPr>
              <w:ind w:left="0"/>
            </w:pPr>
            <w:r>
              <w:t>Redundancy is provided as part of Microsoft’s DBaaS. If a server goes down, Azure will automatically bring in another node from the Azure pool of Azure SQL Database hosts.</w:t>
            </w:r>
          </w:p>
        </w:tc>
      </w:tr>
      <w:tr w:rsidR="00B600ED" w:rsidTr="004B2F6D">
        <w:trPr>
          <w:jc w:val="center"/>
        </w:trPr>
        <w:tc>
          <w:tcPr>
            <w:tcW w:w="1820" w:type="dxa"/>
          </w:tcPr>
          <w:p w:rsidR="00B600ED" w:rsidRDefault="00B600ED" w:rsidP="00B600ED">
            <w:pPr>
              <w:ind w:left="0"/>
            </w:pPr>
            <w:proofErr w:type="spellStart"/>
            <w:r>
              <w:lastRenderedPageBreak/>
              <w:t>PolyBase</w:t>
            </w:r>
            <w:proofErr w:type="spellEnd"/>
          </w:p>
        </w:tc>
        <w:tc>
          <w:tcPr>
            <w:tcW w:w="1559" w:type="dxa"/>
          </w:tcPr>
          <w:p w:rsidR="00B600ED" w:rsidRDefault="00B600ED" w:rsidP="00B600ED">
            <w:pPr>
              <w:ind w:left="0"/>
            </w:pPr>
            <w:r>
              <w:t>Data Processing</w:t>
            </w:r>
          </w:p>
        </w:tc>
        <w:tc>
          <w:tcPr>
            <w:tcW w:w="5623" w:type="dxa"/>
          </w:tcPr>
          <w:p w:rsidR="00B600ED" w:rsidRDefault="00E60989">
            <w:pPr>
              <w:ind w:left="0"/>
            </w:pPr>
            <w:proofErr w:type="spellStart"/>
            <w:r>
              <w:t>PolyBase</w:t>
            </w:r>
            <w:proofErr w:type="spellEnd"/>
            <w:r>
              <w:t xml:space="preserve"> is an interoperability layer allowing Azure SQL Data Warehouse to communicate with different data sources, presented to the Data Warehouse as External Tables. In the DAP’s case, </w:t>
            </w:r>
            <w:proofErr w:type="spellStart"/>
            <w:r>
              <w:t>PolyBase</w:t>
            </w:r>
            <w:proofErr w:type="spellEnd"/>
            <w:r>
              <w:t xml:space="preserve"> allows the Data Warehouse to open compressed files in the Data Lake for processing.</w:t>
            </w:r>
          </w:p>
        </w:tc>
      </w:tr>
      <w:tr w:rsidR="00B600ED" w:rsidTr="004B2F6D">
        <w:trPr>
          <w:jc w:val="center"/>
        </w:trPr>
        <w:tc>
          <w:tcPr>
            <w:tcW w:w="1820" w:type="dxa"/>
          </w:tcPr>
          <w:p w:rsidR="00B600ED" w:rsidRDefault="00B600ED" w:rsidP="00B600ED">
            <w:pPr>
              <w:ind w:left="0"/>
            </w:pPr>
            <w:r>
              <w:t>SQL Server Analysis Services</w:t>
            </w:r>
            <w:r w:rsidR="00E60989">
              <w:t xml:space="preserve"> (SSAS)</w:t>
            </w:r>
          </w:p>
          <w:p w:rsidR="0014092F" w:rsidRDefault="0014092F" w:rsidP="00B600ED">
            <w:pPr>
              <w:ind w:left="0"/>
            </w:pPr>
            <w:r>
              <w:t>(IaaS)</w:t>
            </w:r>
          </w:p>
        </w:tc>
        <w:tc>
          <w:tcPr>
            <w:tcW w:w="1559" w:type="dxa"/>
          </w:tcPr>
          <w:p w:rsidR="00B600ED" w:rsidRDefault="00B600ED" w:rsidP="00B600ED">
            <w:pPr>
              <w:ind w:left="0"/>
            </w:pPr>
            <w:r>
              <w:t>Data Processing</w:t>
            </w:r>
          </w:p>
        </w:tc>
        <w:tc>
          <w:tcPr>
            <w:tcW w:w="5623" w:type="dxa"/>
          </w:tcPr>
          <w:p w:rsidR="00B600ED" w:rsidRDefault="00E60989">
            <w:pPr>
              <w:ind w:left="0"/>
            </w:pPr>
            <w:r>
              <w:t>SSAS provides multidimensional and tabular analytics to provide summarised access to data presented from the Data Warehouse. SSAS is not cloud aware, and is considered an “on-premises deployment in the cloud”.</w:t>
            </w:r>
          </w:p>
          <w:p w:rsidR="008A45C4" w:rsidRPr="006678A2" w:rsidRDefault="008A45C4" w:rsidP="008A45C4">
            <w:pPr>
              <w:spacing w:after="0"/>
              <w:ind w:left="0"/>
              <w:rPr>
                <w:b/>
              </w:rPr>
            </w:pPr>
            <w:r w:rsidRPr="006678A2">
              <w:rPr>
                <w:b/>
              </w:rPr>
              <w:t>IaaS</w:t>
            </w:r>
          </w:p>
          <w:p w:rsidR="008A45C4" w:rsidRDefault="008A45C4" w:rsidP="00FD17EE">
            <w:pPr>
              <w:ind w:left="0"/>
            </w:pPr>
            <w:r>
              <w:t>There is currently no cloud version of SSAS, hence the decision to use an IaaS implementation.</w:t>
            </w:r>
          </w:p>
          <w:p w:rsidR="008A45C4" w:rsidRDefault="008A45C4" w:rsidP="008A45C4">
            <w:pPr>
              <w:spacing w:after="0"/>
              <w:ind w:left="0"/>
              <w:rPr>
                <w:b/>
                <w:lang w:val="en-AU"/>
              </w:rPr>
            </w:pPr>
            <w:r w:rsidRPr="006678A2">
              <w:rPr>
                <w:b/>
                <w:lang w:val="en-AU"/>
              </w:rPr>
              <w:t>Scaling Options</w:t>
            </w:r>
          </w:p>
          <w:p w:rsidR="001D7534" w:rsidRDefault="006F2231" w:rsidP="007F6C11">
            <w:pPr>
              <w:spacing w:after="0"/>
              <w:ind w:left="0"/>
            </w:pPr>
            <w:r>
              <w:t>SSAS can have the individual VMs scaled up, or can have multiple identical (read only) servers hosted in a farm behind a load balancer.</w:t>
            </w:r>
            <w:r w:rsidR="001D7534">
              <w:t xml:space="preserve"> No automatic scaling option is provided</w:t>
            </w:r>
            <w:r w:rsidR="00C25AF2">
              <w:t xml:space="preserve"> for DAP </w:t>
            </w:r>
            <w:proofErr w:type="spellStart"/>
            <w:r w:rsidR="00C25AF2">
              <w:t>PoV</w:t>
            </w:r>
            <w:proofErr w:type="spellEnd"/>
            <w:r w:rsidR="001D7534">
              <w:t xml:space="preserve"> – the decision to scale up or add additional servers (with additional consumption-based compute costs) will be made when necessary.</w:t>
            </w:r>
          </w:p>
          <w:p w:rsidR="001D7534" w:rsidRDefault="001D7534" w:rsidP="007F6C11">
            <w:pPr>
              <w:spacing w:after="0"/>
              <w:ind w:left="0"/>
            </w:pPr>
          </w:p>
          <w:p w:rsidR="007F6C11" w:rsidRPr="006678A2" w:rsidRDefault="007F6C11" w:rsidP="007F6C11">
            <w:pPr>
              <w:spacing w:after="0"/>
              <w:ind w:left="0"/>
              <w:rPr>
                <w:b/>
                <w:lang w:val="en-AU"/>
              </w:rPr>
            </w:pPr>
            <w:r w:rsidRPr="006678A2">
              <w:rPr>
                <w:b/>
                <w:lang w:val="en-AU"/>
              </w:rPr>
              <w:t>Redundancy</w:t>
            </w:r>
          </w:p>
          <w:p w:rsidR="007F6C11" w:rsidRDefault="007F6C11" w:rsidP="006F2231">
            <w:pPr>
              <w:ind w:left="0"/>
            </w:pPr>
            <w:r>
              <w:t>All cubes hosted in SSAS are duplicated onto the ADA SSAS environment</w:t>
            </w:r>
            <w:r w:rsidR="006F2231">
              <w:t>, with a load balancer directing traffic to the Production SSAS environment</w:t>
            </w:r>
            <w:r>
              <w:t xml:space="preserve">. If an issue occurs where the Production SSAS instances are not available, </w:t>
            </w:r>
            <w:r w:rsidR="006F2231">
              <w:t xml:space="preserve">the load balancer will redirect traffic to </w:t>
            </w:r>
            <w:r>
              <w:t>the ADA SSAS instances.</w:t>
            </w:r>
          </w:p>
        </w:tc>
      </w:tr>
      <w:tr w:rsidR="00E60989" w:rsidTr="00B600ED">
        <w:trPr>
          <w:jc w:val="center"/>
        </w:trPr>
        <w:tc>
          <w:tcPr>
            <w:tcW w:w="1820" w:type="dxa"/>
          </w:tcPr>
          <w:p w:rsidR="00E60989" w:rsidRDefault="00E60989" w:rsidP="00B600ED">
            <w:pPr>
              <w:ind w:left="0"/>
            </w:pPr>
            <w:r>
              <w:t>SQL Server Reporting Services (SSRS)</w:t>
            </w:r>
          </w:p>
          <w:p w:rsidR="0014092F" w:rsidRDefault="0014092F" w:rsidP="00B600ED">
            <w:pPr>
              <w:ind w:left="0"/>
            </w:pPr>
            <w:r>
              <w:t>(IaaS)</w:t>
            </w:r>
          </w:p>
        </w:tc>
        <w:tc>
          <w:tcPr>
            <w:tcW w:w="1559" w:type="dxa"/>
          </w:tcPr>
          <w:p w:rsidR="00E60989" w:rsidRDefault="00E60989" w:rsidP="00B600ED">
            <w:pPr>
              <w:ind w:left="0"/>
            </w:pPr>
          </w:p>
        </w:tc>
        <w:tc>
          <w:tcPr>
            <w:tcW w:w="5623" w:type="dxa"/>
          </w:tcPr>
          <w:p w:rsidR="00E60989" w:rsidRDefault="00E60989" w:rsidP="00B600ED">
            <w:pPr>
              <w:ind w:left="0"/>
            </w:pPr>
            <w:r>
              <w:t xml:space="preserve">SSRS is used for </w:t>
            </w:r>
            <w:r w:rsidRPr="004B2F6D">
              <w:rPr>
                <w:b/>
              </w:rPr>
              <w:t>static</w:t>
            </w:r>
            <w:r>
              <w:t xml:space="preserve"> reports, hosted and presented through SharePoint.</w:t>
            </w:r>
            <w:r w:rsidR="00CA4161">
              <w:t xml:space="preserve"> Reports in SharePoint are accessible to desktop and mobile devices through a web browser interface.</w:t>
            </w:r>
          </w:p>
          <w:p w:rsidR="001D7534" w:rsidRPr="006678A2" w:rsidRDefault="001D7534" w:rsidP="001D7534">
            <w:pPr>
              <w:spacing w:after="0"/>
              <w:ind w:left="0"/>
              <w:rPr>
                <w:b/>
              </w:rPr>
            </w:pPr>
            <w:r w:rsidRPr="006678A2">
              <w:rPr>
                <w:b/>
              </w:rPr>
              <w:t>IaaS</w:t>
            </w:r>
          </w:p>
          <w:p w:rsidR="007F6C11" w:rsidRDefault="007F6C11" w:rsidP="00B600ED">
            <w:pPr>
              <w:ind w:left="0"/>
            </w:pPr>
            <w:r>
              <w:t>There is no equivalent cloud-service for SSRS that can provide the same level of detailed reporting that SSRS can provide</w:t>
            </w:r>
            <w:r w:rsidR="00A5093F">
              <w:t xml:space="preserve"> to meet the DAP requirements</w:t>
            </w:r>
            <w:r>
              <w:t xml:space="preserve">. </w:t>
            </w:r>
          </w:p>
          <w:p w:rsidR="007F6C11" w:rsidRDefault="007F6C11" w:rsidP="007F6C11">
            <w:pPr>
              <w:spacing w:after="0"/>
              <w:ind w:left="0"/>
              <w:rPr>
                <w:b/>
                <w:lang w:val="en-AU"/>
              </w:rPr>
            </w:pPr>
            <w:r w:rsidRPr="006678A2">
              <w:rPr>
                <w:b/>
                <w:lang w:val="en-AU"/>
              </w:rPr>
              <w:t>Scaling Options</w:t>
            </w:r>
            <w:r>
              <w:rPr>
                <w:b/>
                <w:lang w:val="en-AU"/>
              </w:rPr>
              <w:t xml:space="preserve"> and Redundancy</w:t>
            </w:r>
          </w:p>
          <w:p w:rsidR="007F6C11" w:rsidRDefault="007F6C11" w:rsidP="00FD17EE">
            <w:pPr>
              <w:ind w:left="0"/>
            </w:pPr>
            <w:r>
              <w:t>As SSRS is hosted on the SharePoint servers, the same rules apply as SharePoint.</w:t>
            </w:r>
          </w:p>
        </w:tc>
      </w:tr>
      <w:tr w:rsidR="00B600ED" w:rsidTr="004B2F6D">
        <w:trPr>
          <w:jc w:val="center"/>
        </w:trPr>
        <w:tc>
          <w:tcPr>
            <w:tcW w:w="1820" w:type="dxa"/>
          </w:tcPr>
          <w:p w:rsidR="0014092F" w:rsidRDefault="00B600ED" w:rsidP="00B600ED">
            <w:pPr>
              <w:ind w:left="0"/>
            </w:pPr>
            <w:r>
              <w:t>Power BI</w:t>
            </w:r>
          </w:p>
          <w:p w:rsidR="0014092F" w:rsidRDefault="0014092F" w:rsidP="00B600ED">
            <w:pPr>
              <w:ind w:left="0"/>
            </w:pPr>
            <w:r>
              <w:t>(PaaS)</w:t>
            </w:r>
          </w:p>
          <w:p w:rsidR="00B600ED" w:rsidRPr="00FD17EE" w:rsidRDefault="00B600ED" w:rsidP="00FD17EE">
            <w:pPr>
              <w:jc w:val="center"/>
            </w:pPr>
          </w:p>
        </w:tc>
        <w:tc>
          <w:tcPr>
            <w:tcW w:w="1559" w:type="dxa"/>
          </w:tcPr>
          <w:p w:rsidR="00B600ED" w:rsidRDefault="00B600ED" w:rsidP="00B600ED">
            <w:pPr>
              <w:ind w:left="0"/>
            </w:pPr>
            <w:r>
              <w:t>Reporting</w:t>
            </w:r>
          </w:p>
        </w:tc>
        <w:tc>
          <w:tcPr>
            <w:tcW w:w="5623" w:type="dxa"/>
          </w:tcPr>
          <w:p w:rsidR="00E60989" w:rsidRDefault="00E60989" w:rsidP="00B600ED">
            <w:pPr>
              <w:ind w:left="0"/>
            </w:pPr>
            <w:r>
              <w:t xml:space="preserve">Power BI is a cloud-based reporting, analytics and </w:t>
            </w:r>
            <w:r w:rsidR="00567D1F">
              <w:t>dash boarding</w:t>
            </w:r>
            <w:r>
              <w:t xml:space="preserve"> tool. Power BI is used for </w:t>
            </w:r>
            <w:r w:rsidRPr="004B2F6D">
              <w:rPr>
                <w:b/>
              </w:rPr>
              <w:t>ad hoc, self-service BI reporting</w:t>
            </w:r>
            <w:r>
              <w:t>.</w:t>
            </w:r>
            <w:r w:rsidR="00CA4161">
              <w:t xml:space="preserve"> Reports in Power BI are accessible to desktop and mobile devices through a web browser interface, or through an application (Power BI Desktop for Windows, native applications for iOS, Android, Windows </w:t>
            </w:r>
            <w:r w:rsidR="00FF6908">
              <w:t>10 Phones).</w:t>
            </w:r>
          </w:p>
        </w:tc>
      </w:tr>
      <w:tr w:rsidR="00B600ED" w:rsidTr="004B2F6D">
        <w:trPr>
          <w:jc w:val="center"/>
        </w:trPr>
        <w:tc>
          <w:tcPr>
            <w:tcW w:w="1820" w:type="dxa"/>
          </w:tcPr>
          <w:p w:rsidR="00B600ED" w:rsidRDefault="00B600ED" w:rsidP="00B600ED">
            <w:pPr>
              <w:ind w:left="0"/>
            </w:pPr>
            <w:r>
              <w:lastRenderedPageBreak/>
              <w:t>Integration Server</w:t>
            </w:r>
          </w:p>
          <w:p w:rsidR="0014092F" w:rsidRDefault="0014092F" w:rsidP="00B600ED">
            <w:pPr>
              <w:ind w:left="0"/>
            </w:pPr>
            <w:r>
              <w:t>(</w:t>
            </w:r>
            <w:proofErr w:type="spellStart"/>
            <w:r>
              <w:t>Iaas</w:t>
            </w:r>
            <w:proofErr w:type="spellEnd"/>
            <w:r>
              <w:t>)</w:t>
            </w:r>
          </w:p>
        </w:tc>
        <w:tc>
          <w:tcPr>
            <w:tcW w:w="1559" w:type="dxa"/>
          </w:tcPr>
          <w:p w:rsidR="00B600ED" w:rsidRDefault="00B600ED" w:rsidP="00B600ED">
            <w:pPr>
              <w:ind w:left="0"/>
            </w:pPr>
            <w:r>
              <w:t>Data Processing</w:t>
            </w:r>
          </w:p>
        </w:tc>
        <w:tc>
          <w:tcPr>
            <w:tcW w:w="5623" w:type="dxa"/>
          </w:tcPr>
          <w:p w:rsidR="00B600ED" w:rsidRDefault="00E60989" w:rsidP="00B600ED">
            <w:pPr>
              <w:ind w:left="0"/>
            </w:pPr>
            <w:r>
              <w:t xml:space="preserve">The Integration Server runs SQL Server Integration Services, Data Quality Services and Master Data Services, and is the primary server responsible for co-ordinating and scheduling data loads and scheduled tasks. </w:t>
            </w:r>
          </w:p>
          <w:p w:rsidR="00567D1F" w:rsidRPr="006678A2" w:rsidRDefault="00567D1F" w:rsidP="00567D1F">
            <w:pPr>
              <w:spacing w:after="0"/>
              <w:ind w:left="0"/>
              <w:rPr>
                <w:b/>
              </w:rPr>
            </w:pPr>
            <w:r w:rsidRPr="006678A2">
              <w:rPr>
                <w:b/>
              </w:rPr>
              <w:t>IaaS</w:t>
            </w:r>
          </w:p>
          <w:p w:rsidR="00567D1F" w:rsidRDefault="00567D1F" w:rsidP="00567D1F">
            <w:pPr>
              <w:ind w:left="0"/>
            </w:pPr>
            <w:r>
              <w:t>Microsoft provide two options for loading data – SSIS (IaaS) and Azure Data Factory (ADF, SaaS). ADF is designed for big data loads and is automatically scalable. However, as it is new (initially released in 2015), it does not yet have the number of advance</w:t>
            </w:r>
            <w:r w:rsidR="0046063F">
              <w:t>d</w:t>
            </w:r>
            <w:r>
              <w:t xml:space="preserve"> transformations </w:t>
            </w:r>
            <w:r w:rsidR="006F2231">
              <w:t xml:space="preserve">required by the DAP </w:t>
            </w:r>
            <w:r>
              <w:t>that SSIS provides, and the bulk of the data loaded into the DAP is not at the scale where ADF becomes necessary. Additionally, developer tool support is not as advanced as SSIS (ADF frequently requires writing JSON-based commands), hence the decision to use SSIS as an IaaS implementation.</w:t>
            </w:r>
          </w:p>
          <w:p w:rsidR="00567D1F" w:rsidRDefault="00567D1F" w:rsidP="00567D1F">
            <w:pPr>
              <w:spacing w:after="0"/>
              <w:ind w:left="0"/>
              <w:rPr>
                <w:b/>
                <w:lang w:val="en-AU"/>
              </w:rPr>
            </w:pPr>
            <w:r w:rsidRPr="006678A2">
              <w:rPr>
                <w:b/>
                <w:lang w:val="en-AU"/>
              </w:rPr>
              <w:t>Scaling Options</w:t>
            </w:r>
          </w:p>
          <w:p w:rsidR="00567D1F" w:rsidRDefault="00567D1F" w:rsidP="00567D1F">
            <w:pPr>
              <w:ind w:left="0"/>
            </w:pPr>
            <w:r>
              <w:t xml:space="preserve">SSIS servers </w:t>
            </w:r>
            <w:r w:rsidR="008E6322">
              <w:t xml:space="preserve">will </w:t>
            </w:r>
            <w:r>
              <w:t>be scaled up to provide better performance, if required</w:t>
            </w:r>
            <w:r w:rsidR="008E6322">
              <w:t xml:space="preserve">. If this is not sufficient, </w:t>
            </w:r>
            <w:r>
              <w:t xml:space="preserve">a secondary SSIS server </w:t>
            </w:r>
            <w:r w:rsidR="008E6322">
              <w:t xml:space="preserve">will </w:t>
            </w:r>
            <w:r>
              <w:t>be created and the workload shared across the two servers (manual configuration – SSIS does not have the concept of a cluster).</w:t>
            </w:r>
          </w:p>
          <w:p w:rsidR="00567D1F" w:rsidRPr="006678A2" w:rsidRDefault="00567D1F" w:rsidP="00567D1F">
            <w:pPr>
              <w:spacing w:after="0"/>
              <w:ind w:left="0"/>
              <w:rPr>
                <w:b/>
                <w:lang w:val="en-AU"/>
              </w:rPr>
            </w:pPr>
            <w:r w:rsidRPr="006678A2">
              <w:rPr>
                <w:b/>
                <w:lang w:val="en-AU"/>
              </w:rPr>
              <w:t>Redundancy</w:t>
            </w:r>
          </w:p>
          <w:p w:rsidR="00567D1F" w:rsidRDefault="00567D1F" w:rsidP="00567D1F">
            <w:pPr>
              <w:ind w:left="0"/>
            </w:pPr>
            <w:r>
              <w:t>SSIS is hosted on a standalone server. In the event of a server failure that cannot be recovered by Azure automatically migrating to a new VM host, the server will be restored from backup. During this time, new data loads (currently overnight only) will not occur, but the rest of the DAP will be available.</w:t>
            </w:r>
          </w:p>
        </w:tc>
      </w:tr>
      <w:tr w:rsidR="00B600ED" w:rsidTr="004B2F6D">
        <w:trPr>
          <w:jc w:val="center"/>
        </w:trPr>
        <w:tc>
          <w:tcPr>
            <w:tcW w:w="1820" w:type="dxa"/>
          </w:tcPr>
          <w:p w:rsidR="00B600ED" w:rsidRDefault="00B600ED" w:rsidP="00B600ED">
            <w:pPr>
              <w:ind w:left="0"/>
            </w:pPr>
            <w:r>
              <w:t>Power BI SSAS Gateway</w:t>
            </w:r>
          </w:p>
          <w:p w:rsidR="0014092F" w:rsidRDefault="0014092F" w:rsidP="00B600ED">
            <w:pPr>
              <w:ind w:left="0"/>
            </w:pPr>
            <w:r>
              <w:t>(IaaS)</w:t>
            </w:r>
          </w:p>
        </w:tc>
        <w:tc>
          <w:tcPr>
            <w:tcW w:w="1559" w:type="dxa"/>
          </w:tcPr>
          <w:p w:rsidR="00B600ED" w:rsidRDefault="00B600ED" w:rsidP="00B600ED">
            <w:pPr>
              <w:ind w:left="0"/>
            </w:pPr>
            <w:r>
              <w:t>Data Processing</w:t>
            </w:r>
          </w:p>
        </w:tc>
        <w:tc>
          <w:tcPr>
            <w:tcW w:w="5623" w:type="dxa"/>
          </w:tcPr>
          <w:p w:rsidR="00B600ED" w:rsidRDefault="00E60989">
            <w:pPr>
              <w:ind w:left="0"/>
            </w:pPr>
            <w:r>
              <w:t>The Power BI SSAS Gateway provides an endpoint for Power BI to access on-premises SQL Server Analysis Services cubes and tabular models (as mentioned above, SSAS is considered an “on premises” application.</w:t>
            </w:r>
          </w:p>
          <w:p w:rsidR="00567D1F" w:rsidRPr="006678A2" w:rsidRDefault="00567D1F" w:rsidP="00567D1F">
            <w:pPr>
              <w:spacing w:after="0"/>
              <w:ind w:left="0"/>
              <w:rPr>
                <w:b/>
              </w:rPr>
            </w:pPr>
            <w:r w:rsidRPr="006678A2">
              <w:rPr>
                <w:b/>
              </w:rPr>
              <w:t>IaaS</w:t>
            </w:r>
          </w:p>
          <w:p w:rsidR="00567D1F" w:rsidRDefault="00567D1F" w:rsidP="00567D1F">
            <w:pPr>
              <w:ind w:left="0"/>
            </w:pPr>
            <w:r>
              <w:t>The Power BI SSAS Gateway is a gateway that allows Power BI to connect to an IaaS SSAS instance, and is thus firmly in the IaaS space.</w:t>
            </w:r>
          </w:p>
        </w:tc>
      </w:tr>
      <w:tr w:rsidR="00B600ED" w:rsidTr="004B2F6D">
        <w:trPr>
          <w:jc w:val="center"/>
        </w:trPr>
        <w:tc>
          <w:tcPr>
            <w:tcW w:w="1820" w:type="dxa"/>
          </w:tcPr>
          <w:p w:rsidR="00B600ED" w:rsidRDefault="00B600ED" w:rsidP="00B600ED">
            <w:pPr>
              <w:ind w:left="0"/>
            </w:pPr>
            <w:r>
              <w:t>Data Lake</w:t>
            </w:r>
          </w:p>
          <w:p w:rsidR="0014092F" w:rsidRDefault="0014092F" w:rsidP="00FD17EE">
            <w:pPr>
              <w:ind w:left="0"/>
            </w:pPr>
            <w:r>
              <w:t>(PaaS)</w:t>
            </w:r>
          </w:p>
        </w:tc>
        <w:tc>
          <w:tcPr>
            <w:tcW w:w="1559" w:type="dxa"/>
          </w:tcPr>
          <w:p w:rsidR="00B600ED" w:rsidRDefault="00B600ED" w:rsidP="00B600ED">
            <w:pPr>
              <w:ind w:left="0"/>
            </w:pPr>
            <w:r>
              <w:t>Data Processing</w:t>
            </w:r>
          </w:p>
        </w:tc>
        <w:tc>
          <w:tcPr>
            <w:tcW w:w="5623" w:type="dxa"/>
          </w:tcPr>
          <w:p w:rsidR="00E60989" w:rsidRDefault="00E60989">
            <w:pPr>
              <w:ind w:left="0"/>
            </w:pPr>
            <w:r>
              <w:t>T</w:t>
            </w:r>
            <w:r w:rsidR="00A10AD5">
              <w:t>he Data Lake is a repository for all structured and unstructured data not being stored in a DBMS. Data flows into the Data Lake from each data source, where it is either processed into the Data Warehouse, left available for analytics at a later date, or both.</w:t>
            </w:r>
          </w:p>
          <w:p w:rsidR="00A10AD5" w:rsidRDefault="00A10AD5">
            <w:pPr>
              <w:ind w:left="0"/>
            </w:pPr>
            <w:r>
              <w:t xml:space="preserve">Cleansed and structured data can be extracted from the Data Warehouse and left in the Data Lake to provide a warm copy of historical data, accessible via </w:t>
            </w:r>
            <w:proofErr w:type="spellStart"/>
            <w:r>
              <w:t>PolyBase</w:t>
            </w:r>
            <w:proofErr w:type="spellEnd"/>
            <w:r>
              <w:t>.</w:t>
            </w:r>
          </w:p>
          <w:p w:rsidR="00567D1F" w:rsidRPr="006678A2" w:rsidRDefault="00567D1F" w:rsidP="00567D1F">
            <w:pPr>
              <w:spacing w:after="0"/>
              <w:ind w:left="0"/>
              <w:rPr>
                <w:b/>
              </w:rPr>
            </w:pPr>
            <w:r>
              <w:rPr>
                <w:b/>
              </w:rPr>
              <w:t>Scaling Options</w:t>
            </w:r>
          </w:p>
          <w:p w:rsidR="00567D1F" w:rsidRDefault="00567D1F" w:rsidP="00567D1F">
            <w:pPr>
              <w:ind w:left="0"/>
            </w:pPr>
            <w:r>
              <w:t>See the Windows Azure Storage row in this table for Data Lake scaling options.</w:t>
            </w:r>
          </w:p>
        </w:tc>
      </w:tr>
      <w:tr w:rsidR="00107BEC" w:rsidTr="00B600ED">
        <w:trPr>
          <w:jc w:val="center"/>
        </w:trPr>
        <w:tc>
          <w:tcPr>
            <w:tcW w:w="1820" w:type="dxa"/>
          </w:tcPr>
          <w:p w:rsidR="00107BEC" w:rsidRDefault="00107BEC" w:rsidP="00B600ED">
            <w:pPr>
              <w:ind w:left="0"/>
            </w:pPr>
            <w:r>
              <w:t>HDInsight (Hadoop)</w:t>
            </w:r>
          </w:p>
          <w:p w:rsidR="0014092F" w:rsidRDefault="0014092F" w:rsidP="00B600ED">
            <w:pPr>
              <w:ind w:left="0"/>
            </w:pPr>
            <w:r>
              <w:t>(PaaS)</w:t>
            </w:r>
          </w:p>
        </w:tc>
        <w:tc>
          <w:tcPr>
            <w:tcW w:w="1559" w:type="dxa"/>
          </w:tcPr>
          <w:p w:rsidR="00107BEC" w:rsidRDefault="00107BEC" w:rsidP="00B600ED">
            <w:pPr>
              <w:ind w:left="0"/>
            </w:pPr>
            <w:r>
              <w:t>Analytics</w:t>
            </w:r>
          </w:p>
        </w:tc>
        <w:tc>
          <w:tcPr>
            <w:tcW w:w="5623" w:type="dxa"/>
          </w:tcPr>
          <w:p w:rsidR="00567D1F" w:rsidRDefault="00107BEC">
            <w:pPr>
              <w:ind w:left="0"/>
            </w:pPr>
            <w:r>
              <w:t>The HDInsight cluster provides a Hadoop-based cluster to support the Data Lake. HDInsight is Microsoft’s PaaS implementation of Hortonworks Data Platform and is 100% compatible with HDP.</w:t>
            </w:r>
          </w:p>
          <w:p w:rsidR="00567D1F" w:rsidRPr="006678A2" w:rsidRDefault="00567D1F" w:rsidP="00567D1F">
            <w:pPr>
              <w:spacing w:after="0"/>
              <w:ind w:left="0"/>
              <w:rPr>
                <w:b/>
              </w:rPr>
            </w:pPr>
            <w:r w:rsidRPr="00FD17EE">
              <w:rPr>
                <w:b/>
              </w:rPr>
              <w:t>P</w:t>
            </w:r>
            <w:r w:rsidRPr="006678A2">
              <w:rPr>
                <w:b/>
              </w:rPr>
              <w:t>aaS</w:t>
            </w:r>
          </w:p>
          <w:p w:rsidR="00BC5A6F" w:rsidRDefault="00567D1F" w:rsidP="00FD17EE">
            <w:pPr>
              <w:ind w:left="0"/>
            </w:pPr>
            <w:r>
              <w:t>Hadoop is available in Azure as either a PaaS implementation (HDInsight) or an IaaS implementation (</w:t>
            </w:r>
            <w:r w:rsidR="00C73468">
              <w:t xml:space="preserve">manual installation and </w:t>
            </w:r>
            <w:r w:rsidR="00C73468">
              <w:lastRenderedPageBreak/>
              <w:t>maintenance of a Hadoop cluster). The PaaS implementation (HDInsight) was chosen to reduce the maintenance effort, and to put the availability of the cluster nodes back on Microsoft. Additionally, accessing the Data Lake’s Windows Azure Blob Storage on the cluster is easier as HDInsight provides an HDFS interface from the cluster nodes to the Azure Blob Storage.</w:t>
            </w:r>
          </w:p>
          <w:p w:rsidR="00C73468" w:rsidRPr="006678A2" w:rsidRDefault="00C73468" w:rsidP="00C73468">
            <w:pPr>
              <w:spacing w:after="0"/>
              <w:ind w:left="0"/>
              <w:rPr>
                <w:b/>
              </w:rPr>
            </w:pPr>
            <w:r>
              <w:rPr>
                <w:b/>
              </w:rPr>
              <w:t>Scaling and Redundancy Options</w:t>
            </w:r>
          </w:p>
          <w:p w:rsidR="00C73468" w:rsidRDefault="00C73468" w:rsidP="00FD17EE">
            <w:pPr>
              <w:ind w:left="0"/>
            </w:pPr>
            <w:r>
              <w:t>As a PaaS platform, Microsoft controls the availability of the HDInsight cluster. At time of writing, the cluster is not scalable, but configuration is stored inside an Azure SQL Database, and can be destroyed and recreated at a larger size easily.</w:t>
            </w:r>
          </w:p>
        </w:tc>
      </w:tr>
      <w:tr w:rsidR="00B600ED" w:rsidTr="004B2F6D">
        <w:trPr>
          <w:jc w:val="center"/>
        </w:trPr>
        <w:tc>
          <w:tcPr>
            <w:tcW w:w="1820" w:type="dxa"/>
          </w:tcPr>
          <w:p w:rsidR="00B600ED" w:rsidRDefault="00B600ED" w:rsidP="00B600ED">
            <w:pPr>
              <w:ind w:left="0"/>
            </w:pPr>
            <w:r>
              <w:lastRenderedPageBreak/>
              <w:t>File Transfer VM</w:t>
            </w:r>
          </w:p>
          <w:p w:rsidR="0014092F" w:rsidRDefault="0014092F" w:rsidP="00B600ED">
            <w:pPr>
              <w:ind w:left="0"/>
            </w:pPr>
            <w:r>
              <w:t>(IaaS)</w:t>
            </w:r>
          </w:p>
        </w:tc>
        <w:tc>
          <w:tcPr>
            <w:tcW w:w="1559" w:type="dxa"/>
          </w:tcPr>
          <w:p w:rsidR="00B600ED" w:rsidRDefault="00B600ED" w:rsidP="00B600ED">
            <w:pPr>
              <w:ind w:left="0"/>
            </w:pPr>
            <w:r>
              <w:t>Data Processing</w:t>
            </w:r>
          </w:p>
        </w:tc>
        <w:tc>
          <w:tcPr>
            <w:tcW w:w="5623" w:type="dxa"/>
          </w:tcPr>
          <w:p w:rsidR="00B600ED" w:rsidRDefault="007D50DC" w:rsidP="00B600ED">
            <w:pPr>
              <w:ind w:left="0"/>
            </w:pPr>
            <w:r>
              <w:t>The File Transfer VM is a bastion host providing a gateway for files to be transferred to the DAP for processing. It runs an FTPS server, and transfers uploaded files into the Data Lake at scheduled intervals.</w:t>
            </w:r>
          </w:p>
          <w:p w:rsidR="00C73468" w:rsidRDefault="00C73468" w:rsidP="00C73468">
            <w:pPr>
              <w:spacing w:after="0"/>
              <w:ind w:left="0"/>
              <w:rPr>
                <w:b/>
                <w:lang w:val="en-AU"/>
              </w:rPr>
            </w:pPr>
            <w:r w:rsidRPr="006678A2">
              <w:rPr>
                <w:b/>
                <w:lang w:val="en-AU"/>
              </w:rPr>
              <w:t>Scaling Options</w:t>
            </w:r>
          </w:p>
          <w:p w:rsidR="00C73468" w:rsidRDefault="00C73468" w:rsidP="00C73468">
            <w:pPr>
              <w:ind w:left="0"/>
            </w:pPr>
            <w:r>
              <w:t xml:space="preserve">While the File Transfer VM </w:t>
            </w:r>
            <w:r w:rsidR="00260C1E">
              <w:t xml:space="preserve">has been sized for the requirements and </w:t>
            </w:r>
            <w:r>
              <w:t xml:space="preserve">should not need </w:t>
            </w:r>
            <w:r w:rsidR="00260C1E">
              <w:t xml:space="preserve">further </w:t>
            </w:r>
            <w:r>
              <w:t xml:space="preserve">scaling, it </w:t>
            </w:r>
            <w:r w:rsidR="008E6322">
              <w:t xml:space="preserve">will </w:t>
            </w:r>
            <w:r>
              <w:t>be scaled up with little effort</w:t>
            </w:r>
            <w:r w:rsidR="008E6322">
              <w:t xml:space="preserve"> if required</w:t>
            </w:r>
            <w:r>
              <w:t>.</w:t>
            </w:r>
          </w:p>
          <w:p w:rsidR="00C73468" w:rsidRPr="006678A2" w:rsidRDefault="00C73468" w:rsidP="00C73468">
            <w:pPr>
              <w:spacing w:after="0"/>
              <w:ind w:left="0"/>
              <w:rPr>
                <w:b/>
                <w:lang w:val="en-AU"/>
              </w:rPr>
            </w:pPr>
            <w:r w:rsidRPr="006678A2">
              <w:rPr>
                <w:b/>
                <w:lang w:val="en-AU"/>
              </w:rPr>
              <w:t>Redundancy</w:t>
            </w:r>
          </w:p>
          <w:p w:rsidR="00C73468" w:rsidRDefault="00C73468" w:rsidP="00FD17EE">
            <w:pPr>
              <w:ind w:left="0"/>
            </w:pPr>
            <w:r>
              <w:t>The File Transfer VM is hosted on a standalone server. In the event of a server failure that cannot be recovered by Azure automatically migrating to a new VM host, the server will be restored from backup. During this time, new data uploads will not be possible, but the rest of the DAP will be available.</w:t>
            </w:r>
          </w:p>
        </w:tc>
      </w:tr>
      <w:tr w:rsidR="00B600ED" w:rsidTr="004B2F6D">
        <w:trPr>
          <w:jc w:val="center"/>
        </w:trPr>
        <w:tc>
          <w:tcPr>
            <w:tcW w:w="1820" w:type="dxa"/>
          </w:tcPr>
          <w:p w:rsidR="00B600ED" w:rsidRDefault="00B600ED" w:rsidP="00B600ED">
            <w:pPr>
              <w:ind w:left="0"/>
            </w:pPr>
            <w:proofErr w:type="spellStart"/>
            <w:r>
              <w:t>Smartrak</w:t>
            </w:r>
            <w:proofErr w:type="spellEnd"/>
            <w:r>
              <w:t xml:space="preserve"> Consumer Service</w:t>
            </w:r>
          </w:p>
          <w:p w:rsidR="0014092F" w:rsidRDefault="0014092F" w:rsidP="00B600ED">
            <w:pPr>
              <w:ind w:left="0"/>
            </w:pPr>
            <w:r>
              <w:t>(Custom Software)</w:t>
            </w:r>
          </w:p>
        </w:tc>
        <w:tc>
          <w:tcPr>
            <w:tcW w:w="1559" w:type="dxa"/>
          </w:tcPr>
          <w:p w:rsidR="00B600ED" w:rsidRDefault="00B600ED" w:rsidP="00B600ED">
            <w:pPr>
              <w:ind w:left="0"/>
            </w:pPr>
            <w:r>
              <w:t>Data Processing</w:t>
            </w:r>
          </w:p>
        </w:tc>
        <w:tc>
          <w:tcPr>
            <w:tcW w:w="5623" w:type="dxa"/>
          </w:tcPr>
          <w:p w:rsidR="00B600ED" w:rsidRDefault="00A10AD5">
            <w:pPr>
              <w:ind w:left="0"/>
            </w:pPr>
            <w:r>
              <w:t xml:space="preserve">The </w:t>
            </w:r>
            <w:proofErr w:type="spellStart"/>
            <w:r>
              <w:t>Smartrak</w:t>
            </w:r>
            <w:proofErr w:type="spellEnd"/>
            <w:r>
              <w:t xml:space="preserve"> </w:t>
            </w:r>
            <w:r w:rsidR="007D50DC">
              <w:t xml:space="preserve">Consumer Service is a Windows service running on the File Transfer VM that queries the web services provided by </w:t>
            </w:r>
            <w:proofErr w:type="spellStart"/>
            <w:r w:rsidR="007D50DC">
              <w:t>Smartrak</w:t>
            </w:r>
            <w:proofErr w:type="spellEnd"/>
            <w:r w:rsidR="007D50DC">
              <w:t xml:space="preserve"> to download bus tracking data into the DAP. </w:t>
            </w:r>
          </w:p>
        </w:tc>
      </w:tr>
      <w:tr w:rsidR="00B600ED" w:rsidTr="004B2F6D">
        <w:trPr>
          <w:jc w:val="center"/>
        </w:trPr>
        <w:tc>
          <w:tcPr>
            <w:tcW w:w="1820" w:type="dxa"/>
          </w:tcPr>
          <w:p w:rsidR="00B600ED" w:rsidRDefault="00B600ED" w:rsidP="00B600ED">
            <w:pPr>
              <w:ind w:left="0"/>
            </w:pPr>
            <w:r>
              <w:t>RDS Gateway</w:t>
            </w:r>
          </w:p>
          <w:p w:rsidR="0014092F" w:rsidRDefault="0014092F" w:rsidP="00B600ED">
            <w:pPr>
              <w:ind w:left="0"/>
            </w:pPr>
            <w:r>
              <w:t>(IaaS)</w:t>
            </w:r>
          </w:p>
        </w:tc>
        <w:tc>
          <w:tcPr>
            <w:tcW w:w="1559" w:type="dxa"/>
          </w:tcPr>
          <w:p w:rsidR="00B600ED" w:rsidRDefault="00B600ED" w:rsidP="00B600ED">
            <w:pPr>
              <w:ind w:left="0"/>
            </w:pPr>
            <w:r>
              <w:t>Infrastructure</w:t>
            </w:r>
          </w:p>
        </w:tc>
        <w:tc>
          <w:tcPr>
            <w:tcW w:w="5623" w:type="dxa"/>
          </w:tcPr>
          <w:p w:rsidR="00B600ED" w:rsidRDefault="00A10AD5" w:rsidP="00B600ED">
            <w:pPr>
              <w:ind w:left="0"/>
            </w:pPr>
            <w:r>
              <w:t>The Remote Desktop Services (RDS) gateway provides a gateway service to allow Remote Desktop sessions to access the ADA environment.</w:t>
            </w:r>
          </w:p>
        </w:tc>
      </w:tr>
      <w:tr w:rsidR="00B600ED" w:rsidTr="004B2F6D">
        <w:trPr>
          <w:jc w:val="center"/>
        </w:trPr>
        <w:tc>
          <w:tcPr>
            <w:tcW w:w="1820" w:type="dxa"/>
          </w:tcPr>
          <w:p w:rsidR="00B600ED" w:rsidRDefault="00B600ED" w:rsidP="00B600ED">
            <w:pPr>
              <w:ind w:left="0"/>
            </w:pPr>
            <w:r>
              <w:t>Analytics Discovery Area</w:t>
            </w:r>
            <w:r w:rsidR="00A10AD5">
              <w:t xml:space="preserve"> (ADA)</w:t>
            </w:r>
          </w:p>
          <w:p w:rsidR="0014092F" w:rsidRDefault="0014092F" w:rsidP="00B600ED">
            <w:pPr>
              <w:ind w:left="0"/>
            </w:pPr>
          </w:p>
        </w:tc>
        <w:tc>
          <w:tcPr>
            <w:tcW w:w="1559" w:type="dxa"/>
          </w:tcPr>
          <w:p w:rsidR="00B600ED" w:rsidRDefault="00B600ED" w:rsidP="00B600ED">
            <w:pPr>
              <w:ind w:left="0"/>
            </w:pPr>
            <w:r>
              <w:t>Analytics</w:t>
            </w:r>
          </w:p>
        </w:tc>
        <w:tc>
          <w:tcPr>
            <w:tcW w:w="5623" w:type="dxa"/>
          </w:tcPr>
          <w:p w:rsidR="00C73468" w:rsidRDefault="00A10AD5" w:rsidP="00B600ED">
            <w:pPr>
              <w:ind w:left="0"/>
            </w:pPr>
            <w:r>
              <w:t>The Analytics Discovery Area (ADA) is an area of the DAP that allows power users to perform analytics on data stored within the DAP, without requiring the data be transferred or processed on PTV desktop environments.</w:t>
            </w:r>
          </w:p>
        </w:tc>
      </w:tr>
      <w:tr w:rsidR="00B600ED" w:rsidTr="004B2F6D">
        <w:trPr>
          <w:jc w:val="center"/>
        </w:trPr>
        <w:tc>
          <w:tcPr>
            <w:tcW w:w="1820" w:type="dxa"/>
          </w:tcPr>
          <w:p w:rsidR="00B600ED" w:rsidRDefault="00B600ED" w:rsidP="00B600ED">
            <w:pPr>
              <w:ind w:left="0"/>
            </w:pPr>
            <w:r>
              <w:t>ADA VMs</w:t>
            </w:r>
          </w:p>
          <w:p w:rsidR="0014092F" w:rsidRDefault="0014092F" w:rsidP="00B600ED">
            <w:pPr>
              <w:ind w:left="0"/>
            </w:pPr>
            <w:r>
              <w:t>(IaaS)</w:t>
            </w:r>
          </w:p>
        </w:tc>
        <w:tc>
          <w:tcPr>
            <w:tcW w:w="1559" w:type="dxa"/>
          </w:tcPr>
          <w:p w:rsidR="00B600ED" w:rsidRDefault="00B600ED" w:rsidP="00B600ED">
            <w:pPr>
              <w:ind w:left="0"/>
            </w:pPr>
            <w:r>
              <w:t>Analytics</w:t>
            </w:r>
          </w:p>
        </w:tc>
        <w:tc>
          <w:tcPr>
            <w:tcW w:w="5623" w:type="dxa"/>
          </w:tcPr>
          <w:p w:rsidR="00B600ED" w:rsidRDefault="007D50DC" w:rsidP="00B600ED">
            <w:pPr>
              <w:ind w:left="0"/>
            </w:pPr>
            <w:r>
              <w:t xml:space="preserve">ADA VMs are a collection of virtual machines, accessible through the RDS Gateway to provide ADA users a desktop environment in which to perform data analytics. </w:t>
            </w:r>
            <w:r w:rsidR="00C25AF2">
              <w:t xml:space="preserve">The following </w:t>
            </w:r>
            <w:r>
              <w:t xml:space="preserve">tools </w:t>
            </w:r>
            <w:r w:rsidR="00C25AF2">
              <w:t xml:space="preserve">will </w:t>
            </w:r>
            <w:r>
              <w:t>be installed on these servers</w:t>
            </w:r>
            <w:r w:rsidR="00C25AF2">
              <w:t xml:space="preserve">; </w:t>
            </w:r>
            <w:r>
              <w:t>an R programming language implementation, SQL Server tools, and Microsoft Excel 2013.</w:t>
            </w:r>
          </w:p>
          <w:p w:rsidR="00C73468" w:rsidRDefault="00C73468" w:rsidP="00C73468">
            <w:pPr>
              <w:spacing w:after="0"/>
              <w:ind w:left="0"/>
              <w:rPr>
                <w:b/>
                <w:lang w:val="en-AU"/>
              </w:rPr>
            </w:pPr>
            <w:r>
              <w:rPr>
                <w:b/>
                <w:lang w:val="en-AU"/>
              </w:rPr>
              <w:t>IaaS</w:t>
            </w:r>
          </w:p>
          <w:p w:rsidR="00C73468" w:rsidRDefault="00C73468" w:rsidP="00B600ED">
            <w:pPr>
              <w:ind w:left="0"/>
            </w:pPr>
            <w:r>
              <w:t>While there is a SaaS option for Remote Applications (not desktops), the flexibility of the ADA environment requires that specific VMs be created and managed.</w:t>
            </w:r>
          </w:p>
          <w:p w:rsidR="00C73468" w:rsidRDefault="00C73468" w:rsidP="00C73468">
            <w:pPr>
              <w:spacing w:after="0"/>
              <w:ind w:left="0"/>
              <w:rPr>
                <w:b/>
                <w:lang w:val="en-AU"/>
              </w:rPr>
            </w:pPr>
            <w:r w:rsidRPr="006678A2">
              <w:rPr>
                <w:b/>
                <w:lang w:val="en-AU"/>
              </w:rPr>
              <w:t>Scaling Options</w:t>
            </w:r>
          </w:p>
          <w:p w:rsidR="00C73468" w:rsidRDefault="00C73468" w:rsidP="00C73468">
            <w:pPr>
              <w:ind w:left="0"/>
            </w:pPr>
            <w:r>
              <w:t xml:space="preserve">The ADA VMs </w:t>
            </w:r>
            <w:r w:rsidR="00C25AF2">
              <w:t xml:space="preserve">have been sized appropriately, and </w:t>
            </w:r>
            <w:r w:rsidR="008E6322">
              <w:t xml:space="preserve">will </w:t>
            </w:r>
            <w:r>
              <w:t>be scaled up</w:t>
            </w:r>
            <w:r w:rsidR="008E6322">
              <w:t xml:space="preserve"> if required</w:t>
            </w:r>
            <w:r>
              <w:t>, or additional VMs can be created and added to the RDS farm.</w:t>
            </w:r>
          </w:p>
          <w:p w:rsidR="00C73468" w:rsidRPr="006678A2" w:rsidRDefault="00C73468" w:rsidP="00C73468">
            <w:pPr>
              <w:spacing w:after="0"/>
              <w:ind w:left="0"/>
              <w:rPr>
                <w:b/>
                <w:lang w:val="en-AU"/>
              </w:rPr>
            </w:pPr>
            <w:r w:rsidRPr="006678A2">
              <w:rPr>
                <w:b/>
                <w:lang w:val="en-AU"/>
              </w:rPr>
              <w:lastRenderedPageBreak/>
              <w:t>Redundancy</w:t>
            </w:r>
          </w:p>
          <w:p w:rsidR="00C73468" w:rsidRDefault="00C73468" w:rsidP="00FD17EE">
            <w:pPr>
              <w:ind w:left="0"/>
            </w:pPr>
            <w:r>
              <w:t xml:space="preserve">The four ADA VMs provide redundancy. </w:t>
            </w:r>
          </w:p>
        </w:tc>
      </w:tr>
      <w:tr w:rsidR="00B600ED" w:rsidTr="004B2F6D">
        <w:trPr>
          <w:jc w:val="center"/>
        </w:trPr>
        <w:tc>
          <w:tcPr>
            <w:tcW w:w="1820" w:type="dxa"/>
          </w:tcPr>
          <w:p w:rsidR="00B600ED" w:rsidRDefault="00B600ED" w:rsidP="00B600ED">
            <w:pPr>
              <w:ind w:left="0"/>
            </w:pPr>
            <w:r>
              <w:lastRenderedPageBreak/>
              <w:t>Spark Cluster</w:t>
            </w:r>
          </w:p>
          <w:p w:rsidR="0014092F" w:rsidRDefault="0014092F" w:rsidP="00B600ED">
            <w:pPr>
              <w:ind w:left="0"/>
            </w:pPr>
            <w:r>
              <w:t>(PaaS)</w:t>
            </w:r>
          </w:p>
        </w:tc>
        <w:tc>
          <w:tcPr>
            <w:tcW w:w="1559" w:type="dxa"/>
          </w:tcPr>
          <w:p w:rsidR="00B600ED" w:rsidRDefault="00B600ED" w:rsidP="00B600ED">
            <w:pPr>
              <w:ind w:left="0"/>
            </w:pPr>
            <w:r>
              <w:t>Analytics</w:t>
            </w:r>
          </w:p>
        </w:tc>
        <w:tc>
          <w:tcPr>
            <w:tcW w:w="5623" w:type="dxa"/>
          </w:tcPr>
          <w:p w:rsidR="00B600ED" w:rsidRDefault="007D50DC">
            <w:pPr>
              <w:ind w:left="0"/>
            </w:pPr>
            <w:r w:rsidRPr="007D50DC">
              <w:t xml:space="preserve">Apache Spark is an open source cluster computing framework </w:t>
            </w:r>
            <w:r>
              <w:t>that provides an in-memory cluster suited to machine learning and big data analytics (as opposed to Hadoop, which is primarily disk based). Spark is provided as part of the Analytics Discovery Area, implemented as HDInsight Spark, Microsoft’s PaaS implementation of Spark.</w:t>
            </w:r>
          </w:p>
          <w:p w:rsidR="00C73468" w:rsidRPr="006678A2" w:rsidRDefault="00C73468" w:rsidP="00C73468">
            <w:pPr>
              <w:spacing w:after="0"/>
              <w:ind w:left="0"/>
              <w:rPr>
                <w:b/>
              </w:rPr>
            </w:pPr>
            <w:r>
              <w:rPr>
                <w:b/>
              </w:rPr>
              <w:t>Scaling and Redundancy Options</w:t>
            </w:r>
          </w:p>
          <w:p w:rsidR="00C73468" w:rsidRDefault="00C73468">
            <w:pPr>
              <w:ind w:left="0"/>
            </w:pPr>
            <w:r>
              <w:t>See the scaling and redundancy options listed in “HDInsight (Hadoop)”.</w:t>
            </w:r>
          </w:p>
        </w:tc>
      </w:tr>
      <w:tr w:rsidR="00B600ED" w:rsidTr="004B2F6D">
        <w:trPr>
          <w:jc w:val="center"/>
        </w:trPr>
        <w:tc>
          <w:tcPr>
            <w:tcW w:w="1820" w:type="dxa"/>
          </w:tcPr>
          <w:p w:rsidR="00B600ED" w:rsidRDefault="00B600ED" w:rsidP="00B600ED">
            <w:pPr>
              <w:ind w:left="0"/>
            </w:pPr>
            <w:r>
              <w:t>Machine Learning</w:t>
            </w:r>
          </w:p>
          <w:p w:rsidR="0014092F" w:rsidRDefault="0014092F" w:rsidP="00B600ED">
            <w:pPr>
              <w:ind w:left="0"/>
            </w:pPr>
            <w:r>
              <w:t>(SaaS)</w:t>
            </w:r>
          </w:p>
        </w:tc>
        <w:tc>
          <w:tcPr>
            <w:tcW w:w="1559" w:type="dxa"/>
          </w:tcPr>
          <w:p w:rsidR="00B600ED" w:rsidRDefault="00B600ED" w:rsidP="00B600ED">
            <w:pPr>
              <w:ind w:left="0"/>
            </w:pPr>
            <w:r>
              <w:t>Analytics</w:t>
            </w:r>
          </w:p>
        </w:tc>
        <w:tc>
          <w:tcPr>
            <w:tcW w:w="5623" w:type="dxa"/>
          </w:tcPr>
          <w:p w:rsidR="00B600ED" w:rsidRDefault="00A10AD5" w:rsidP="00B600ED">
            <w:pPr>
              <w:ind w:left="0"/>
            </w:pPr>
            <w:r>
              <w:t>Azure Machine Learning is a cloud-based machine learning SaaS service, not currently available in the Australian region. It provides scalable machine learning tools with Windows Azure Blob Storage or Azure SQL Database/Data Warehouse data sources to create analytical models.</w:t>
            </w:r>
          </w:p>
          <w:p w:rsidR="00923B02" w:rsidRDefault="00923B02" w:rsidP="00923B02">
            <w:pPr>
              <w:spacing w:after="0"/>
              <w:ind w:left="0"/>
              <w:rPr>
                <w:b/>
                <w:lang w:val="en-AU"/>
              </w:rPr>
            </w:pPr>
            <w:r>
              <w:rPr>
                <w:b/>
                <w:lang w:val="en-AU"/>
              </w:rPr>
              <w:t>SaaS</w:t>
            </w:r>
          </w:p>
          <w:p w:rsidR="00923B02" w:rsidRDefault="00923B02" w:rsidP="00923B02">
            <w:pPr>
              <w:ind w:left="0"/>
            </w:pPr>
            <w:r>
              <w:t>As a SaaS solution, PTV need not deploy any infrastructure. The user creates a workspace in Azure ML, and attaches data sources, such as the EDW running on Azure SQL Data Warehouse or Azure Blob Storage.</w:t>
            </w:r>
          </w:p>
          <w:p w:rsidR="00923B02" w:rsidRDefault="00923B02" w:rsidP="00923B02">
            <w:pPr>
              <w:spacing w:after="0"/>
              <w:ind w:left="0"/>
              <w:rPr>
                <w:b/>
                <w:lang w:val="en-AU"/>
              </w:rPr>
            </w:pPr>
            <w:r w:rsidRPr="006678A2">
              <w:rPr>
                <w:b/>
                <w:lang w:val="en-AU"/>
              </w:rPr>
              <w:t>Scaling Options</w:t>
            </w:r>
          </w:p>
          <w:p w:rsidR="00923B02" w:rsidRDefault="00923B02" w:rsidP="00B600ED">
            <w:pPr>
              <w:ind w:left="0"/>
            </w:pPr>
            <w:r>
              <w:t xml:space="preserve">As a managed service, Azure ML will automatically scale the Machine Learning jobs, increasing the costs based on CPU hours used. </w:t>
            </w:r>
          </w:p>
        </w:tc>
      </w:tr>
      <w:tr w:rsidR="00B600ED" w:rsidTr="004B2F6D">
        <w:trPr>
          <w:jc w:val="center"/>
        </w:trPr>
        <w:tc>
          <w:tcPr>
            <w:tcW w:w="1820" w:type="dxa"/>
          </w:tcPr>
          <w:p w:rsidR="00B600ED" w:rsidRDefault="00B600ED" w:rsidP="00B600ED">
            <w:pPr>
              <w:ind w:left="0"/>
            </w:pPr>
            <w:r>
              <w:t>Active Directory</w:t>
            </w:r>
          </w:p>
          <w:p w:rsidR="0014092F" w:rsidRDefault="0014092F" w:rsidP="00B600ED">
            <w:pPr>
              <w:ind w:left="0"/>
            </w:pPr>
            <w:r>
              <w:t>(IaaS)</w:t>
            </w:r>
          </w:p>
        </w:tc>
        <w:tc>
          <w:tcPr>
            <w:tcW w:w="1559" w:type="dxa"/>
          </w:tcPr>
          <w:p w:rsidR="00B600ED" w:rsidRDefault="00B600ED" w:rsidP="00B600ED">
            <w:pPr>
              <w:ind w:left="0"/>
            </w:pPr>
            <w:r>
              <w:t>Infrastructure</w:t>
            </w:r>
          </w:p>
        </w:tc>
        <w:tc>
          <w:tcPr>
            <w:tcW w:w="5623" w:type="dxa"/>
          </w:tcPr>
          <w:p w:rsidR="00B600ED" w:rsidRDefault="00A10AD5">
            <w:pPr>
              <w:ind w:left="0"/>
            </w:pPr>
            <w:r>
              <w:t xml:space="preserve">A requirement of </w:t>
            </w:r>
            <w:r w:rsidR="00BE17A8">
              <w:t xml:space="preserve">SharePoint </w:t>
            </w:r>
            <w:r>
              <w:t>2013 is that it must be joined to a domain. An Active Directory installation is provided within the Azure subscription to meet this requirement.</w:t>
            </w:r>
            <w:r w:rsidR="00BE17A8">
              <w:t xml:space="preserve"> </w:t>
            </w:r>
          </w:p>
          <w:p w:rsidR="007D2553" w:rsidRDefault="007D2553" w:rsidP="007D2553">
            <w:pPr>
              <w:spacing w:after="0"/>
              <w:ind w:left="0"/>
              <w:rPr>
                <w:b/>
                <w:lang w:val="en-AU"/>
              </w:rPr>
            </w:pPr>
            <w:r>
              <w:rPr>
                <w:b/>
                <w:lang w:val="en-AU"/>
              </w:rPr>
              <w:t>IaaS</w:t>
            </w:r>
          </w:p>
          <w:p w:rsidR="007D2553" w:rsidRDefault="007D2553" w:rsidP="007D2553">
            <w:pPr>
              <w:ind w:left="0"/>
            </w:pPr>
            <w:r>
              <w:t xml:space="preserve">At the time of writing, SharePoint IaaS only supports being joined to an on-premises Active Directory. As the DAP cannot extend the </w:t>
            </w:r>
            <w:proofErr w:type="spellStart"/>
            <w:r>
              <w:t>CenITex</w:t>
            </w:r>
            <w:proofErr w:type="spellEnd"/>
            <w:r>
              <w:t xml:space="preserve"> </w:t>
            </w:r>
            <w:proofErr w:type="spellStart"/>
            <w:r>
              <w:t>WoVG</w:t>
            </w:r>
            <w:proofErr w:type="spellEnd"/>
            <w:r>
              <w:t xml:space="preserve"> Active Directory into Azure (due to restrictions by </w:t>
            </w:r>
            <w:proofErr w:type="spellStart"/>
            <w:r>
              <w:t>CenITex</w:t>
            </w:r>
            <w:proofErr w:type="spellEnd"/>
            <w:r>
              <w:t>, including that AD is for whole of government, not PTV-specific), the DAP</w:t>
            </w:r>
            <w:r w:rsidR="00923B02">
              <w:t xml:space="preserve"> must create its own internal domain.</w:t>
            </w:r>
          </w:p>
          <w:p w:rsidR="007D2553" w:rsidRPr="006678A2" w:rsidRDefault="007D2553" w:rsidP="007D2553">
            <w:pPr>
              <w:spacing w:after="0"/>
              <w:ind w:left="0"/>
              <w:rPr>
                <w:b/>
              </w:rPr>
            </w:pPr>
            <w:r>
              <w:rPr>
                <w:b/>
              </w:rPr>
              <w:t>Scaling and Redundancy Options</w:t>
            </w:r>
          </w:p>
          <w:p w:rsidR="007D2553" w:rsidRDefault="00923B02" w:rsidP="007D2553">
            <w:pPr>
              <w:ind w:left="0"/>
            </w:pPr>
            <w:r>
              <w:t xml:space="preserve">The </w:t>
            </w:r>
            <w:r w:rsidR="007D2553">
              <w:t xml:space="preserve">Active Directory </w:t>
            </w:r>
            <w:r>
              <w:t>IaaS deployment consists of two servers in an availability set, providing redundancy and high availability.  If needed, the servers can be scaled up.</w:t>
            </w:r>
          </w:p>
        </w:tc>
      </w:tr>
      <w:tr w:rsidR="008A45C4" w:rsidTr="004B2F6D">
        <w:trPr>
          <w:jc w:val="center"/>
        </w:trPr>
        <w:tc>
          <w:tcPr>
            <w:tcW w:w="1820" w:type="dxa"/>
          </w:tcPr>
          <w:p w:rsidR="008A45C4" w:rsidRDefault="008A45C4" w:rsidP="00B600ED">
            <w:pPr>
              <w:ind w:left="0"/>
            </w:pPr>
            <w:r>
              <w:t>Windows Azure Storage</w:t>
            </w:r>
          </w:p>
        </w:tc>
        <w:tc>
          <w:tcPr>
            <w:tcW w:w="1559" w:type="dxa"/>
          </w:tcPr>
          <w:p w:rsidR="008A45C4" w:rsidRDefault="008A45C4" w:rsidP="00B600ED">
            <w:pPr>
              <w:ind w:left="0"/>
            </w:pPr>
            <w:r>
              <w:t>Infrastructure</w:t>
            </w:r>
          </w:p>
        </w:tc>
        <w:tc>
          <w:tcPr>
            <w:tcW w:w="5623" w:type="dxa"/>
          </w:tcPr>
          <w:p w:rsidR="008A45C4" w:rsidRDefault="00923B02" w:rsidP="00FD17EE">
            <w:pPr>
              <w:ind w:left="0"/>
            </w:pPr>
            <w:r>
              <w:t xml:space="preserve">Windows Azure Storage underlies all components listed above. The storage is defined as </w:t>
            </w:r>
            <w:r w:rsidR="00BE5BBD">
              <w:t>geo-replicated</w:t>
            </w:r>
            <w:r>
              <w:t>, storing 3 copies of the data in the Azure Australia Southeast data centre (Melbourne), and 3 copies of the data in Azure Australia East (Sydney). In this way, data is protected from corruption locally, and is available in the Sydney data centre if Melbourne goes offline.</w:t>
            </w:r>
          </w:p>
        </w:tc>
      </w:tr>
    </w:tbl>
    <w:p w:rsidR="002F1D77" w:rsidRDefault="002F1D77" w:rsidP="002F1D77">
      <w:bookmarkStart w:id="54" w:name="_Toc444043912"/>
      <w:bookmarkStart w:id="55" w:name="_Toc444073178"/>
      <w:bookmarkEnd w:id="54"/>
      <w:bookmarkEnd w:id="55"/>
    </w:p>
    <w:p w:rsidR="002F1D77" w:rsidRDefault="002F1D77" w:rsidP="002F1D77">
      <w:r>
        <w:t>Estimated consumption (in dollars) and sizing of each Azure component is available in the “DAP Estimated Consumption” attachment at the end of this document.</w:t>
      </w:r>
    </w:p>
    <w:p w:rsidR="00AC488B" w:rsidRDefault="00AC488B" w:rsidP="00783A56">
      <w:pPr>
        <w:pStyle w:val="Heading2"/>
      </w:pPr>
      <w:bookmarkStart w:id="56" w:name="_Toc468283778"/>
      <w:r>
        <w:lastRenderedPageBreak/>
        <w:t>Migration Plan</w:t>
      </w:r>
      <w:bookmarkEnd w:id="56"/>
    </w:p>
    <w:p w:rsidR="00B04EB5" w:rsidRDefault="008B06A5" w:rsidP="004B2F6D">
      <w:r>
        <w:t>The DAP is to be run in parallel to existing systems for a number of months with the following caveats:</w:t>
      </w:r>
    </w:p>
    <w:p w:rsidR="008B06A5" w:rsidRDefault="008B06A5" w:rsidP="004B2F6D">
      <w:pPr>
        <w:pStyle w:val="ListParagraph"/>
        <w:numPr>
          <w:ilvl w:val="0"/>
          <w:numId w:val="73"/>
        </w:numPr>
      </w:pPr>
      <w:proofErr w:type="spellStart"/>
      <w:r>
        <w:t>Smartrak</w:t>
      </w:r>
      <w:proofErr w:type="spellEnd"/>
      <w:r>
        <w:t xml:space="preserve"> Bus Data processed through OPA Small Systems and presented through TI Online will be loaded in parallel, as OPA Small Systems remains the source of data for performance contract management in the short term.</w:t>
      </w:r>
    </w:p>
    <w:p w:rsidR="008B06A5" w:rsidRDefault="008B06A5" w:rsidP="004B2F6D">
      <w:pPr>
        <w:pStyle w:val="ListParagraph"/>
        <w:numPr>
          <w:ilvl w:val="0"/>
          <w:numId w:val="73"/>
        </w:numPr>
      </w:pPr>
      <w:r>
        <w:t>The process to receive TORS surveys in a CSV format instead of the current emailed Excel spreadsheets will be manually transformed (Excel -&gt; CSV) by the MACA team and uploaded until such time that NTP and HOBAN can provide this interface directly.</w:t>
      </w:r>
    </w:p>
    <w:p w:rsidR="00E76626" w:rsidRDefault="00E76626">
      <w:pPr>
        <w:spacing w:after="0"/>
        <w:ind w:left="0"/>
        <w:rPr>
          <w:rFonts w:ascii="Helvetica" w:hAnsi="Helvetica" w:cs="Helvetica"/>
          <w:bCs/>
          <w:color w:val="FF0000"/>
          <w:sz w:val="28"/>
          <w:szCs w:val="28"/>
        </w:rPr>
      </w:pPr>
      <w:r>
        <w:br w:type="page"/>
      </w:r>
    </w:p>
    <w:p w:rsidR="00136071" w:rsidRDefault="00136071" w:rsidP="00136071">
      <w:pPr>
        <w:pStyle w:val="Heading2"/>
      </w:pPr>
      <w:bookmarkStart w:id="57" w:name="_Toc468283779"/>
      <w:r>
        <w:lastRenderedPageBreak/>
        <w:t>Reference Architecture</w:t>
      </w:r>
      <w:bookmarkEnd w:id="57"/>
    </w:p>
    <w:p w:rsidR="00E60AA1" w:rsidRPr="00FD17EE" w:rsidRDefault="00E60AA1" w:rsidP="00FD17EE">
      <w:proofErr w:type="gramStart"/>
      <w:r>
        <w:t>The  following</w:t>
      </w:r>
      <w:proofErr w:type="gramEnd"/>
      <w:r>
        <w:t xml:space="preserve"> diagram depicts the overall reference architecture for the DAP going forward:</w:t>
      </w:r>
    </w:p>
    <w:p w:rsidR="00136071" w:rsidRPr="00DB7D54" w:rsidRDefault="00136071" w:rsidP="00FD17EE">
      <w:r>
        <w:rPr>
          <w:noProof/>
          <w:lang w:val="en-AU" w:eastAsia="en-AU"/>
        </w:rPr>
        <w:drawing>
          <wp:inline distT="0" distB="0" distL="0" distR="0" wp14:anchorId="6DE66E5A" wp14:editId="3C246988">
            <wp:extent cx="6314090" cy="8516679"/>
            <wp:effectExtent l="0" t="0" r="0" b="0"/>
            <wp:docPr id="521" name="Picture 521" descr="\\au-fs003\Projects-BXL\30-Business Solutions\74362 - PTV Data Analytics Platform (DAP)\10-CGI Internal\JC\Diagrams and pictures\JM DAP Reference Architecture\SAD Architecture v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u-fs003\Projects-BXL\30-Business Solutions\74362 - PTV Data Analytics Platform (DAP)\10-CGI Internal\JC\Diagrams and pictures\JM DAP Reference Architecture\SAD Architecture v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3964" cy="8516509"/>
                    </a:xfrm>
                    <a:prstGeom prst="rect">
                      <a:avLst/>
                    </a:prstGeom>
                    <a:noFill/>
                    <a:ln>
                      <a:noFill/>
                    </a:ln>
                  </pic:spPr>
                </pic:pic>
              </a:graphicData>
            </a:graphic>
          </wp:inline>
        </w:drawing>
      </w:r>
    </w:p>
    <w:p w:rsidR="00430E61" w:rsidRPr="007D1FFE" w:rsidRDefault="00BD5E89" w:rsidP="00783A56">
      <w:pPr>
        <w:pStyle w:val="Heading1"/>
      </w:pPr>
      <w:bookmarkStart w:id="58" w:name="_Toc438144035"/>
      <w:bookmarkStart w:id="59" w:name="_Toc438150200"/>
      <w:bookmarkStart w:id="60" w:name="_Toc438155064"/>
      <w:bookmarkStart w:id="61" w:name="_Toc438157281"/>
      <w:bookmarkStart w:id="62" w:name="_Toc468283780"/>
      <w:bookmarkEnd w:id="58"/>
      <w:bookmarkEnd w:id="59"/>
      <w:bookmarkEnd w:id="60"/>
      <w:bookmarkEnd w:id="61"/>
      <w:r w:rsidRPr="007D1FFE">
        <w:lastRenderedPageBreak/>
        <w:t>Business Architecture</w:t>
      </w:r>
      <w:bookmarkEnd w:id="62"/>
    </w:p>
    <w:p w:rsidR="00BD5E89" w:rsidRDefault="00BD5E89" w:rsidP="00783A56">
      <w:pPr>
        <w:pStyle w:val="Heading2"/>
      </w:pPr>
      <w:bookmarkStart w:id="63" w:name="_Toc468283781"/>
      <w:r>
        <w:t>Business Functions</w:t>
      </w:r>
      <w:r w:rsidR="00477146">
        <w:t>/Services</w:t>
      </w:r>
      <w:bookmarkEnd w:id="63"/>
    </w:p>
    <w:p w:rsidR="00106E1C" w:rsidRDefault="00106E1C" w:rsidP="00106E1C">
      <w:pPr>
        <w:spacing w:after="0"/>
        <w:rPr>
          <w:rFonts w:eastAsia="Calibri"/>
        </w:rPr>
      </w:pPr>
      <w:r>
        <w:rPr>
          <w:rFonts w:eastAsia="Calibri"/>
        </w:rPr>
        <w:t>In the following diagram, business areas affected by the Proof of Value DAP are shown in red. Note that this diagram reflects the layout of the business prior to the 2015 reorganisation:</w:t>
      </w:r>
    </w:p>
    <w:p w:rsidR="00D31E65" w:rsidRDefault="00D31E65" w:rsidP="00106E1C">
      <w:pPr>
        <w:spacing w:after="0"/>
        <w:rPr>
          <w:rFonts w:eastAsia="Calibri"/>
        </w:rPr>
      </w:pPr>
    </w:p>
    <w:p w:rsidR="00106E1C" w:rsidRPr="00DB7D54" w:rsidRDefault="00106E1C" w:rsidP="004B2F6D">
      <w:r w:rsidRPr="00DB7D54">
        <w:rPr>
          <w:noProof/>
          <w:lang w:val="en-AU" w:eastAsia="en-AU"/>
        </w:rPr>
        <w:drawing>
          <wp:inline distT="0" distB="0" distL="0" distR="0" wp14:anchorId="5BF1638A" wp14:editId="56849CDE">
            <wp:extent cx="5943600" cy="3879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879215"/>
                    </a:xfrm>
                    <a:prstGeom prst="rect">
                      <a:avLst/>
                    </a:prstGeom>
                  </pic:spPr>
                </pic:pic>
              </a:graphicData>
            </a:graphic>
          </wp:inline>
        </w:drawing>
      </w:r>
    </w:p>
    <w:p w:rsidR="006D7708" w:rsidRDefault="006D7708" w:rsidP="006D7708">
      <w:pPr>
        <w:pStyle w:val="Heading3"/>
      </w:pPr>
      <w:bookmarkStart w:id="64" w:name="_Toc468283782"/>
      <w:r>
        <w:t>Changed Business Functions/Services</w:t>
      </w:r>
      <w:bookmarkEnd w:id="64"/>
    </w:p>
    <w:p w:rsidR="00106E1C" w:rsidRPr="00432B9C" w:rsidRDefault="00106E1C" w:rsidP="00106E1C">
      <w:pPr>
        <w:spacing w:after="0"/>
        <w:rPr>
          <w:rFonts w:eastAsia="Calibri"/>
        </w:rPr>
      </w:pPr>
      <w:r w:rsidRPr="00432B9C">
        <w:rPr>
          <w:rFonts w:eastAsia="Calibri"/>
        </w:rPr>
        <w:t xml:space="preserve">No business functions/services will be </w:t>
      </w:r>
      <w:r>
        <w:rPr>
          <w:rFonts w:eastAsia="Calibri"/>
        </w:rPr>
        <w:t>changed</w:t>
      </w:r>
      <w:r w:rsidRPr="00432B9C">
        <w:rPr>
          <w:rFonts w:eastAsia="Calibri"/>
        </w:rPr>
        <w:t xml:space="preserve"> as part of Proof o</w:t>
      </w:r>
      <w:r>
        <w:rPr>
          <w:rFonts w:eastAsia="Calibri"/>
        </w:rPr>
        <w:t>f Value Data Analytics Platform.</w:t>
      </w:r>
    </w:p>
    <w:p w:rsidR="006D7708" w:rsidRDefault="006D7708" w:rsidP="006D7708"/>
    <w:p w:rsidR="006D7708" w:rsidRDefault="006D7708" w:rsidP="006D7708">
      <w:pPr>
        <w:pStyle w:val="Heading3"/>
      </w:pPr>
      <w:bookmarkStart w:id="65" w:name="_Toc468283783"/>
      <w:r>
        <w:t>Decommissioned Business Functions/Services</w:t>
      </w:r>
      <w:bookmarkEnd w:id="65"/>
    </w:p>
    <w:p w:rsidR="00F00D0C" w:rsidRPr="00432B9C" w:rsidRDefault="00F00D0C" w:rsidP="00F00D0C">
      <w:pPr>
        <w:spacing w:after="0"/>
        <w:rPr>
          <w:rFonts w:eastAsia="Calibri"/>
        </w:rPr>
      </w:pPr>
      <w:r w:rsidRPr="00432B9C">
        <w:rPr>
          <w:rFonts w:eastAsia="Calibri"/>
        </w:rPr>
        <w:t>No business functions/services will be decommissioned as part of Proof o</w:t>
      </w:r>
      <w:r>
        <w:rPr>
          <w:rFonts w:eastAsia="Calibri"/>
        </w:rPr>
        <w:t>f Value Data Analytics Platform.</w:t>
      </w:r>
    </w:p>
    <w:p w:rsidR="006D7708" w:rsidRDefault="006D7708" w:rsidP="006D7708"/>
    <w:p w:rsidR="006D7708" w:rsidRDefault="006D7708" w:rsidP="006D7708">
      <w:pPr>
        <w:pStyle w:val="Heading3"/>
      </w:pPr>
      <w:bookmarkStart w:id="66" w:name="_Toc468283784"/>
      <w:r>
        <w:t>New Business Functions/Services</w:t>
      </w:r>
      <w:bookmarkEnd w:id="66"/>
    </w:p>
    <w:p w:rsidR="00106E1C" w:rsidRPr="00432B9C" w:rsidRDefault="00106E1C" w:rsidP="00106E1C">
      <w:pPr>
        <w:spacing w:after="0"/>
        <w:rPr>
          <w:rFonts w:eastAsia="Calibri"/>
        </w:rPr>
      </w:pPr>
      <w:r w:rsidRPr="00432B9C">
        <w:rPr>
          <w:rFonts w:eastAsia="Calibri"/>
        </w:rPr>
        <w:t xml:space="preserve">No business functions/services will be </w:t>
      </w:r>
      <w:r>
        <w:rPr>
          <w:rFonts w:eastAsia="Calibri"/>
        </w:rPr>
        <w:t>created</w:t>
      </w:r>
      <w:r w:rsidRPr="00432B9C">
        <w:rPr>
          <w:rFonts w:eastAsia="Calibri"/>
        </w:rPr>
        <w:t xml:space="preserve"> as part of Proof o</w:t>
      </w:r>
      <w:r>
        <w:rPr>
          <w:rFonts w:eastAsia="Calibri"/>
        </w:rPr>
        <w:t>f Value Data Analytics Platform.</w:t>
      </w:r>
    </w:p>
    <w:p w:rsidR="006D7708" w:rsidRPr="00BD5E89" w:rsidRDefault="006D7708" w:rsidP="006D7708"/>
    <w:p w:rsidR="00477146" w:rsidRPr="00477146" w:rsidRDefault="00477146" w:rsidP="00783A56">
      <w:pPr>
        <w:pStyle w:val="Heading2"/>
      </w:pPr>
      <w:bookmarkStart w:id="67" w:name="_Toc468283785"/>
      <w:r w:rsidRPr="00477146">
        <w:t>B</w:t>
      </w:r>
      <w:r>
        <w:t>usiness Processes</w:t>
      </w:r>
      <w:bookmarkEnd w:id="67"/>
    </w:p>
    <w:p w:rsidR="00106E1C" w:rsidRDefault="00F00D0C" w:rsidP="00F00D0C">
      <w:pPr>
        <w:spacing w:after="0"/>
        <w:rPr>
          <w:rFonts w:eastAsia="Calibri"/>
        </w:rPr>
      </w:pPr>
      <w:r>
        <w:rPr>
          <w:rFonts w:eastAsia="Calibri"/>
        </w:rPr>
        <w:t>As the</w:t>
      </w:r>
      <w:r w:rsidRPr="005D0597">
        <w:rPr>
          <w:rFonts w:eastAsia="Calibri"/>
        </w:rPr>
        <w:t xml:space="preserve"> Proof of Value Data Analytics Platform </w:t>
      </w:r>
      <w:r>
        <w:rPr>
          <w:rFonts w:eastAsia="Calibri"/>
        </w:rPr>
        <w:t>is not a direct replacement for an existing platform/solution, changes to existing business processes will be minimal. However, changes will be required and are detailed below</w:t>
      </w:r>
      <w:r w:rsidR="00106E1C">
        <w:rPr>
          <w:rFonts w:eastAsia="Calibri"/>
        </w:rPr>
        <w:t>.</w:t>
      </w:r>
    </w:p>
    <w:p w:rsidR="00106E1C" w:rsidRDefault="00106E1C" w:rsidP="00F00D0C">
      <w:pPr>
        <w:spacing w:after="0"/>
        <w:rPr>
          <w:rFonts w:eastAsia="Calibri"/>
        </w:rPr>
      </w:pPr>
    </w:p>
    <w:p w:rsidR="00F00D0C" w:rsidRPr="0006618C" w:rsidRDefault="00F00D0C" w:rsidP="00F00D0C">
      <w:pPr>
        <w:pStyle w:val="Heading3"/>
      </w:pPr>
      <w:bookmarkStart w:id="68" w:name="_Toc440339684"/>
      <w:bookmarkStart w:id="69" w:name="_Toc440354316"/>
      <w:bookmarkStart w:id="70" w:name="_Toc440339685"/>
      <w:bookmarkStart w:id="71" w:name="_Toc440354317"/>
      <w:bookmarkStart w:id="72" w:name="_Toc468283786"/>
      <w:bookmarkEnd w:id="68"/>
      <w:bookmarkEnd w:id="69"/>
      <w:bookmarkEnd w:id="70"/>
      <w:bookmarkEnd w:id="71"/>
      <w:r>
        <w:lastRenderedPageBreak/>
        <w:t>Touch On Rate Surveys (</w:t>
      </w:r>
      <w:r w:rsidRPr="0006618C">
        <w:t>TORS</w:t>
      </w:r>
      <w:r>
        <w:t>)</w:t>
      </w:r>
      <w:bookmarkEnd w:id="72"/>
    </w:p>
    <w:p w:rsidR="00106E1C" w:rsidRDefault="00106E1C" w:rsidP="00FD17EE">
      <w:pPr>
        <w:spacing w:after="0"/>
      </w:pPr>
      <w:r>
        <w:rPr>
          <w:rFonts w:eastAsia="Calibri"/>
        </w:rPr>
        <w:t xml:space="preserve">The Touch on Rate Survey (TORS) data is collected by two external providers, </w:t>
      </w:r>
      <w:r>
        <w:t xml:space="preserve">NTP and HOBAN. They currently email these survey results to PTV in Excel Format, where the results are then loaded, cleansed, and validated via a Microsoft Access database maintained by PTV.  As part of the </w:t>
      </w:r>
      <w:r w:rsidRPr="00432B9C">
        <w:rPr>
          <w:rFonts w:eastAsia="Calibri"/>
        </w:rPr>
        <w:t>Proof of Value Data Analytics Platform</w:t>
      </w:r>
      <w:r>
        <w:rPr>
          <w:rFonts w:eastAsia="Calibri"/>
        </w:rPr>
        <w:t xml:space="preserve"> </w:t>
      </w:r>
      <w:r>
        <w:t xml:space="preserve">NTP and HOBAN and will be required to upload the survey results to the DAP FTPS server, </w:t>
      </w:r>
      <w:r w:rsidR="003F0656">
        <w:t xml:space="preserve">and </w:t>
      </w:r>
      <w:r>
        <w:t>an automated process will then load and cleanse the data. PTV staff will still be required to validate/sign off the data</w:t>
      </w:r>
      <w:r w:rsidR="00574034">
        <w:t xml:space="preserve"> through an interface presented through SharePoint before the surveys can be used to populate the Patronage Estimate areas of the Business Vault. </w:t>
      </w:r>
      <w:r w:rsidR="00574034">
        <w:rPr>
          <w:rFonts w:eastAsia="Calibri"/>
        </w:rPr>
        <w:t>Details of this process</w:t>
      </w:r>
      <w:r w:rsidR="00574034">
        <w:t xml:space="preserve"> will be described in the SharePoint User Interface Design Document. </w:t>
      </w:r>
      <w:r w:rsidR="003F0656">
        <w:t>It is expected that NTP and HOBAN will send one file every couple of weeks. The files will be processed daily as they arrive, but the patronage calculations are performed monthly, after the relevant myki data for the month has been loaded.</w:t>
      </w:r>
    </w:p>
    <w:p w:rsidR="00F00D0C" w:rsidRDefault="00F00D0C" w:rsidP="00F00D0C">
      <w:pPr>
        <w:spacing w:after="0"/>
        <w:rPr>
          <w:rFonts w:eastAsia="Calibri"/>
          <w:b/>
        </w:rPr>
      </w:pPr>
    </w:p>
    <w:p w:rsidR="00F00D0C" w:rsidRDefault="00F00D0C" w:rsidP="00F00D0C">
      <w:pPr>
        <w:pStyle w:val="Heading4"/>
      </w:pPr>
      <w:r>
        <w:t>Current State</w:t>
      </w:r>
    </w:p>
    <w:p w:rsidR="00F00D0C" w:rsidRDefault="00F00D0C" w:rsidP="00F00D0C">
      <w:pPr>
        <w:spacing w:after="0"/>
        <w:rPr>
          <w:rFonts w:eastAsia="Calibri"/>
        </w:rPr>
      </w:pPr>
      <w:r>
        <w:rPr>
          <w:rFonts w:eastAsia="Calibri"/>
        </w:rPr>
        <w:t>Survey data is currently collected by external providers (</w:t>
      </w:r>
      <w:r>
        <w:t>NTP and HOBAN)</w:t>
      </w:r>
      <w:r>
        <w:rPr>
          <w:rFonts w:eastAsia="Calibri"/>
        </w:rPr>
        <w:t xml:space="preserve"> and emailed to PTV in Excel format. These results are then loaded into a Microsoft Access database (maintained by PTV), where the data is then (manually) cleansed and validated prior to consumption for reporting purposes. </w:t>
      </w:r>
    </w:p>
    <w:p w:rsidR="00F00D0C" w:rsidRDefault="00F00D0C" w:rsidP="00F00D0C">
      <w:pPr>
        <w:spacing w:after="0"/>
        <w:rPr>
          <w:rFonts w:eastAsia="Calibri"/>
          <w:b/>
        </w:rPr>
      </w:pPr>
    </w:p>
    <w:p w:rsidR="00F00D0C" w:rsidRDefault="00F00D0C" w:rsidP="00F00D0C">
      <w:pPr>
        <w:pStyle w:val="Heading4"/>
      </w:pPr>
      <w:r>
        <w:t>Future</w:t>
      </w:r>
      <w:r w:rsidRPr="00F705A8">
        <w:t xml:space="preserve"> State</w:t>
      </w:r>
    </w:p>
    <w:p w:rsidR="00F00D0C" w:rsidRDefault="00F00D0C" w:rsidP="00F00D0C">
      <w:pPr>
        <w:spacing w:after="0"/>
        <w:rPr>
          <w:rFonts w:eastAsia="Calibri"/>
        </w:rPr>
      </w:pPr>
      <w:r>
        <w:rPr>
          <w:rFonts w:eastAsia="Calibri"/>
        </w:rPr>
        <w:t xml:space="preserve">The survey result files will </w:t>
      </w:r>
      <w:r>
        <w:t xml:space="preserve">be uploaded by NTP and HOBAN to the DAP FTPS server, the files will then be loaded into </w:t>
      </w:r>
      <w:r>
        <w:rPr>
          <w:rFonts w:eastAsia="Calibri"/>
        </w:rPr>
        <w:t xml:space="preserve">the Enterprise Data Warehouse (EDW).  </w:t>
      </w:r>
      <w:r>
        <w:t>This will negate the need for the</w:t>
      </w:r>
      <w:r>
        <w:rPr>
          <w:rFonts w:eastAsia="Calibri"/>
        </w:rPr>
        <w:t xml:space="preserve"> current Microsoft Access database, and the manual process to cleanse and validate the TORS data will be automated as part of the EDW Extract Load Transform (ELT) process. PTV staff will still be required to validate/sign off the TORS data before it will made available for enterprise reporting.</w:t>
      </w:r>
    </w:p>
    <w:p w:rsidR="00F00D0C" w:rsidRDefault="00F00D0C" w:rsidP="00F00D0C"/>
    <w:p w:rsidR="00106E1C" w:rsidRDefault="00106E1C" w:rsidP="00106E1C">
      <w:pPr>
        <w:spacing w:after="0"/>
        <w:rPr>
          <w:rFonts w:eastAsia="Calibri"/>
        </w:rPr>
      </w:pPr>
      <w:r>
        <w:rPr>
          <w:rFonts w:eastAsia="Calibri"/>
        </w:rPr>
        <w:t xml:space="preserve">A new R algorithm to calculate/estimate </w:t>
      </w:r>
      <w:r w:rsidRPr="00432B9C">
        <w:rPr>
          <w:rFonts w:eastAsia="Calibri"/>
        </w:rPr>
        <w:t xml:space="preserve">patronage </w:t>
      </w:r>
      <w:r>
        <w:rPr>
          <w:rFonts w:eastAsia="Calibri"/>
        </w:rPr>
        <w:t xml:space="preserve">has been developed by </w:t>
      </w:r>
      <w:proofErr w:type="spellStart"/>
      <w:r>
        <w:rPr>
          <w:rFonts w:eastAsia="Calibri"/>
        </w:rPr>
        <w:t>Symbolix</w:t>
      </w:r>
      <w:proofErr w:type="spellEnd"/>
      <w:r>
        <w:rPr>
          <w:rFonts w:eastAsia="Calibri"/>
        </w:rPr>
        <w:t xml:space="preserve"> (an external provider). This code has been tested and signed off by PTV; however it has not yet been released to production. As part of</w:t>
      </w:r>
      <w:r w:rsidRPr="00432B9C">
        <w:rPr>
          <w:rFonts w:eastAsia="Calibri"/>
        </w:rPr>
        <w:t xml:space="preserve"> </w:t>
      </w:r>
      <w:r>
        <w:rPr>
          <w:rFonts w:eastAsia="Calibri"/>
        </w:rPr>
        <w:t xml:space="preserve">the </w:t>
      </w:r>
      <w:r w:rsidRPr="00432B9C">
        <w:rPr>
          <w:rFonts w:eastAsia="Calibri"/>
        </w:rPr>
        <w:t>Proof o</w:t>
      </w:r>
      <w:r>
        <w:rPr>
          <w:rFonts w:eastAsia="Calibri"/>
        </w:rPr>
        <w:t xml:space="preserve">f Value Data Analytics Platform, the output of this algorithm will be loaded into the Enterprise Data Warehouse. The results of this patronage calculation will then be accessed by PTV staff through the various enterprise reporting solutions provided in the </w:t>
      </w:r>
      <w:r w:rsidRPr="00432B9C">
        <w:rPr>
          <w:rFonts w:eastAsia="Calibri"/>
        </w:rPr>
        <w:t>Proof o</w:t>
      </w:r>
      <w:r>
        <w:rPr>
          <w:rFonts w:eastAsia="Calibri"/>
        </w:rPr>
        <w:t>f Value Data Analytics Platform.</w:t>
      </w:r>
    </w:p>
    <w:p w:rsidR="00106E1C" w:rsidRDefault="00106E1C" w:rsidP="00F00D0C"/>
    <w:p w:rsidR="00F00D0C" w:rsidRPr="00F705A8" w:rsidRDefault="00F00D0C" w:rsidP="00F00D0C">
      <w:pPr>
        <w:pStyle w:val="Heading3"/>
      </w:pPr>
      <w:bookmarkStart w:id="73" w:name="_Toc468283787"/>
      <w:r w:rsidRPr="00F705A8">
        <w:t>Myki Data</w:t>
      </w:r>
      <w:bookmarkEnd w:id="73"/>
    </w:p>
    <w:p w:rsidR="00F00D0C" w:rsidRDefault="00F00D0C" w:rsidP="00F00D0C">
      <w:pPr>
        <w:pStyle w:val="Heading4"/>
      </w:pPr>
      <w:r w:rsidRPr="00F705A8">
        <w:t>Current State</w:t>
      </w:r>
    </w:p>
    <w:p w:rsidR="00F00D0C" w:rsidRDefault="00F00D0C" w:rsidP="00F00D0C">
      <w:pPr>
        <w:spacing w:after="0"/>
        <w:rPr>
          <w:rFonts w:eastAsia="Calibri"/>
        </w:rPr>
      </w:pPr>
      <w:r>
        <w:rPr>
          <w:rFonts w:eastAsia="Calibri"/>
        </w:rPr>
        <w:t>PTV staff access Myki data via a Remote desktop connection to an external database server (hosted by NTT).</w:t>
      </w:r>
    </w:p>
    <w:p w:rsidR="00F00D0C" w:rsidRDefault="00F00D0C" w:rsidP="00F00D0C">
      <w:pPr>
        <w:spacing w:after="0"/>
        <w:rPr>
          <w:rFonts w:eastAsia="Calibri"/>
        </w:rPr>
      </w:pPr>
    </w:p>
    <w:p w:rsidR="00F00D0C" w:rsidRDefault="00F00D0C" w:rsidP="00F00D0C">
      <w:pPr>
        <w:pStyle w:val="Heading4"/>
      </w:pPr>
      <w:r>
        <w:t>Future</w:t>
      </w:r>
      <w:r w:rsidRPr="00F705A8">
        <w:t xml:space="preserve"> State</w:t>
      </w:r>
    </w:p>
    <w:p w:rsidR="00F00D0C" w:rsidRDefault="00F00D0C" w:rsidP="00F00D0C">
      <w:pPr>
        <w:spacing w:after="0"/>
        <w:rPr>
          <w:rFonts w:eastAsia="Calibri"/>
        </w:rPr>
      </w:pPr>
      <w:r w:rsidRPr="00947E58">
        <w:rPr>
          <w:rFonts w:eastAsia="Calibri"/>
        </w:rPr>
        <w:t>NTT</w:t>
      </w:r>
      <w:r>
        <w:rPr>
          <w:rFonts w:eastAsia="Calibri"/>
        </w:rPr>
        <w:t xml:space="preserve"> will create an automated process to extract and upload the files to the </w:t>
      </w:r>
      <w:r>
        <w:t xml:space="preserve">DAP FTPS server.  The files will then be loaded into </w:t>
      </w:r>
      <w:r>
        <w:rPr>
          <w:rFonts w:eastAsia="Calibri"/>
        </w:rPr>
        <w:t>the Enterprise Data Warehouse (EDW), as part of the automated Extract Load Transform (ELT) process. PTV staff can then access Myki data through the data marts in the SQL Data Warehouse, or via the Microsoft suite of reporting tools.</w:t>
      </w:r>
    </w:p>
    <w:p w:rsidR="00F00D0C" w:rsidRDefault="00F00D0C" w:rsidP="00F00D0C">
      <w:pPr>
        <w:spacing w:after="0"/>
        <w:rPr>
          <w:rFonts w:eastAsia="Calibri"/>
        </w:rPr>
      </w:pPr>
    </w:p>
    <w:p w:rsidR="00F00D0C" w:rsidRPr="00F705A8" w:rsidRDefault="00F00D0C" w:rsidP="00F00D0C">
      <w:pPr>
        <w:pStyle w:val="Heading3"/>
      </w:pPr>
      <w:bookmarkStart w:id="74" w:name="_Toc468283788"/>
      <w:r w:rsidRPr="00F705A8">
        <w:t>OPA Reporting</w:t>
      </w:r>
      <w:bookmarkEnd w:id="74"/>
    </w:p>
    <w:p w:rsidR="00F00D0C" w:rsidRPr="005D0597" w:rsidRDefault="00F00D0C" w:rsidP="00F00D0C">
      <w:pPr>
        <w:spacing w:after="0"/>
        <w:rPr>
          <w:rFonts w:eastAsia="Calibri"/>
        </w:rPr>
      </w:pPr>
      <w:r w:rsidRPr="005D0597">
        <w:rPr>
          <w:rFonts w:eastAsia="Calibri"/>
        </w:rPr>
        <w:t xml:space="preserve">No </w:t>
      </w:r>
      <w:r>
        <w:rPr>
          <w:rFonts w:eastAsia="Calibri"/>
        </w:rPr>
        <w:t xml:space="preserve">changes to will be required to existing OPA reports </w:t>
      </w:r>
      <w:r w:rsidRPr="005D0597">
        <w:rPr>
          <w:rFonts w:eastAsia="Calibri"/>
        </w:rPr>
        <w:t>until after</w:t>
      </w:r>
      <w:r>
        <w:rPr>
          <w:rFonts w:eastAsia="Calibri"/>
        </w:rPr>
        <w:t xml:space="preserve"> completion of the</w:t>
      </w:r>
      <w:r w:rsidRPr="005D0597">
        <w:rPr>
          <w:rFonts w:eastAsia="Calibri"/>
        </w:rPr>
        <w:t xml:space="preserve"> proof of value</w:t>
      </w:r>
      <w:r>
        <w:rPr>
          <w:rFonts w:eastAsia="Calibri"/>
        </w:rPr>
        <w:t xml:space="preserve"> phase.</w:t>
      </w:r>
    </w:p>
    <w:p w:rsidR="00F00D0C" w:rsidRPr="005D0597" w:rsidRDefault="00F00D0C" w:rsidP="00F00D0C">
      <w:pPr>
        <w:spacing w:after="0"/>
        <w:rPr>
          <w:rFonts w:eastAsia="Calibri"/>
        </w:rPr>
      </w:pPr>
    </w:p>
    <w:p w:rsidR="00F00D0C" w:rsidRPr="00F705A8" w:rsidRDefault="00F00D0C" w:rsidP="00F00D0C">
      <w:pPr>
        <w:spacing w:after="0"/>
        <w:rPr>
          <w:rFonts w:eastAsia="Calibri"/>
          <w:b/>
        </w:rPr>
      </w:pPr>
    </w:p>
    <w:p w:rsidR="00F00D0C" w:rsidRPr="00F705A8" w:rsidRDefault="00F00D0C" w:rsidP="00F00D0C">
      <w:pPr>
        <w:pStyle w:val="Heading3"/>
      </w:pPr>
      <w:bookmarkStart w:id="75" w:name="_Toc468283789"/>
      <w:r w:rsidRPr="00F705A8">
        <w:t>MACA Reporting</w:t>
      </w:r>
      <w:bookmarkEnd w:id="75"/>
    </w:p>
    <w:p w:rsidR="00F00D0C" w:rsidRPr="005D0597" w:rsidRDefault="00F00D0C" w:rsidP="00F00D0C">
      <w:pPr>
        <w:spacing w:after="0"/>
        <w:rPr>
          <w:rFonts w:eastAsia="Calibri"/>
        </w:rPr>
      </w:pPr>
      <w:r w:rsidRPr="005D0597">
        <w:rPr>
          <w:rFonts w:eastAsia="Calibri"/>
        </w:rPr>
        <w:t xml:space="preserve">No </w:t>
      </w:r>
      <w:r>
        <w:rPr>
          <w:rFonts w:eastAsia="Calibri"/>
        </w:rPr>
        <w:t xml:space="preserve">changes to will be required to existing MACA reports </w:t>
      </w:r>
      <w:r w:rsidRPr="005D0597">
        <w:rPr>
          <w:rFonts w:eastAsia="Calibri"/>
        </w:rPr>
        <w:t>until after</w:t>
      </w:r>
      <w:r>
        <w:rPr>
          <w:rFonts w:eastAsia="Calibri"/>
        </w:rPr>
        <w:t xml:space="preserve"> completion of the</w:t>
      </w:r>
      <w:r w:rsidRPr="005D0597">
        <w:rPr>
          <w:rFonts w:eastAsia="Calibri"/>
        </w:rPr>
        <w:t xml:space="preserve"> proof of value</w:t>
      </w:r>
      <w:r>
        <w:rPr>
          <w:rFonts w:eastAsia="Calibri"/>
        </w:rPr>
        <w:t xml:space="preserve"> phase.</w:t>
      </w:r>
    </w:p>
    <w:p w:rsidR="00622565" w:rsidRDefault="00622565" w:rsidP="00BD5E89"/>
    <w:p w:rsidR="00622565" w:rsidRPr="00BD5E89" w:rsidRDefault="00622565" w:rsidP="00BD5E89"/>
    <w:p w:rsidR="00BD5E89" w:rsidRPr="00BD5E89" w:rsidRDefault="00BD5E89" w:rsidP="00BD5E89"/>
    <w:p w:rsidR="00430E61" w:rsidRPr="00783A56" w:rsidRDefault="00477146" w:rsidP="00783A56">
      <w:pPr>
        <w:pStyle w:val="Heading1"/>
      </w:pPr>
      <w:bookmarkStart w:id="76" w:name="_Ref440341552"/>
      <w:bookmarkStart w:id="77" w:name="_Toc468283790"/>
      <w:r w:rsidRPr="00783A56">
        <w:lastRenderedPageBreak/>
        <w:t>Data Architecture</w:t>
      </w:r>
      <w:bookmarkEnd w:id="76"/>
      <w:bookmarkEnd w:id="77"/>
    </w:p>
    <w:p w:rsidR="00FE5736" w:rsidRDefault="00FE5736" w:rsidP="00783A56">
      <w:pPr>
        <w:pStyle w:val="Heading2"/>
      </w:pPr>
      <w:bookmarkStart w:id="78" w:name="_Toc434392256"/>
      <w:bookmarkStart w:id="79" w:name="_Toc468283791"/>
      <w:r>
        <w:t>Conceptual Data Entities</w:t>
      </w:r>
      <w:bookmarkEnd w:id="78"/>
      <w:bookmarkEnd w:id="79"/>
    </w:p>
    <w:p w:rsidR="00360827" w:rsidRDefault="00360827" w:rsidP="00360827">
      <w:pPr>
        <w:tabs>
          <w:tab w:val="left" w:pos="1671"/>
        </w:tabs>
        <w:rPr>
          <w:lang w:val="en-AU"/>
        </w:rPr>
      </w:pPr>
      <w:r>
        <w:rPr>
          <w:lang w:val="en-AU"/>
        </w:rPr>
        <w:t xml:space="preserve">The Proof of Value Data Analytics Platform lays the foundation for an enterprise-wide view of PTV’s business, and will incorporate entities from many areas of the business. For proof of value, the following </w:t>
      </w:r>
      <w:r w:rsidR="0028226C">
        <w:rPr>
          <w:lang w:val="en-AU"/>
        </w:rPr>
        <w:t xml:space="preserve">data sets </w:t>
      </w:r>
      <w:r>
        <w:rPr>
          <w:lang w:val="en-AU"/>
        </w:rPr>
        <w:t>have been identified</w:t>
      </w:r>
      <w:r w:rsidR="0028226C">
        <w:rPr>
          <w:lang w:val="en-AU"/>
        </w:rPr>
        <w:t>, sourced from the PTV Enterprise Information Model list of data sets</w:t>
      </w:r>
      <w:r>
        <w:rPr>
          <w:lang w:val="en-AU"/>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2410"/>
        <w:gridCol w:w="2835"/>
        <w:gridCol w:w="1701"/>
        <w:gridCol w:w="1327"/>
      </w:tblGrid>
      <w:tr w:rsidR="00470015" w:rsidTr="004B2F6D">
        <w:trPr>
          <w:jc w:val="center"/>
        </w:trPr>
        <w:tc>
          <w:tcPr>
            <w:tcW w:w="2343" w:type="dxa"/>
            <w:shd w:val="clear" w:color="auto" w:fill="4F81BD" w:themeFill="accent1"/>
          </w:tcPr>
          <w:p w:rsidR="00E03DE1" w:rsidRDefault="00E03DE1" w:rsidP="004B2F6D">
            <w:pPr>
              <w:spacing w:after="0"/>
              <w:ind w:left="0"/>
            </w:pPr>
            <w:r>
              <w:t>Functional Domain</w:t>
            </w:r>
          </w:p>
        </w:tc>
        <w:tc>
          <w:tcPr>
            <w:tcW w:w="2410" w:type="dxa"/>
            <w:shd w:val="clear" w:color="auto" w:fill="4F81BD" w:themeFill="accent1"/>
          </w:tcPr>
          <w:p w:rsidR="00E03DE1" w:rsidRDefault="00E03DE1" w:rsidP="004B2F6D">
            <w:pPr>
              <w:spacing w:after="0"/>
              <w:ind w:left="0"/>
            </w:pPr>
            <w:r>
              <w:t>Information Asset</w:t>
            </w:r>
          </w:p>
        </w:tc>
        <w:tc>
          <w:tcPr>
            <w:tcW w:w="2835" w:type="dxa"/>
            <w:shd w:val="clear" w:color="auto" w:fill="4F81BD" w:themeFill="accent1"/>
          </w:tcPr>
          <w:p w:rsidR="00E03DE1" w:rsidRDefault="00E03DE1" w:rsidP="004B2F6D">
            <w:pPr>
              <w:spacing w:after="0"/>
              <w:ind w:left="0"/>
            </w:pPr>
            <w:r>
              <w:t>Information Sub-Asset</w:t>
            </w:r>
          </w:p>
        </w:tc>
        <w:tc>
          <w:tcPr>
            <w:tcW w:w="1701" w:type="dxa"/>
            <w:shd w:val="clear" w:color="auto" w:fill="4F81BD" w:themeFill="accent1"/>
          </w:tcPr>
          <w:p w:rsidR="00E03DE1" w:rsidRDefault="00E03DE1" w:rsidP="004B2F6D">
            <w:pPr>
              <w:spacing w:after="0"/>
              <w:ind w:left="0"/>
            </w:pPr>
            <w:r>
              <w:t>Source for DAP</w:t>
            </w:r>
          </w:p>
        </w:tc>
        <w:tc>
          <w:tcPr>
            <w:tcW w:w="1327" w:type="dxa"/>
            <w:shd w:val="clear" w:color="auto" w:fill="4F81BD" w:themeFill="accent1"/>
          </w:tcPr>
          <w:p w:rsidR="00E03DE1" w:rsidRDefault="00E03DE1" w:rsidP="004B2F6D">
            <w:pPr>
              <w:spacing w:after="0"/>
              <w:ind w:left="0"/>
            </w:pPr>
            <w:r>
              <w:t>System of Entry/System of Record/ Managed Copy</w:t>
            </w:r>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Contract Management</w:t>
            </w:r>
          </w:p>
        </w:tc>
        <w:tc>
          <w:tcPr>
            <w:tcW w:w="2410" w:type="dxa"/>
          </w:tcPr>
          <w:p w:rsidR="00E03DE1" w:rsidRPr="00DB7D54" w:rsidRDefault="00E03DE1" w:rsidP="004B2F6D">
            <w:pPr>
              <w:spacing w:after="0"/>
              <w:ind w:left="0"/>
              <w:rPr>
                <w:szCs w:val="20"/>
              </w:rPr>
            </w:pPr>
            <w:r w:rsidRPr="004B2F6D">
              <w:rPr>
                <w:color w:val="000000"/>
                <w:szCs w:val="20"/>
              </w:rPr>
              <w:t>Punctuality</w:t>
            </w:r>
          </w:p>
        </w:tc>
        <w:tc>
          <w:tcPr>
            <w:tcW w:w="2835" w:type="dxa"/>
          </w:tcPr>
          <w:p w:rsidR="00E03DE1" w:rsidRPr="00DB7D54" w:rsidRDefault="00E03DE1" w:rsidP="004B2F6D">
            <w:pPr>
              <w:spacing w:after="0"/>
              <w:ind w:left="0"/>
              <w:rPr>
                <w:szCs w:val="20"/>
              </w:rPr>
            </w:pPr>
            <w:r w:rsidRPr="004B2F6D">
              <w:rPr>
                <w:color w:val="000000"/>
                <w:szCs w:val="20"/>
              </w:rPr>
              <w:t>Punctuality Bus</w:t>
            </w:r>
          </w:p>
        </w:tc>
        <w:tc>
          <w:tcPr>
            <w:tcW w:w="1701" w:type="dxa"/>
          </w:tcPr>
          <w:p w:rsidR="00E03DE1" w:rsidRPr="004B2F6D" w:rsidRDefault="0028226C" w:rsidP="004B2F6D">
            <w:pPr>
              <w:spacing w:after="0"/>
              <w:ind w:left="0"/>
              <w:rPr>
                <w:szCs w:val="20"/>
              </w:rPr>
            </w:pPr>
            <w:proofErr w:type="spellStart"/>
            <w:r w:rsidRPr="00631013">
              <w:rPr>
                <w:szCs w:val="20"/>
              </w:rPr>
              <w:t>Smartrak</w:t>
            </w:r>
            <w:proofErr w:type="spellEnd"/>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Management Information</w:t>
            </w:r>
          </w:p>
        </w:tc>
        <w:tc>
          <w:tcPr>
            <w:tcW w:w="2410" w:type="dxa"/>
          </w:tcPr>
          <w:p w:rsidR="00E03DE1" w:rsidRPr="00DB7D54" w:rsidRDefault="00E03DE1" w:rsidP="004B2F6D">
            <w:pPr>
              <w:spacing w:after="0"/>
              <w:ind w:left="0"/>
              <w:rPr>
                <w:szCs w:val="20"/>
              </w:rPr>
            </w:pPr>
            <w:r w:rsidRPr="004B2F6D">
              <w:rPr>
                <w:color w:val="000000"/>
                <w:szCs w:val="20"/>
              </w:rPr>
              <w:t>Patronage</w:t>
            </w:r>
          </w:p>
        </w:tc>
        <w:tc>
          <w:tcPr>
            <w:tcW w:w="2835" w:type="dxa"/>
          </w:tcPr>
          <w:p w:rsidR="00E03DE1" w:rsidRPr="00DB7D54" w:rsidRDefault="00E03DE1" w:rsidP="004B2F6D">
            <w:pPr>
              <w:spacing w:after="0"/>
              <w:ind w:left="0"/>
              <w:rPr>
                <w:szCs w:val="20"/>
              </w:rPr>
            </w:pPr>
            <w:r w:rsidRPr="004B2F6D">
              <w:rPr>
                <w:color w:val="000000"/>
                <w:szCs w:val="20"/>
              </w:rPr>
              <w:t>Patronage Analysis (by route, stop, time of day etc.)</w:t>
            </w:r>
          </w:p>
        </w:tc>
        <w:tc>
          <w:tcPr>
            <w:tcW w:w="1701" w:type="dxa"/>
          </w:tcPr>
          <w:p w:rsidR="00E03DE1" w:rsidRPr="004B2F6D" w:rsidRDefault="0028226C" w:rsidP="004B2F6D">
            <w:pPr>
              <w:spacing w:after="0"/>
              <w:ind w:left="0"/>
              <w:rPr>
                <w:szCs w:val="20"/>
              </w:rPr>
            </w:pPr>
            <w:r w:rsidRPr="00631013">
              <w:rPr>
                <w:szCs w:val="20"/>
              </w:rPr>
              <w:t>TORS, GTFS</w:t>
            </w:r>
          </w:p>
        </w:tc>
        <w:tc>
          <w:tcPr>
            <w:tcW w:w="1327" w:type="dxa"/>
          </w:tcPr>
          <w:p w:rsidR="00E03DE1" w:rsidRPr="004B2F6D" w:rsidRDefault="0028226C" w:rsidP="004B2F6D">
            <w:pPr>
              <w:spacing w:after="0"/>
              <w:ind w:left="0"/>
              <w:rPr>
                <w:szCs w:val="20"/>
              </w:rPr>
            </w:pPr>
            <w:proofErr w:type="spellStart"/>
            <w:r w:rsidRPr="004B2F6D">
              <w:rPr>
                <w:szCs w:val="20"/>
              </w:rPr>
              <w:t>SoE</w:t>
            </w:r>
            <w:proofErr w:type="spellEnd"/>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Management Information</w:t>
            </w:r>
          </w:p>
        </w:tc>
        <w:tc>
          <w:tcPr>
            <w:tcW w:w="2410" w:type="dxa"/>
          </w:tcPr>
          <w:p w:rsidR="00E03DE1" w:rsidRPr="00DB7D54" w:rsidRDefault="00E03DE1" w:rsidP="004B2F6D">
            <w:pPr>
              <w:spacing w:after="0"/>
              <w:ind w:left="0"/>
              <w:rPr>
                <w:szCs w:val="20"/>
              </w:rPr>
            </w:pPr>
            <w:r w:rsidRPr="004B2F6D">
              <w:rPr>
                <w:color w:val="000000"/>
                <w:szCs w:val="20"/>
              </w:rPr>
              <w:t>Patronage</w:t>
            </w:r>
          </w:p>
        </w:tc>
        <w:tc>
          <w:tcPr>
            <w:tcW w:w="2835" w:type="dxa"/>
          </w:tcPr>
          <w:p w:rsidR="00E03DE1" w:rsidRPr="00DB7D54" w:rsidRDefault="00E03DE1" w:rsidP="004B2F6D">
            <w:pPr>
              <w:spacing w:after="0"/>
              <w:ind w:left="0"/>
              <w:rPr>
                <w:szCs w:val="20"/>
              </w:rPr>
            </w:pPr>
            <w:r w:rsidRPr="004B2F6D">
              <w:rPr>
                <w:color w:val="000000"/>
                <w:szCs w:val="20"/>
              </w:rPr>
              <w:t>Patronage Metro Bus</w:t>
            </w:r>
          </w:p>
        </w:tc>
        <w:tc>
          <w:tcPr>
            <w:tcW w:w="1701" w:type="dxa"/>
          </w:tcPr>
          <w:p w:rsidR="00E03DE1" w:rsidRPr="004B2F6D" w:rsidRDefault="0028226C" w:rsidP="004B2F6D">
            <w:pPr>
              <w:spacing w:after="0"/>
              <w:ind w:left="0"/>
              <w:rPr>
                <w:szCs w:val="20"/>
              </w:rPr>
            </w:pPr>
            <w:r w:rsidRPr="00631013">
              <w:rPr>
                <w:szCs w:val="20"/>
              </w:rPr>
              <w:t>TORS, GTFS</w:t>
            </w:r>
          </w:p>
        </w:tc>
        <w:tc>
          <w:tcPr>
            <w:tcW w:w="1327" w:type="dxa"/>
          </w:tcPr>
          <w:p w:rsidR="00E03DE1" w:rsidRPr="004B2F6D" w:rsidRDefault="0028226C" w:rsidP="004B2F6D">
            <w:pPr>
              <w:spacing w:after="0"/>
              <w:ind w:left="0"/>
              <w:rPr>
                <w:szCs w:val="20"/>
              </w:rPr>
            </w:pPr>
            <w:proofErr w:type="spellStart"/>
            <w:r w:rsidRPr="004B2F6D">
              <w:rPr>
                <w:szCs w:val="20"/>
              </w:rPr>
              <w:t>SoE</w:t>
            </w:r>
            <w:proofErr w:type="spellEnd"/>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Management Information</w:t>
            </w:r>
          </w:p>
        </w:tc>
        <w:tc>
          <w:tcPr>
            <w:tcW w:w="2410" w:type="dxa"/>
          </w:tcPr>
          <w:p w:rsidR="00E03DE1" w:rsidRPr="00DB7D54" w:rsidRDefault="00E03DE1" w:rsidP="004B2F6D">
            <w:pPr>
              <w:spacing w:after="0"/>
              <w:ind w:left="0"/>
              <w:rPr>
                <w:szCs w:val="20"/>
              </w:rPr>
            </w:pPr>
            <w:r w:rsidRPr="004B2F6D">
              <w:rPr>
                <w:color w:val="000000"/>
                <w:szCs w:val="20"/>
              </w:rPr>
              <w:t>Patronage</w:t>
            </w:r>
          </w:p>
        </w:tc>
        <w:tc>
          <w:tcPr>
            <w:tcW w:w="2835" w:type="dxa"/>
          </w:tcPr>
          <w:p w:rsidR="00E03DE1" w:rsidRPr="00DB7D54" w:rsidRDefault="00E03DE1" w:rsidP="004B2F6D">
            <w:pPr>
              <w:spacing w:after="0"/>
              <w:ind w:left="0"/>
              <w:rPr>
                <w:szCs w:val="20"/>
              </w:rPr>
            </w:pPr>
            <w:r w:rsidRPr="004B2F6D">
              <w:rPr>
                <w:color w:val="000000"/>
                <w:szCs w:val="20"/>
              </w:rPr>
              <w:t>Patronage Metro Train</w:t>
            </w:r>
          </w:p>
        </w:tc>
        <w:tc>
          <w:tcPr>
            <w:tcW w:w="1701" w:type="dxa"/>
          </w:tcPr>
          <w:p w:rsidR="00E03DE1" w:rsidRPr="004B2F6D" w:rsidRDefault="0028226C" w:rsidP="004B2F6D">
            <w:pPr>
              <w:spacing w:after="0"/>
              <w:ind w:left="0"/>
              <w:rPr>
                <w:szCs w:val="20"/>
              </w:rPr>
            </w:pPr>
            <w:r w:rsidRPr="00631013">
              <w:rPr>
                <w:szCs w:val="20"/>
              </w:rPr>
              <w:t>TORS, GTFS</w:t>
            </w:r>
          </w:p>
        </w:tc>
        <w:tc>
          <w:tcPr>
            <w:tcW w:w="1327" w:type="dxa"/>
          </w:tcPr>
          <w:p w:rsidR="00E03DE1" w:rsidRPr="004B2F6D" w:rsidRDefault="0028226C" w:rsidP="004B2F6D">
            <w:pPr>
              <w:spacing w:after="0"/>
              <w:ind w:left="0"/>
              <w:rPr>
                <w:szCs w:val="20"/>
              </w:rPr>
            </w:pPr>
            <w:proofErr w:type="spellStart"/>
            <w:r w:rsidRPr="004B2F6D">
              <w:rPr>
                <w:szCs w:val="20"/>
              </w:rPr>
              <w:t>SoE</w:t>
            </w:r>
            <w:proofErr w:type="spellEnd"/>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Management Information</w:t>
            </w:r>
          </w:p>
        </w:tc>
        <w:tc>
          <w:tcPr>
            <w:tcW w:w="2410" w:type="dxa"/>
          </w:tcPr>
          <w:p w:rsidR="00E03DE1" w:rsidRPr="00DB7D54" w:rsidRDefault="00E03DE1" w:rsidP="004B2F6D">
            <w:pPr>
              <w:spacing w:after="0"/>
              <w:ind w:left="0"/>
              <w:rPr>
                <w:szCs w:val="20"/>
              </w:rPr>
            </w:pPr>
            <w:r w:rsidRPr="004B2F6D">
              <w:rPr>
                <w:color w:val="000000"/>
                <w:szCs w:val="20"/>
              </w:rPr>
              <w:t>Patronage</w:t>
            </w:r>
          </w:p>
        </w:tc>
        <w:tc>
          <w:tcPr>
            <w:tcW w:w="2835" w:type="dxa"/>
          </w:tcPr>
          <w:p w:rsidR="00E03DE1" w:rsidRPr="00DB7D54" w:rsidRDefault="00E03DE1" w:rsidP="004B2F6D">
            <w:pPr>
              <w:spacing w:after="0"/>
              <w:ind w:left="0"/>
              <w:rPr>
                <w:szCs w:val="20"/>
              </w:rPr>
            </w:pPr>
            <w:r w:rsidRPr="004B2F6D">
              <w:rPr>
                <w:color w:val="000000"/>
                <w:szCs w:val="20"/>
              </w:rPr>
              <w:t xml:space="preserve">Patronage Tram </w:t>
            </w:r>
          </w:p>
        </w:tc>
        <w:tc>
          <w:tcPr>
            <w:tcW w:w="1701" w:type="dxa"/>
          </w:tcPr>
          <w:p w:rsidR="00E03DE1" w:rsidRPr="004B2F6D" w:rsidRDefault="0028226C" w:rsidP="004B2F6D">
            <w:pPr>
              <w:spacing w:after="0"/>
              <w:ind w:left="0"/>
              <w:rPr>
                <w:szCs w:val="20"/>
              </w:rPr>
            </w:pPr>
            <w:r w:rsidRPr="00631013">
              <w:rPr>
                <w:szCs w:val="20"/>
              </w:rPr>
              <w:t>TORS, GTFS</w:t>
            </w:r>
          </w:p>
        </w:tc>
        <w:tc>
          <w:tcPr>
            <w:tcW w:w="1327" w:type="dxa"/>
          </w:tcPr>
          <w:p w:rsidR="00E03DE1" w:rsidRPr="004B2F6D" w:rsidRDefault="0028226C" w:rsidP="004B2F6D">
            <w:pPr>
              <w:spacing w:after="0"/>
              <w:ind w:left="0"/>
              <w:rPr>
                <w:szCs w:val="20"/>
              </w:rPr>
            </w:pPr>
            <w:proofErr w:type="spellStart"/>
            <w:r w:rsidRPr="004B2F6D">
              <w:rPr>
                <w:szCs w:val="20"/>
              </w:rPr>
              <w:t>SoE</w:t>
            </w:r>
            <w:proofErr w:type="spellEnd"/>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Management Information</w:t>
            </w:r>
          </w:p>
        </w:tc>
        <w:tc>
          <w:tcPr>
            <w:tcW w:w="2410" w:type="dxa"/>
          </w:tcPr>
          <w:p w:rsidR="00E03DE1" w:rsidRPr="00DB7D54" w:rsidRDefault="00E03DE1" w:rsidP="004B2F6D">
            <w:pPr>
              <w:spacing w:after="0"/>
              <w:ind w:left="0"/>
              <w:rPr>
                <w:szCs w:val="20"/>
              </w:rPr>
            </w:pPr>
            <w:r w:rsidRPr="004B2F6D">
              <w:rPr>
                <w:color w:val="000000"/>
                <w:szCs w:val="20"/>
              </w:rPr>
              <w:t>Patronage</w:t>
            </w:r>
          </w:p>
        </w:tc>
        <w:tc>
          <w:tcPr>
            <w:tcW w:w="2835" w:type="dxa"/>
          </w:tcPr>
          <w:p w:rsidR="00E03DE1" w:rsidRPr="00DB7D54" w:rsidRDefault="00E03DE1" w:rsidP="004B2F6D">
            <w:pPr>
              <w:spacing w:after="0"/>
              <w:ind w:left="0"/>
              <w:rPr>
                <w:szCs w:val="20"/>
              </w:rPr>
            </w:pPr>
            <w:r w:rsidRPr="004B2F6D">
              <w:rPr>
                <w:color w:val="000000"/>
                <w:szCs w:val="20"/>
              </w:rPr>
              <w:t>Touch on Rate Survey</w:t>
            </w:r>
          </w:p>
        </w:tc>
        <w:tc>
          <w:tcPr>
            <w:tcW w:w="1701" w:type="dxa"/>
          </w:tcPr>
          <w:p w:rsidR="00E03DE1" w:rsidRPr="004B2F6D" w:rsidRDefault="0028226C" w:rsidP="004B2F6D">
            <w:pPr>
              <w:spacing w:after="0"/>
              <w:ind w:left="0"/>
              <w:rPr>
                <w:szCs w:val="20"/>
              </w:rPr>
            </w:pPr>
            <w:r w:rsidRPr="00631013">
              <w:rPr>
                <w:szCs w:val="20"/>
              </w:rPr>
              <w:t>TORS</w:t>
            </w:r>
          </w:p>
        </w:tc>
        <w:tc>
          <w:tcPr>
            <w:tcW w:w="1327" w:type="dxa"/>
          </w:tcPr>
          <w:p w:rsidR="00E03DE1" w:rsidRPr="004B2F6D" w:rsidRDefault="0028226C" w:rsidP="004B2F6D">
            <w:pPr>
              <w:spacing w:after="0"/>
              <w:ind w:left="0"/>
              <w:rPr>
                <w:szCs w:val="20"/>
              </w:rPr>
            </w:pPr>
            <w:proofErr w:type="spellStart"/>
            <w:r w:rsidRPr="004B2F6D">
              <w:rPr>
                <w:szCs w:val="20"/>
              </w:rPr>
              <w:t>SoR</w:t>
            </w:r>
            <w:proofErr w:type="spellEnd"/>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Operations Monitoring and Control</w:t>
            </w:r>
          </w:p>
        </w:tc>
        <w:tc>
          <w:tcPr>
            <w:tcW w:w="2410" w:type="dxa"/>
          </w:tcPr>
          <w:p w:rsidR="00E03DE1" w:rsidRPr="00DB7D54" w:rsidRDefault="00E03DE1" w:rsidP="004B2F6D">
            <w:pPr>
              <w:spacing w:after="0"/>
              <w:ind w:left="0"/>
              <w:rPr>
                <w:szCs w:val="20"/>
              </w:rPr>
            </w:pPr>
            <w:r w:rsidRPr="004B2F6D">
              <w:rPr>
                <w:color w:val="000000"/>
                <w:szCs w:val="20"/>
              </w:rPr>
              <w:t>Stops Operations</w:t>
            </w:r>
          </w:p>
        </w:tc>
        <w:tc>
          <w:tcPr>
            <w:tcW w:w="2835" w:type="dxa"/>
          </w:tcPr>
          <w:p w:rsidR="00E03DE1" w:rsidRPr="00DB7D54" w:rsidRDefault="00E03DE1" w:rsidP="004B2F6D">
            <w:pPr>
              <w:spacing w:after="0"/>
              <w:ind w:left="0"/>
              <w:rPr>
                <w:szCs w:val="20"/>
              </w:rPr>
            </w:pPr>
            <w:r w:rsidRPr="004B2F6D">
              <w:rPr>
                <w:color w:val="000000"/>
                <w:szCs w:val="20"/>
              </w:rPr>
              <w:t>Stops Operations Bus</w:t>
            </w:r>
          </w:p>
        </w:tc>
        <w:tc>
          <w:tcPr>
            <w:tcW w:w="1701" w:type="dxa"/>
          </w:tcPr>
          <w:p w:rsidR="00E03DE1" w:rsidRPr="004B2F6D" w:rsidRDefault="0028226C" w:rsidP="004B2F6D">
            <w:pPr>
              <w:spacing w:after="0"/>
              <w:ind w:left="0"/>
              <w:rPr>
                <w:szCs w:val="20"/>
              </w:rPr>
            </w:pPr>
            <w:proofErr w:type="spellStart"/>
            <w:r w:rsidRPr="00631013">
              <w:rPr>
                <w:szCs w:val="20"/>
              </w:rPr>
              <w:t>TransProd</w:t>
            </w:r>
            <w:proofErr w:type="spellEnd"/>
            <w:r w:rsidRPr="00631013">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28226C" w:rsidRPr="00DB7D54" w:rsidRDefault="0028226C" w:rsidP="004B2F6D">
            <w:pPr>
              <w:spacing w:after="0"/>
              <w:ind w:left="0"/>
              <w:rPr>
                <w:szCs w:val="20"/>
              </w:rPr>
            </w:pPr>
            <w:r w:rsidRPr="004B2F6D">
              <w:rPr>
                <w:color w:val="000000"/>
                <w:szCs w:val="20"/>
              </w:rPr>
              <w:t>Operations Monitoring and Control</w:t>
            </w:r>
          </w:p>
        </w:tc>
        <w:tc>
          <w:tcPr>
            <w:tcW w:w="2410" w:type="dxa"/>
          </w:tcPr>
          <w:p w:rsidR="0028226C" w:rsidRPr="00DB7D54" w:rsidRDefault="0028226C" w:rsidP="004B2F6D">
            <w:pPr>
              <w:spacing w:after="0"/>
              <w:ind w:left="0"/>
              <w:rPr>
                <w:szCs w:val="20"/>
              </w:rPr>
            </w:pPr>
            <w:r w:rsidRPr="004B2F6D">
              <w:rPr>
                <w:color w:val="000000"/>
                <w:szCs w:val="20"/>
              </w:rPr>
              <w:t>Stops Operations</w:t>
            </w:r>
          </w:p>
        </w:tc>
        <w:tc>
          <w:tcPr>
            <w:tcW w:w="2835" w:type="dxa"/>
          </w:tcPr>
          <w:p w:rsidR="0028226C" w:rsidRPr="00DB7D54" w:rsidRDefault="0028226C" w:rsidP="004B2F6D">
            <w:pPr>
              <w:spacing w:after="0"/>
              <w:ind w:left="0"/>
              <w:rPr>
                <w:szCs w:val="20"/>
              </w:rPr>
            </w:pPr>
            <w:r w:rsidRPr="004B2F6D">
              <w:rPr>
                <w:color w:val="000000"/>
                <w:szCs w:val="20"/>
              </w:rPr>
              <w:t>Stops Operations Train</w:t>
            </w:r>
          </w:p>
        </w:tc>
        <w:tc>
          <w:tcPr>
            <w:tcW w:w="1701" w:type="dxa"/>
          </w:tcPr>
          <w:p w:rsidR="0028226C" w:rsidRPr="004B2F6D" w:rsidRDefault="0028226C" w:rsidP="004B2F6D">
            <w:pPr>
              <w:spacing w:after="0"/>
              <w:ind w:left="0"/>
              <w:rPr>
                <w:szCs w:val="20"/>
              </w:rPr>
            </w:pPr>
            <w:proofErr w:type="spellStart"/>
            <w:r w:rsidRPr="00631013">
              <w:rPr>
                <w:szCs w:val="20"/>
              </w:rPr>
              <w:t>TransPr</w:t>
            </w:r>
            <w:r w:rsidRPr="004B2F6D">
              <w:rPr>
                <w:szCs w:val="20"/>
              </w:rPr>
              <w:t>od</w:t>
            </w:r>
            <w:proofErr w:type="spellEnd"/>
            <w:r w:rsidRPr="004B2F6D">
              <w:rPr>
                <w:szCs w:val="20"/>
              </w:rPr>
              <w:t>/GTFS</w:t>
            </w:r>
          </w:p>
        </w:tc>
        <w:tc>
          <w:tcPr>
            <w:tcW w:w="1327" w:type="dxa"/>
          </w:tcPr>
          <w:p w:rsidR="0028226C"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28226C" w:rsidRPr="00DB7D54" w:rsidRDefault="0028226C" w:rsidP="004B2F6D">
            <w:pPr>
              <w:spacing w:after="0"/>
              <w:ind w:left="0"/>
              <w:rPr>
                <w:szCs w:val="20"/>
              </w:rPr>
            </w:pPr>
            <w:r w:rsidRPr="004B2F6D">
              <w:rPr>
                <w:color w:val="000000"/>
                <w:szCs w:val="20"/>
              </w:rPr>
              <w:t>Operations Monitoring and Control</w:t>
            </w:r>
          </w:p>
        </w:tc>
        <w:tc>
          <w:tcPr>
            <w:tcW w:w="2410" w:type="dxa"/>
          </w:tcPr>
          <w:p w:rsidR="0028226C" w:rsidRPr="00DB7D54" w:rsidRDefault="0028226C" w:rsidP="004B2F6D">
            <w:pPr>
              <w:spacing w:after="0"/>
              <w:ind w:left="0"/>
              <w:rPr>
                <w:szCs w:val="20"/>
              </w:rPr>
            </w:pPr>
            <w:r w:rsidRPr="004B2F6D">
              <w:rPr>
                <w:color w:val="000000"/>
                <w:szCs w:val="20"/>
              </w:rPr>
              <w:t>Stops Operations</w:t>
            </w:r>
          </w:p>
        </w:tc>
        <w:tc>
          <w:tcPr>
            <w:tcW w:w="2835" w:type="dxa"/>
          </w:tcPr>
          <w:p w:rsidR="0028226C" w:rsidRPr="00DB7D54" w:rsidRDefault="0028226C" w:rsidP="004B2F6D">
            <w:pPr>
              <w:spacing w:after="0"/>
              <w:ind w:left="0"/>
              <w:rPr>
                <w:szCs w:val="20"/>
              </w:rPr>
            </w:pPr>
            <w:r w:rsidRPr="004B2F6D">
              <w:rPr>
                <w:color w:val="000000"/>
                <w:szCs w:val="20"/>
              </w:rPr>
              <w:t>Stops Operations Tram</w:t>
            </w:r>
          </w:p>
        </w:tc>
        <w:tc>
          <w:tcPr>
            <w:tcW w:w="1701" w:type="dxa"/>
          </w:tcPr>
          <w:p w:rsidR="0028226C" w:rsidRPr="004B2F6D" w:rsidRDefault="0028226C" w:rsidP="004B2F6D">
            <w:pPr>
              <w:spacing w:after="0"/>
              <w:ind w:left="0"/>
              <w:rPr>
                <w:szCs w:val="20"/>
              </w:rPr>
            </w:pPr>
            <w:proofErr w:type="spellStart"/>
            <w:r w:rsidRPr="00631013">
              <w:rPr>
                <w:szCs w:val="20"/>
              </w:rPr>
              <w:t>TransProd</w:t>
            </w:r>
            <w:proofErr w:type="spellEnd"/>
            <w:r w:rsidRPr="00631013">
              <w:rPr>
                <w:szCs w:val="20"/>
              </w:rPr>
              <w:t>/GTFS</w:t>
            </w:r>
          </w:p>
        </w:tc>
        <w:tc>
          <w:tcPr>
            <w:tcW w:w="1327" w:type="dxa"/>
          </w:tcPr>
          <w:p w:rsidR="0028226C"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28226C" w:rsidRPr="00DB7D54" w:rsidRDefault="0028226C" w:rsidP="004B2F6D">
            <w:pPr>
              <w:spacing w:after="0"/>
              <w:ind w:left="0"/>
              <w:rPr>
                <w:szCs w:val="20"/>
              </w:rPr>
            </w:pPr>
            <w:r w:rsidRPr="004B2F6D">
              <w:rPr>
                <w:color w:val="000000"/>
                <w:szCs w:val="20"/>
              </w:rPr>
              <w:t>Operations Monitoring and Control</w:t>
            </w:r>
          </w:p>
        </w:tc>
        <w:tc>
          <w:tcPr>
            <w:tcW w:w="2410" w:type="dxa"/>
          </w:tcPr>
          <w:p w:rsidR="0028226C" w:rsidRPr="00DB7D54" w:rsidRDefault="0028226C" w:rsidP="004B2F6D">
            <w:pPr>
              <w:spacing w:after="0"/>
              <w:ind w:left="0"/>
              <w:rPr>
                <w:szCs w:val="20"/>
              </w:rPr>
            </w:pPr>
            <w:r w:rsidRPr="004B2F6D">
              <w:rPr>
                <w:color w:val="000000"/>
                <w:szCs w:val="20"/>
              </w:rPr>
              <w:t>Stops Operations</w:t>
            </w:r>
          </w:p>
        </w:tc>
        <w:tc>
          <w:tcPr>
            <w:tcW w:w="2835" w:type="dxa"/>
          </w:tcPr>
          <w:p w:rsidR="0028226C" w:rsidRPr="00DB7D54" w:rsidRDefault="0028226C" w:rsidP="004B2F6D">
            <w:pPr>
              <w:spacing w:after="0"/>
              <w:ind w:left="0"/>
              <w:rPr>
                <w:szCs w:val="20"/>
              </w:rPr>
            </w:pPr>
            <w:r w:rsidRPr="004B2F6D">
              <w:rPr>
                <w:color w:val="000000"/>
                <w:szCs w:val="20"/>
              </w:rPr>
              <w:t>Stops Operations V/Line Train</w:t>
            </w:r>
          </w:p>
        </w:tc>
        <w:tc>
          <w:tcPr>
            <w:tcW w:w="1701" w:type="dxa"/>
          </w:tcPr>
          <w:p w:rsidR="0028226C" w:rsidRPr="004B2F6D" w:rsidRDefault="0028226C" w:rsidP="004B2F6D">
            <w:pPr>
              <w:spacing w:after="0"/>
              <w:ind w:left="0"/>
              <w:rPr>
                <w:szCs w:val="20"/>
              </w:rPr>
            </w:pPr>
            <w:proofErr w:type="spellStart"/>
            <w:r w:rsidRPr="00631013">
              <w:rPr>
                <w:szCs w:val="20"/>
              </w:rPr>
              <w:t>TransProd</w:t>
            </w:r>
            <w:proofErr w:type="spellEnd"/>
            <w:r w:rsidRPr="00631013">
              <w:rPr>
                <w:szCs w:val="20"/>
              </w:rPr>
              <w:t>/GTFS</w:t>
            </w:r>
          </w:p>
        </w:tc>
        <w:tc>
          <w:tcPr>
            <w:tcW w:w="1327" w:type="dxa"/>
          </w:tcPr>
          <w:p w:rsidR="0028226C"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Operations Monitoring and Control</w:t>
            </w:r>
          </w:p>
        </w:tc>
        <w:tc>
          <w:tcPr>
            <w:tcW w:w="2410" w:type="dxa"/>
          </w:tcPr>
          <w:p w:rsidR="00E03DE1" w:rsidRPr="00DB7D54" w:rsidRDefault="00E03DE1" w:rsidP="004B2F6D">
            <w:pPr>
              <w:spacing w:after="0"/>
              <w:ind w:left="0"/>
              <w:rPr>
                <w:szCs w:val="20"/>
              </w:rPr>
            </w:pPr>
            <w:r w:rsidRPr="004B2F6D">
              <w:rPr>
                <w:color w:val="000000"/>
                <w:szCs w:val="20"/>
              </w:rPr>
              <w:t>Timetable Actual</w:t>
            </w:r>
          </w:p>
        </w:tc>
        <w:tc>
          <w:tcPr>
            <w:tcW w:w="2835" w:type="dxa"/>
          </w:tcPr>
          <w:p w:rsidR="00E03DE1" w:rsidRPr="00DB7D54" w:rsidRDefault="00E03DE1" w:rsidP="004B2F6D">
            <w:pPr>
              <w:spacing w:after="0"/>
              <w:ind w:left="0"/>
              <w:rPr>
                <w:szCs w:val="20"/>
              </w:rPr>
            </w:pPr>
            <w:r w:rsidRPr="004B2F6D">
              <w:rPr>
                <w:color w:val="000000"/>
                <w:szCs w:val="20"/>
              </w:rPr>
              <w:t>Timetable Actual Bus</w:t>
            </w:r>
          </w:p>
        </w:tc>
        <w:tc>
          <w:tcPr>
            <w:tcW w:w="1701" w:type="dxa"/>
          </w:tcPr>
          <w:p w:rsidR="00E03DE1" w:rsidRPr="004B2F6D" w:rsidRDefault="0028226C" w:rsidP="004B2F6D">
            <w:pPr>
              <w:spacing w:after="0"/>
              <w:ind w:left="0"/>
              <w:rPr>
                <w:szCs w:val="20"/>
              </w:rPr>
            </w:pPr>
            <w:proofErr w:type="spellStart"/>
            <w:r w:rsidRPr="00631013">
              <w:rPr>
                <w:szCs w:val="20"/>
              </w:rPr>
              <w:t>Smartrak</w:t>
            </w:r>
            <w:proofErr w:type="spellEnd"/>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Passenger Information</w:t>
            </w:r>
          </w:p>
        </w:tc>
        <w:tc>
          <w:tcPr>
            <w:tcW w:w="2410" w:type="dxa"/>
          </w:tcPr>
          <w:p w:rsidR="00E03DE1" w:rsidRPr="00DB7D54" w:rsidRDefault="00E03DE1" w:rsidP="004B2F6D">
            <w:pPr>
              <w:spacing w:after="0"/>
              <w:ind w:left="0"/>
              <w:rPr>
                <w:szCs w:val="20"/>
              </w:rPr>
            </w:pPr>
            <w:r w:rsidRPr="004B2F6D">
              <w:rPr>
                <w:color w:val="000000"/>
                <w:szCs w:val="20"/>
              </w:rPr>
              <w:t>Accessibility at Stops</w:t>
            </w:r>
          </w:p>
        </w:tc>
        <w:tc>
          <w:tcPr>
            <w:tcW w:w="2835" w:type="dxa"/>
          </w:tcPr>
          <w:p w:rsidR="00E03DE1" w:rsidRPr="00DB7D54" w:rsidRDefault="00E03DE1" w:rsidP="004B2F6D">
            <w:pPr>
              <w:spacing w:after="0"/>
              <w:ind w:left="0"/>
              <w:rPr>
                <w:szCs w:val="20"/>
              </w:rPr>
            </w:pPr>
            <w:r w:rsidRPr="004B2F6D">
              <w:rPr>
                <w:color w:val="000000"/>
                <w:szCs w:val="20"/>
              </w:rPr>
              <w:t>Accessibility at Stops Bus</w:t>
            </w:r>
          </w:p>
        </w:tc>
        <w:tc>
          <w:tcPr>
            <w:tcW w:w="1701" w:type="dxa"/>
          </w:tcPr>
          <w:p w:rsidR="00E03DE1" w:rsidRPr="004B2F6D" w:rsidRDefault="0028226C" w:rsidP="004B2F6D">
            <w:pPr>
              <w:spacing w:after="0"/>
              <w:ind w:left="0"/>
              <w:rPr>
                <w:szCs w:val="20"/>
              </w:rPr>
            </w:pPr>
            <w:proofErr w:type="spellStart"/>
            <w:r w:rsidRPr="00631013">
              <w:rPr>
                <w:szCs w:val="20"/>
              </w:rPr>
              <w:t>TransProd</w:t>
            </w:r>
            <w:proofErr w:type="spellEnd"/>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Passenger Information</w:t>
            </w:r>
          </w:p>
        </w:tc>
        <w:tc>
          <w:tcPr>
            <w:tcW w:w="2410" w:type="dxa"/>
          </w:tcPr>
          <w:p w:rsidR="00E03DE1" w:rsidRPr="00DB7D54" w:rsidRDefault="00E03DE1" w:rsidP="004B2F6D">
            <w:pPr>
              <w:spacing w:after="0"/>
              <w:ind w:left="0"/>
              <w:rPr>
                <w:szCs w:val="20"/>
              </w:rPr>
            </w:pPr>
            <w:r w:rsidRPr="004B2F6D">
              <w:rPr>
                <w:color w:val="000000"/>
                <w:szCs w:val="20"/>
              </w:rPr>
              <w:t>Accessibility at Stops</w:t>
            </w:r>
          </w:p>
        </w:tc>
        <w:tc>
          <w:tcPr>
            <w:tcW w:w="2835" w:type="dxa"/>
          </w:tcPr>
          <w:p w:rsidR="00E03DE1" w:rsidRPr="00DB7D54" w:rsidRDefault="00E03DE1" w:rsidP="004B2F6D">
            <w:pPr>
              <w:spacing w:after="0"/>
              <w:ind w:left="0"/>
              <w:rPr>
                <w:szCs w:val="20"/>
              </w:rPr>
            </w:pPr>
            <w:r w:rsidRPr="004B2F6D">
              <w:rPr>
                <w:color w:val="000000"/>
                <w:szCs w:val="20"/>
              </w:rPr>
              <w:t>Accessibility at Stops Train</w:t>
            </w:r>
          </w:p>
        </w:tc>
        <w:tc>
          <w:tcPr>
            <w:tcW w:w="1701" w:type="dxa"/>
          </w:tcPr>
          <w:p w:rsidR="00E03DE1" w:rsidRPr="004B2F6D" w:rsidRDefault="0028226C" w:rsidP="004B2F6D">
            <w:pPr>
              <w:spacing w:after="0"/>
              <w:ind w:left="0"/>
              <w:rPr>
                <w:szCs w:val="20"/>
              </w:rPr>
            </w:pPr>
            <w:proofErr w:type="spellStart"/>
            <w:r w:rsidRPr="00631013">
              <w:rPr>
                <w:szCs w:val="20"/>
              </w:rPr>
              <w:t>TransProd</w:t>
            </w:r>
            <w:proofErr w:type="spellEnd"/>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Passenger Information</w:t>
            </w:r>
          </w:p>
        </w:tc>
        <w:tc>
          <w:tcPr>
            <w:tcW w:w="2410" w:type="dxa"/>
          </w:tcPr>
          <w:p w:rsidR="00E03DE1" w:rsidRPr="00DB7D54" w:rsidRDefault="00E03DE1" w:rsidP="004B2F6D">
            <w:pPr>
              <w:spacing w:after="0"/>
              <w:ind w:left="0"/>
              <w:rPr>
                <w:szCs w:val="20"/>
              </w:rPr>
            </w:pPr>
            <w:r w:rsidRPr="004B2F6D">
              <w:rPr>
                <w:color w:val="000000"/>
                <w:szCs w:val="20"/>
              </w:rPr>
              <w:t>Accessibility at Stops</w:t>
            </w:r>
          </w:p>
        </w:tc>
        <w:tc>
          <w:tcPr>
            <w:tcW w:w="2835" w:type="dxa"/>
          </w:tcPr>
          <w:p w:rsidR="00E03DE1" w:rsidRPr="00DB7D54" w:rsidRDefault="00E03DE1" w:rsidP="004B2F6D">
            <w:pPr>
              <w:spacing w:after="0"/>
              <w:ind w:left="0"/>
              <w:rPr>
                <w:szCs w:val="20"/>
              </w:rPr>
            </w:pPr>
            <w:r w:rsidRPr="004B2F6D">
              <w:rPr>
                <w:color w:val="000000"/>
                <w:szCs w:val="20"/>
              </w:rPr>
              <w:t>Accessibility at Stops Tram</w:t>
            </w:r>
          </w:p>
        </w:tc>
        <w:tc>
          <w:tcPr>
            <w:tcW w:w="1701" w:type="dxa"/>
          </w:tcPr>
          <w:p w:rsidR="00E03DE1" w:rsidRPr="004B2F6D" w:rsidRDefault="0028226C" w:rsidP="004B2F6D">
            <w:pPr>
              <w:spacing w:after="0"/>
              <w:ind w:left="0"/>
              <w:rPr>
                <w:szCs w:val="20"/>
              </w:rPr>
            </w:pPr>
            <w:proofErr w:type="spellStart"/>
            <w:r w:rsidRPr="00631013">
              <w:rPr>
                <w:szCs w:val="20"/>
              </w:rPr>
              <w:t>TransProd</w:t>
            </w:r>
            <w:proofErr w:type="spellEnd"/>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Passenger Information</w:t>
            </w:r>
          </w:p>
        </w:tc>
        <w:tc>
          <w:tcPr>
            <w:tcW w:w="2410" w:type="dxa"/>
          </w:tcPr>
          <w:p w:rsidR="00E03DE1" w:rsidRPr="00DB7D54" w:rsidRDefault="00E03DE1" w:rsidP="004B2F6D">
            <w:pPr>
              <w:spacing w:after="0"/>
              <w:ind w:left="0"/>
              <w:rPr>
                <w:szCs w:val="20"/>
              </w:rPr>
            </w:pPr>
            <w:r w:rsidRPr="004B2F6D">
              <w:rPr>
                <w:color w:val="000000"/>
                <w:szCs w:val="20"/>
              </w:rPr>
              <w:t>Accessibility at Stops</w:t>
            </w:r>
          </w:p>
        </w:tc>
        <w:tc>
          <w:tcPr>
            <w:tcW w:w="2835" w:type="dxa"/>
          </w:tcPr>
          <w:p w:rsidR="00E03DE1" w:rsidRPr="00DB7D54" w:rsidRDefault="00E03DE1" w:rsidP="004B2F6D">
            <w:pPr>
              <w:spacing w:after="0"/>
              <w:ind w:left="0"/>
              <w:rPr>
                <w:szCs w:val="20"/>
              </w:rPr>
            </w:pPr>
            <w:r w:rsidRPr="004B2F6D">
              <w:rPr>
                <w:color w:val="000000"/>
                <w:szCs w:val="20"/>
              </w:rPr>
              <w:t>Accessibility at Stops V/Line</w:t>
            </w:r>
          </w:p>
        </w:tc>
        <w:tc>
          <w:tcPr>
            <w:tcW w:w="1701" w:type="dxa"/>
          </w:tcPr>
          <w:p w:rsidR="00E03DE1" w:rsidRPr="004B2F6D" w:rsidRDefault="0028226C" w:rsidP="004B2F6D">
            <w:pPr>
              <w:spacing w:after="0"/>
              <w:ind w:left="0"/>
              <w:rPr>
                <w:szCs w:val="20"/>
              </w:rPr>
            </w:pPr>
            <w:proofErr w:type="spellStart"/>
            <w:r w:rsidRPr="00631013">
              <w:rPr>
                <w:szCs w:val="20"/>
              </w:rPr>
              <w:t>TransProd</w:t>
            </w:r>
            <w:proofErr w:type="spellEnd"/>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Passenger Information</w:t>
            </w:r>
          </w:p>
        </w:tc>
        <w:tc>
          <w:tcPr>
            <w:tcW w:w="2410" w:type="dxa"/>
          </w:tcPr>
          <w:p w:rsidR="00E03DE1" w:rsidRPr="00DB7D54" w:rsidRDefault="00E03DE1" w:rsidP="004B2F6D">
            <w:pPr>
              <w:spacing w:after="0"/>
              <w:ind w:left="0"/>
              <w:rPr>
                <w:szCs w:val="20"/>
              </w:rPr>
            </w:pPr>
            <w:r w:rsidRPr="004B2F6D">
              <w:rPr>
                <w:color w:val="000000"/>
                <w:szCs w:val="20"/>
              </w:rPr>
              <w:t>Accessibility on board</w:t>
            </w:r>
          </w:p>
        </w:tc>
        <w:tc>
          <w:tcPr>
            <w:tcW w:w="2835" w:type="dxa"/>
          </w:tcPr>
          <w:p w:rsidR="00E03DE1" w:rsidRPr="00DB7D54" w:rsidRDefault="00E03DE1" w:rsidP="004B2F6D">
            <w:pPr>
              <w:spacing w:after="0"/>
              <w:ind w:left="0"/>
              <w:rPr>
                <w:szCs w:val="20"/>
              </w:rPr>
            </w:pPr>
            <w:r w:rsidRPr="004B2F6D">
              <w:rPr>
                <w:color w:val="000000"/>
                <w:szCs w:val="20"/>
              </w:rPr>
              <w:t>Accessibility on board Bus</w:t>
            </w:r>
          </w:p>
        </w:tc>
        <w:tc>
          <w:tcPr>
            <w:tcW w:w="1701" w:type="dxa"/>
          </w:tcPr>
          <w:p w:rsidR="00E03DE1" w:rsidRPr="004B2F6D" w:rsidRDefault="0028226C" w:rsidP="004B2F6D">
            <w:pPr>
              <w:spacing w:after="0"/>
              <w:ind w:left="0"/>
              <w:rPr>
                <w:szCs w:val="20"/>
              </w:rPr>
            </w:pPr>
            <w:proofErr w:type="spellStart"/>
            <w:r w:rsidRPr="00631013">
              <w:rPr>
                <w:szCs w:val="20"/>
              </w:rPr>
              <w:t>TransProd</w:t>
            </w:r>
            <w:proofErr w:type="spellEnd"/>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DB7D54" w:rsidRDefault="00E03DE1" w:rsidP="004B2F6D">
            <w:pPr>
              <w:spacing w:after="0"/>
              <w:ind w:left="0"/>
              <w:rPr>
                <w:szCs w:val="20"/>
              </w:rPr>
            </w:pPr>
            <w:r w:rsidRPr="004B2F6D">
              <w:rPr>
                <w:color w:val="000000"/>
                <w:szCs w:val="20"/>
              </w:rPr>
              <w:t>Passenger Information</w:t>
            </w:r>
          </w:p>
        </w:tc>
        <w:tc>
          <w:tcPr>
            <w:tcW w:w="2410" w:type="dxa"/>
          </w:tcPr>
          <w:p w:rsidR="00E03DE1" w:rsidRPr="00DB7D54" w:rsidRDefault="00E03DE1" w:rsidP="004B2F6D">
            <w:pPr>
              <w:spacing w:after="0"/>
              <w:ind w:left="0"/>
              <w:rPr>
                <w:szCs w:val="20"/>
              </w:rPr>
            </w:pPr>
            <w:r w:rsidRPr="004B2F6D">
              <w:rPr>
                <w:color w:val="000000"/>
                <w:szCs w:val="20"/>
              </w:rPr>
              <w:t>Accessibility on board</w:t>
            </w:r>
          </w:p>
        </w:tc>
        <w:tc>
          <w:tcPr>
            <w:tcW w:w="2835" w:type="dxa"/>
          </w:tcPr>
          <w:p w:rsidR="00E03DE1" w:rsidRPr="00DB7D54" w:rsidRDefault="00E03DE1" w:rsidP="004B2F6D">
            <w:pPr>
              <w:spacing w:after="0"/>
              <w:ind w:left="0"/>
              <w:rPr>
                <w:szCs w:val="20"/>
              </w:rPr>
            </w:pPr>
            <w:r w:rsidRPr="004B2F6D">
              <w:rPr>
                <w:color w:val="000000"/>
                <w:szCs w:val="20"/>
              </w:rPr>
              <w:t>Accessibility on board Train</w:t>
            </w:r>
          </w:p>
        </w:tc>
        <w:tc>
          <w:tcPr>
            <w:tcW w:w="1701" w:type="dxa"/>
          </w:tcPr>
          <w:p w:rsidR="00E03DE1" w:rsidRPr="004B2F6D" w:rsidRDefault="0028226C" w:rsidP="004B2F6D">
            <w:pPr>
              <w:spacing w:after="0"/>
              <w:ind w:left="0"/>
              <w:rPr>
                <w:szCs w:val="20"/>
              </w:rPr>
            </w:pPr>
            <w:proofErr w:type="spellStart"/>
            <w:r w:rsidRPr="00631013">
              <w:rPr>
                <w:szCs w:val="20"/>
              </w:rPr>
              <w:t>TransProd</w:t>
            </w:r>
            <w:proofErr w:type="spellEnd"/>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28226C" w:rsidRPr="00DB7D54" w:rsidRDefault="0028226C" w:rsidP="004B2F6D">
            <w:pPr>
              <w:spacing w:after="0"/>
              <w:ind w:left="0"/>
              <w:rPr>
                <w:szCs w:val="20"/>
              </w:rPr>
            </w:pPr>
            <w:r w:rsidRPr="004B2F6D">
              <w:rPr>
                <w:color w:val="000000"/>
                <w:szCs w:val="20"/>
              </w:rPr>
              <w:t>Passenger Information</w:t>
            </w:r>
          </w:p>
        </w:tc>
        <w:tc>
          <w:tcPr>
            <w:tcW w:w="2410" w:type="dxa"/>
          </w:tcPr>
          <w:p w:rsidR="0028226C" w:rsidRPr="00DB7D54" w:rsidRDefault="0028226C" w:rsidP="004B2F6D">
            <w:pPr>
              <w:spacing w:after="0"/>
              <w:ind w:left="0"/>
              <w:rPr>
                <w:szCs w:val="20"/>
              </w:rPr>
            </w:pPr>
            <w:r w:rsidRPr="004B2F6D">
              <w:rPr>
                <w:color w:val="000000"/>
                <w:szCs w:val="20"/>
              </w:rPr>
              <w:t>Accessibility on board</w:t>
            </w:r>
          </w:p>
        </w:tc>
        <w:tc>
          <w:tcPr>
            <w:tcW w:w="2835" w:type="dxa"/>
          </w:tcPr>
          <w:p w:rsidR="0028226C" w:rsidRPr="00DB7D54" w:rsidRDefault="0028226C" w:rsidP="004B2F6D">
            <w:pPr>
              <w:spacing w:after="0"/>
              <w:ind w:left="0"/>
              <w:rPr>
                <w:szCs w:val="20"/>
              </w:rPr>
            </w:pPr>
            <w:r w:rsidRPr="004B2F6D">
              <w:rPr>
                <w:color w:val="000000"/>
                <w:szCs w:val="20"/>
              </w:rPr>
              <w:t>Accessibility on board Tram</w:t>
            </w:r>
          </w:p>
        </w:tc>
        <w:tc>
          <w:tcPr>
            <w:tcW w:w="1701" w:type="dxa"/>
          </w:tcPr>
          <w:p w:rsidR="0028226C" w:rsidRPr="004B2F6D" w:rsidRDefault="0028226C" w:rsidP="004B2F6D">
            <w:pPr>
              <w:spacing w:after="0"/>
              <w:ind w:left="0"/>
              <w:rPr>
                <w:szCs w:val="20"/>
              </w:rPr>
            </w:pPr>
            <w:proofErr w:type="spellStart"/>
            <w:r w:rsidRPr="00631013">
              <w:rPr>
                <w:szCs w:val="20"/>
              </w:rPr>
              <w:t>TransProd</w:t>
            </w:r>
            <w:proofErr w:type="spellEnd"/>
          </w:p>
        </w:tc>
        <w:tc>
          <w:tcPr>
            <w:tcW w:w="1327" w:type="dxa"/>
          </w:tcPr>
          <w:p w:rsidR="0028226C"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28226C" w:rsidRPr="00DB7D54" w:rsidRDefault="0028226C" w:rsidP="004B2F6D">
            <w:pPr>
              <w:spacing w:after="0"/>
              <w:ind w:left="0"/>
              <w:rPr>
                <w:szCs w:val="20"/>
              </w:rPr>
            </w:pPr>
            <w:r w:rsidRPr="004B2F6D">
              <w:rPr>
                <w:color w:val="000000"/>
                <w:szCs w:val="20"/>
              </w:rPr>
              <w:t>Passenger Information</w:t>
            </w:r>
          </w:p>
        </w:tc>
        <w:tc>
          <w:tcPr>
            <w:tcW w:w="2410" w:type="dxa"/>
          </w:tcPr>
          <w:p w:rsidR="0028226C" w:rsidRPr="00DB7D54" w:rsidRDefault="0028226C" w:rsidP="004B2F6D">
            <w:pPr>
              <w:spacing w:after="0"/>
              <w:ind w:left="0"/>
              <w:rPr>
                <w:szCs w:val="20"/>
              </w:rPr>
            </w:pPr>
            <w:r w:rsidRPr="004B2F6D">
              <w:rPr>
                <w:color w:val="000000"/>
                <w:szCs w:val="20"/>
              </w:rPr>
              <w:t>Accessibility on board</w:t>
            </w:r>
          </w:p>
        </w:tc>
        <w:tc>
          <w:tcPr>
            <w:tcW w:w="2835" w:type="dxa"/>
          </w:tcPr>
          <w:p w:rsidR="0028226C" w:rsidRPr="00DB7D54" w:rsidRDefault="0028226C" w:rsidP="004B2F6D">
            <w:pPr>
              <w:spacing w:after="0"/>
              <w:ind w:left="0"/>
              <w:rPr>
                <w:szCs w:val="20"/>
              </w:rPr>
            </w:pPr>
            <w:r w:rsidRPr="004B2F6D">
              <w:rPr>
                <w:color w:val="000000"/>
                <w:szCs w:val="20"/>
              </w:rPr>
              <w:t>Accessibility on board V/Line</w:t>
            </w:r>
          </w:p>
        </w:tc>
        <w:tc>
          <w:tcPr>
            <w:tcW w:w="1701" w:type="dxa"/>
          </w:tcPr>
          <w:p w:rsidR="0028226C" w:rsidRPr="004B2F6D" w:rsidRDefault="0028226C" w:rsidP="004B2F6D">
            <w:pPr>
              <w:spacing w:after="0"/>
              <w:ind w:left="0"/>
              <w:rPr>
                <w:szCs w:val="20"/>
              </w:rPr>
            </w:pPr>
            <w:proofErr w:type="spellStart"/>
            <w:r w:rsidRPr="00631013">
              <w:rPr>
                <w:szCs w:val="20"/>
              </w:rPr>
              <w:t>TransProd</w:t>
            </w:r>
            <w:proofErr w:type="spellEnd"/>
          </w:p>
        </w:tc>
        <w:tc>
          <w:tcPr>
            <w:tcW w:w="1327" w:type="dxa"/>
          </w:tcPr>
          <w:p w:rsidR="0028226C"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spacing w:after="0"/>
              <w:ind w:left="0"/>
              <w:rPr>
                <w:color w:val="000000"/>
                <w:szCs w:val="20"/>
              </w:rPr>
            </w:pPr>
            <w:r w:rsidRPr="004B2F6D">
              <w:rPr>
                <w:color w:val="000000"/>
                <w:szCs w:val="20"/>
              </w:rPr>
              <w:t>Public Transport Network</w:t>
            </w:r>
          </w:p>
        </w:tc>
        <w:tc>
          <w:tcPr>
            <w:tcW w:w="2410" w:type="dxa"/>
          </w:tcPr>
          <w:p w:rsidR="00E03DE1" w:rsidRPr="004B2F6D" w:rsidRDefault="00E03DE1" w:rsidP="004B2F6D">
            <w:pPr>
              <w:spacing w:after="0"/>
              <w:ind w:left="0"/>
              <w:rPr>
                <w:color w:val="000000"/>
                <w:szCs w:val="20"/>
              </w:rPr>
            </w:pPr>
            <w:r w:rsidRPr="004B2F6D">
              <w:rPr>
                <w:color w:val="000000"/>
                <w:szCs w:val="20"/>
              </w:rPr>
              <w:t>Master Data Network</w:t>
            </w:r>
          </w:p>
        </w:tc>
        <w:tc>
          <w:tcPr>
            <w:tcW w:w="2835" w:type="dxa"/>
          </w:tcPr>
          <w:p w:rsidR="00E03DE1" w:rsidRPr="004B2F6D" w:rsidRDefault="00E03DE1" w:rsidP="004B2F6D">
            <w:pPr>
              <w:spacing w:after="0"/>
              <w:ind w:left="0"/>
              <w:rPr>
                <w:color w:val="000000"/>
                <w:szCs w:val="20"/>
              </w:rPr>
            </w:pPr>
            <w:r w:rsidRPr="004B2F6D">
              <w:rPr>
                <w:color w:val="000000"/>
                <w:szCs w:val="20"/>
              </w:rPr>
              <w:t>Master Data Network Bus</w:t>
            </w:r>
          </w:p>
        </w:tc>
        <w:tc>
          <w:tcPr>
            <w:tcW w:w="1701" w:type="dxa"/>
          </w:tcPr>
          <w:p w:rsidR="00E03DE1" w:rsidRPr="00631013" w:rsidRDefault="0028226C" w:rsidP="004B2F6D">
            <w:pPr>
              <w:spacing w:after="0"/>
              <w:ind w:left="0"/>
              <w:rPr>
                <w:szCs w:val="20"/>
              </w:rPr>
            </w:pPr>
            <w:proofErr w:type="spellStart"/>
            <w:r w:rsidRPr="00DB7D54">
              <w:rPr>
                <w:szCs w:val="20"/>
              </w:rPr>
              <w:t>TransProd</w:t>
            </w:r>
            <w:proofErr w:type="spellEnd"/>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spacing w:after="0"/>
              <w:ind w:left="0"/>
              <w:rPr>
                <w:color w:val="000000"/>
                <w:szCs w:val="20"/>
              </w:rPr>
            </w:pPr>
            <w:r w:rsidRPr="004B2F6D">
              <w:rPr>
                <w:color w:val="000000"/>
                <w:szCs w:val="20"/>
              </w:rPr>
              <w:t>Public Transport Network</w:t>
            </w:r>
          </w:p>
        </w:tc>
        <w:tc>
          <w:tcPr>
            <w:tcW w:w="2410" w:type="dxa"/>
          </w:tcPr>
          <w:p w:rsidR="00E03DE1" w:rsidRPr="004B2F6D" w:rsidRDefault="00E03DE1" w:rsidP="004B2F6D">
            <w:pPr>
              <w:spacing w:after="0"/>
              <w:ind w:left="0"/>
              <w:rPr>
                <w:color w:val="000000"/>
                <w:szCs w:val="20"/>
              </w:rPr>
            </w:pPr>
            <w:r w:rsidRPr="004B2F6D">
              <w:rPr>
                <w:color w:val="000000"/>
                <w:szCs w:val="20"/>
              </w:rPr>
              <w:t>Master Data Network</w:t>
            </w:r>
          </w:p>
        </w:tc>
        <w:tc>
          <w:tcPr>
            <w:tcW w:w="2835" w:type="dxa"/>
          </w:tcPr>
          <w:p w:rsidR="00E03DE1" w:rsidRPr="004B2F6D" w:rsidRDefault="00E03DE1" w:rsidP="004B2F6D">
            <w:pPr>
              <w:spacing w:after="0"/>
              <w:ind w:left="0"/>
              <w:rPr>
                <w:color w:val="000000"/>
                <w:szCs w:val="20"/>
              </w:rPr>
            </w:pPr>
            <w:r w:rsidRPr="004B2F6D">
              <w:rPr>
                <w:color w:val="000000"/>
                <w:szCs w:val="20"/>
              </w:rPr>
              <w:t>Master Data Network Train</w:t>
            </w:r>
          </w:p>
        </w:tc>
        <w:tc>
          <w:tcPr>
            <w:tcW w:w="1701" w:type="dxa"/>
          </w:tcPr>
          <w:p w:rsidR="00E03DE1" w:rsidRPr="00631013" w:rsidRDefault="0028226C" w:rsidP="004B2F6D">
            <w:pPr>
              <w:spacing w:after="0"/>
              <w:ind w:left="0"/>
              <w:rPr>
                <w:szCs w:val="20"/>
              </w:rPr>
            </w:pPr>
            <w:proofErr w:type="spellStart"/>
            <w:r w:rsidRPr="00DB7D54">
              <w:rPr>
                <w:szCs w:val="20"/>
              </w:rPr>
              <w:t>TransProd</w:t>
            </w:r>
            <w:proofErr w:type="spellEnd"/>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spacing w:after="0"/>
              <w:ind w:left="0"/>
              <w:rPr>
                <w:color w:val="000000"/>
                <w:szCs w:val="20"/>
              </w:rPr>
            </w:pPr>
            <w:r w:rsidRPr="004B2F6D">
              <w:rPr>
                <w:color w:val="000000"/>
                <w:szCs w:val="20"/>
              </w:rPr>
              <w:t>Public Transport Network</w:t>
            </w:r>
          </w:p>
        </w:tc>
        <w:tc>
          <w:tcPr>
            <w:tcW w:w="2410" w:type="dxa"/>
          </w:tcPr>
          <w:p w:rsidR="00E03DE1" w:rsidRPr="004B2F6D" w:rsidRDefault="00E03DE1" w:rsidP="004B2F6D">
            <w:pPr>
              <w:spacing w:after="0"/>
              <w:ind w:left="0"/>
              <w:rPr>
                <w:color w:val="000000"/>
                <w:szCs w:val="20"/>
              </w:rPr>
            </w:pPr>
            <w:r w:rsidRPr="004B2F6D">
              <w:rPr>
                <w:color w:val="000000"/>
                <w:szCs w:val="20"/>
              </w:rPr>
              <w:t>Master Data Network</w:t>
            </w:r>
          </w:p>
        </w:tc>
        <w:tc>
          <w:tcPr>
            <w:tcW w:w="2835" w:type="dxa"/>
          </w:tcPr>
          <w:p w:rsidR="00E03DE1" w:rsidRPr="004B2F6D" w:rsidRDefault="00E03DE1" w:rsidP="004B2F6D">
            <w:pPr>
              <w:spacing w:after="0"/>
              <w:ind w:left="0"/>
              <w:rPr>
                <w:color w:val="000000"/>
                <w:szCs w:val="20"/>
              </w:rPr>
            </w:pPr>
            <w:r w:rsidRPr="004B2F6D">
              <w:rPr>
                <w:color w:val="000000"/>
                <w:szCs w:val="20"/>
              </w:rPr>
              <w:t>Master Data Network Tram</w:t>
            </w:r>
          </w:p>
        </w:tc>
        <w:tc>
          <w:tcPr>
            <w:tcW w:w="1701" w:type="dxa"/>
          </w:tcPr>
          <w:p w:rsidR="00E03DE1" w:rsidRPr="00631013" w:rsidRDefault="0028226C" w:rsidP="004B2F6D">
            <w:pPr>
              <w:spacing w:after="0"/>
              <w:ind w:left="0"/>
              <w:rPr>
                <w:szCs w:val="20"/>
              </w:rPr>
            </w:pPr>
            <w:proofErr w:type="spellStart"/>
            <w:r w:rsidRPr="00DB7D54">
              <w:rPr>
                <w:szCs w:val="20"/>
              </w:rPr>
              <w:t>TransProd</w:t>
            </w:r>
            <w:proofErr w:type="spellEnd"/>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Route Operational</w:t>
            </w:r>
          </w:p>
        </w:tc>
        <w:tc>
          <w:tcPr>
            <w:tcW w:w="2835" w:type="dxa"/>
          </w:tcPr>
          <w:p w:rsidR="00E03DE1" w:rsidRPr="004B2F6D" w:rsidRDefault="00E03DE1" w:rsidP="004B2F6D">
            <w:pPr>
              <w:spacing w:after="0"/>
              <w:ind w:left="0"/>
              <w:rPr>
                <w:color w:val="000000"/>
                <w:szCs w:val="20"/>
              </w:rPr>
            </w:pPr>
            <w:r w:rsidRPr="004B2F6D">
              <w:rPr>
                <w:color w:val="000000"/>
                <w:szCs w:val="20"/>
              </w:rPr>
              <w:t>Route Operations Bus</w:t>
            </w:r>
          </w:p>
        </w:tc>
        <w:tc>
          <w:tcPr>
            <w:tcW w:w="1701" w:type="dxa"/>
          </w:tcPr>
          <w:p w:rsidR="00E03DE1" w:rsidRPr="00631013" w:rsidRDefault="0028226C" w:rsidP="004B2F6D">
            <w:pPr>
              <w:spacing w:after="0"/>
              <w:ind w:left="0"/>
              <w:rPr>
                <w:szCs w:val="20"/>
              </w:rPr>
            </w:pPr>
            <w:proofErr w:type="spellStart"/>
            <w:r w:rsidRPr="00DB7D54">
              <w:rPr>
                <w:szCs w:val="20"/>
              </w:rPr>
              <w:t>Smartrak</w:t>
            </w:r>
            <w:proofErr w:type="spellEnd"/>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Route Operational</w:t>
            </w:r>
          </w:p>
        </w:tc>
        <w:tc>
          <w:tcPr>
            <w:tcW w:w="2835" w:type="dxa"/>
          </w:tcPr>
          <w:p w:rsidR="00E03DE1" w:rsidRPr="004B2F6D" w:rsidRDefault="00E03DE1" w:rsidP="004B2F6D">
            <w:pPr>
              <w:spacing w:after="0"/>
              <w:ind w:left="0"/>
              <w:rPr>
                <w:color w:val="000000"/>
                <w:szCs w:val="20"/>
              </w:rPr>
            </w:pPr>
            <w:r w:rsidRPr="004B2F6D">
              <w:rPr>
                <w:color w:val="000000"/>
                <w:szCs w:val="20"/>
              </w:rPr>
              <w:t>Route Operations Train</w:t>
            </w:r>
          </w:p>
        </w:tc>
        <w:tc>
          <w:tcPr>
            <w:tcW w:w="1701" w:type="dxa"/>
          </w:tcPr>
          <w:p w:rsidR="00E03DE1" w:rsidRPr="00631013" w:rsidRDefault="0028226C" w:rsidP="004B2F6D">
            <w:pPr>
              <w:spacing w:after="0"/>
              <w:ind w:left="0"/>
              <w:rPr>
                <w:szCs w:val="20"/>
              </w:rPr>
            </w:pPr>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Route Operational</w:t>
            </w:r>
          </w:p>
        </w:tc>
        <w:tc>
          <w:tcPr>
            <w:tcW w:w="2835" w:type="dxa"/>
          </w:tcPr>
          <w:p w:rsidR="00E03DE1" w:rsidRPr="004B2F6D" w:rsidRDefault="00E03DE1" w:rsidP="004B2F6D">
            <w:pPr>
              <w:spacing w:after="0"/>
              <w:ind w:left="0"/>
              <w:rPr>
                <w:color w:val="000000"/>
                <w:szCs w:val="20"/>
              </w:rPr>
            </w:pPr>
            <w:r w:rsidRPr="004B2F6D">
              <w:rPr>
                <w:color w:val="000000"/>
                <w:szCs w:val="20"/>
              </w:rPr>
              <w:t>Route Operations Tram</w:t>
            </w:r>
          </w:p>
        </w:tc>
        <w:tc>
          <w:tcPr>
            <w:tcW w:w="1701" w:type="dxa"/>
          </w:tcPr>
          <w:p w:rsidR="00E03DE1" w:rsidRPr="00631013" w:rsidRDefault="0028226C" w:rsidP="004B2F6D">
            <w:pPr>
              <w:spacing w:after="0"/>
              <w:ind w:left="0"/>
              <w:rPr>
                <w:szCs w:val="20"/>
              </w:rPr>
            </w:pPr>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spacing w:after="0"/>
              <w:ind w:left="0"/>
              <w:rPr>
                <w:color w:val="000000"/>
                <w:szCs w:val="20"/>
              </w:rPr>
            </w:pPr>
            <w:r w:rsidRPr="004B2F6D">
              <w:rPr>
                <w:color w:val="000000"/>
                <w:szCs w:val="20"/>
              </w:rPr>
              <w:t>Public Transport Network</w:t>
            </w:r>
          </w:p>
        </w:tc>
        <w:tc>
          <w:tcPr>
            <w:tcW w:w="2410" w:type="dxa"/>
          </w:tcPr>
          <w:p w:rsidR="00E03DE1" w:rsidRPr="004B2F6D" w:rsidRDefault="00E03DE1" w:rsidP="004B2F6D">
            <w:pPr>
              <w:spacing w:after="0"/>
              <w:ind w:left="0"/>
              <w:rPr>
                <w:color w:val="000000"/>
                <w:szCs w:val="20"/>
              </w:rPr>
            </w:pPr>
            <w:r w:rsidRPr="004B2F6D">
              <w:rPr>
                <w:color w:val="000000"/>
                <w:szCs w:val="20"/>
              </w:rPr>
              <w:t>Route Planned</w:t>
            </w:r>
          </w:p>
        </w:tc>
        <w:tc>
          <w:tcPr>
            <w:tcW w:w="2835" w:type="dxa"/>
          </w:tcPr>
          <w:p w:rsidR="00E03DE1" w:rsidRPr="004B2F6D" w:rsidRDefault="00E03DE1" w:rsidP="004B2F6D">
            <w:pPr>
              <w:spacing w:after="0"/>
              <w:ind w:left="0"/>
              <w:rPr>
                <w:color w:val="000000"/>
                <w:szCs w:val="20"/>
              </w:rPr>
            </w:pPr>
            <w:r w:rsidRPr="004B2F6D">
              <w:rPr>
                <w:color w:val="000000"/>
                <w:szCs w:val="20"/>
              </w:rPr>
              <w:t>Route Planned Bus</w:t>
            </w:r>
          </w:p>
        </w:tc>
        <w:tc>
          <w:tcPr>
            <w:tcW w:w="1701" w:type="dxa"/>
          </w:tcPr>
          <w:p w:rsidR="00E03DE1" w:rsidRPr="00631013" w:rsidRDefault="0028226C" w:rsidP="004B2F6D">
            <w:pPr>
              <w:spacing w:after="0"/>
              <w:ind w:left="0"/>
              <w:rPr>
                <w:szCs w:val="20"/>
              </w:rPr>
            </w:pPr>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spacing w:after="0"/>
              <w:ind w:left="0"/>
              <w:rPr>
                <w:color w:val="000000"/>
                <w:szCs w:val="20"/>
              </w:rPr>
            </w:pPr>
            <w:r w:rsidRPr="004B2F6D">
              <w:rPr>
                <w:color w:val="000000"/>
                <w:szCs w:val="20"/>
              </w:rPr>
              <w:t>Public Transport Network</w:t>
            </w:r>
          </w:p>
        </w:tc>
        <w:tc>
          <w:tcPr>
            <w:tcW w:w="2410" w:type="dxa"/>
          </w:tcPr>
          <w:p w:rsidR="00E03DE1" w:rsidRPr="004B2F6D" w:rsidRDefault="00E03DE1" w:rsidP="004B2F6D">
            <w:pPr>
              <w:spacing w:after="0"/>
              <w:ind w:left="0"/>
              <w:rPr>
                <w:color w:val="000000"/>
                <w:szCs w:val="20"/>
              </w:rPr>
            </w:pPr>
            <w:r w:rsidRPr="004B2F6D">
              <w:rPr>
                <w:color w:val="000000"/>
                <w:szCs w:val="20"/>
              </w:rPr>
              <w:t>Route Planned</w:t>
            </w:r>
          </w:p>
        </w:tc>
        <w:tc>
          <w:tcPr>
            <w:tcW w:w="2835" w:type="dxa"/>
          </w:tcPr>
          <w:p w:rsidR="00E03DE1" w:rsidRPr="004B2F6D" w:rsidRDefault="00E03DE1" w:rsidP="004B2F6D">
            <w:pPr>
              <w:spacing w:after="0"/>
              <w:ind w:left="0"/>
              <w:rPr>
                <w:color w:val="000000"/>
                <w:szCs w:val="20"/>
              </w:rPr>
            </w:pPr>
            <w:r w:rsidRPr="004B2F6D">
              <w:rPr>
                <w:color w:val="000000"/>
                <w:szCs w:val="20"/>
              </w:rPr>
              <w:t>Route Planned Tram</w:t>
            </w:r>
          </w:p>
        </w:tc>
        <w:tc>
          <w:tcPr>
            <w:tcW w:w="1701" w:type="dxa"/>
          </w:tcPr>
          <w:p w:rsidR="00E03DE1" w:rsidRPr="00631013" w:rsidRDefault="0028226C" w:rsidP="004B2F6D">
            <w:pPr>
              <w:spacing w:after="0"/>
              <w:ind w:left="0"/>
              <w:rPr>
                <w:szCs w:val="20"/>
              </w:rPr>
            </w:pPr>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Service Operational</w:t>
            </w:r>
          </w:p>
        </w:tc>
        <w:tc>
          <w:tcPr>
            <w:tcW w:w="2835" w:type="dxa"/>
          </w:tcPr>
          <w:p w:rsidR="00E03DE1" w:rsidRPr="004B2F6D" w:rsidRDefault="00E03DE1" w:rsidP="004B2F6D">
            <w:pPr>
              <w:spacing w:after="0"/>
              <w:ind w:left="0"/>
              <w:rPr>
                <w:color w:val="000000"/>
                <w:szCs w:val="20"/>
              </w:rPr>
            </w:pPr>
            <w:r w:rsidRPr="004B2F6D">
              <w:rPr>
                <w:color w:val="000000"/>
                <w:szCs w:val="20"/>
              </w:rPr>
              <w:t>Service Operations Bus</w:t>
            </w:r>
          </w:p>
        </w:tc>
        <w:tc>
          <w:tcPr>
            <w:tcW w:w="1701" w:type="dxa"/>
          </w:tcPr>
          <w:p w:rsidR="00E03DE1" w:rsidRPr="00631013" w:rsidRDefault="0028226C" w:rsidP="004B2F6D">
            <w:pPr>
              <w:spacing w:after="0"/>
              <w:ind w:left="0"/>
              <w:rPr>
                <w:szCs w:val="20"/>
              </w:rPr>
            </w:pPr>
            <w:proofErr w:type="spellStart"/>
            <w:r w:rsidRPr="00DB7D54">
              <w:rPr>
                <w:szCs w:val="20"/>
              </w:rPr>
              <w:t>Smartrak</w:t>
            </w:r>
            <w:proofErr w:type="spellEnd"/>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Service Operational</w:t>
            </w:r>
          </w:p>
        </w:tc>
        <w:tc>
          <w:tcPr>
            <w:tcW w:w="2835" w:type="dxa"/>
          </w:tcPr>
          <w:p w:rsidR="00E03DE1" w:rsidRPr="004B2F6D" w:rsidRDefault="00E03DE1" w:rsidP="004B2F6D">
            <w:pPr>
              <w:spacing w:after="0"/>
              <w:ind w:left="0"/>
              <w:rPr>
                <w:color w:val="000000"/>
                <w:szCs w:val="20"/>
              </w:rPr>
            </w:pPr>
            <w:r w:rsidRPr="004B2F6D">
              <w:rPr>
                <w:color w:val="000000"/>
                <w:szCs w:val="20"/>
              </w:rPr>
              <w:t>Service Operations Train</w:t>
            </w:r>
          </w:p>
        </w:tc>
        <w:tc>
          <w:tcPr>
            <w:tcW w:w="1701" w:type="dxa"/>
          </w:tcPr>
          <w:p w:rsidR="00E03DE1" w:rsidRPr="00631013" w:rsidRDefault="0028226C" w:rsidP="004B2F6D">
            <w:pPr>
              <w:spacing w:after="0"/>
              <w:ind w:left="0"/>
              <w:rPr>
                <w:szCs w:val="20"/>
              </w:rPr>
            </w:pPr>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Service Operational</w:t>
            </w:r>
          </w:p>
        </w:tc>
        <w:tc>
          <w:tcPr>
            <w:tcW w:w="2835" w:type="dxa"/>
          </w:tcPr>
          <w:p w:rsidR="00E03DE1" w:rsidRPr="004B2F6D" w:rsidRDefault="00E03DE1" w:rsidP="004B2F6D">
            <w:pPr>
              <w:spacing w:after="0"/>
              <w:ind w:left="0"/>
              <w:rPr>
                <w:color w:val="000000"/>
                <w:szCs w:val="20"/>
              </w:rPr>
            </w:pPr>
            <w:r w:rsidRPr="004B2F6D">
              <w:rPr>
                <w:color w:val="000000"/>
                <w:szCs w:val="20"/>
              </w:rPr>
              <w:t>Service Operations Tram</w:t>
            </w:r>
          </w:p>
        </w:tc>
        <w:tc>
          <w:tcPr>
            <w:tcW w:w="1701" w:type="dxa"/>
          </w:tcPr>
          <w:p w:rsidR="00E03DE1" w:rsidRPr="00631013" w:rsidRDefault="0028226C" w:rsidP="004B2F6D">
            <w:pPr>
              <w:spacing w:after="0"/>
              <w:ind w:left="0"/>
              <w:rPr>
                <w:szCs w:val="20"/>
              </w:rPr>
            </w:pPr>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tabs>
                <w:tab w:val="left" w:pos="1200"/>
              </w:tabs>
              <w:spacing w:after="0"/>
              <w:ind w:left="0"/>
              <w:rPr>
                <w:color w:val="000000"/>
                <w:szCs w:val="20"/>
              </w:rPr>
            </w:pPr>
            <w:r w:rsidRPr="004B2F6D">
              <w:rPr>
                <w:color w:val="000000"/>
                <w:szCs w:val="20"/>
              </w:rPr>
              <w:lastRenderedPageBreak/>
              <w:t>Public Transport Network</w:t>
            </w:r>
          </w:p>
        </w:tc>
        <w:tc>
          <w:tcPr>
            <w:tcW w:w="2410" w:type="dxa"/>
          </w:tcPr>
          <w:p w:rsidR="00E03DE1" w:rsidRPr="004B2F6D" w:rsidRDefault="00E03DE1" w:rsidP="004B2F6D">
            <w:pPr>
              <w:spacing w:after="0"/>
              <w:ind w:left="0"/>
              <w:rPr>
                <w:color w:val="000000"/>
                <w:szCs w:val="20"/>
              </w:rPr>
            </w:pPr>
            <w:r w:rsidRPr="004B2F6D">
              <w:rPr>
                <w:color w:val="000000"/>
                <w:szCs w:val="20"/>
              </w:rPr>
              <w:t>Service Planned</w:t>
            </w:r>
          </w:p>
        </w:tc>
        <w:tc>
          <w:tcPr>
            <w:tcW w:w="2835" w:type="dxa"/>
          </w:tcPr>
          <w:p w:rsidR="00E03DE1" w:rsidRPr="004B2F6D" w:rsidRDefault="00E03DE1" w:rsidP="004B2F6D">
            <w:pPr>
              <w:spacing w:after="0"/>
              <w:ind w:left="0"/>
              <w:rPr>
                <w:color w:val="000000"/>
                <w:szCs w:val="20"/>
              </w:rPr>
            </w:pPr>
            <w:r w:rsidRPr="004B2F6D">
              <w:rPr>
                <w:color w:val="000000"/>
                <w:szCs w:val="20"/>
              </w:rPr>
              <w:t>Service Planned Bus</w:t>
            </w:r>
          </w:p>
        </w:tc>
        <w:tc>
          <w:tcPr>
            <w:tcW w:w="1701" w:type="dxa"/>
          </w:tcPr>
          <w:p w:rsidR="00E03DE1" w:rsidRPr="00631013" w:rsidRDefault="0028226C" w:rsidP="004B2F6D">
            <w:pPr>
              <w:spacing w:after="0"/>
              <w:ind w:left="0"/>
              <w:rPr>
                <w:szCs w:val="20"/>
              </w:rPr>
            </w:pPr>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28226C" w:rsidRPr="004B2F6D" w:rsidRDefault="0028226C" w:rsidP="004B2F6D">
            <w:pPr>
              <w:tabs>
                <w:tab w:val="left" w:pos="1200"/>
              </w:tabs>
              <w:spacing w:after="0"/>
              <w:ind w:left="0"/>
              <w:rPr>
                <w:color w:val="000000"/>
                <w:szCs w:val="20"/>
              </w:rPr>
            </w:pPr>
            <w:r w:rsidRPr="004B2F6D">
              <w:rPr>
                <w:color w:val="000000"/>
                <w:szCs w:val="20"/>
              </w:rPr>
              <w:t>Public Transport Network</w:t>
            </w:r>
          </w:p>
        </w:tc>
        <w:tc>
          <w:tcPr>
            <w:tcW w:w="2410" w:type="dxa"/>
          </w:tcPr>
          <w:p w:rsidR="0028226C" w:rsidRPr="004B2F6D" w:rsidRDefault="0028226C" w:rsidP="004B2F6D">
            <w:pPr>
              <w:spacing w:after="0"/>
              <w:ind w:left="0"/>
              <w:rPr>
                <w:color w:val="000000"/>
                <w:szCs w:val="20"/>
              </w:rPr>
            </w:pPr>
            <w:r w:rsidRPr="004B2F6D">
              <w:rPr>
                <w:color w:val="000000"/>
                <w:szCs w:val="20"/>
              </w:rPr>
              <w:t>Service Planned</w:t>
            </w:r>
          </w:p>
        </w:tc>
        <w:tc>
          <w:tcPr>
            <w:tcW w:w="2835" w:type="dxa"/>
          </w:tcPr>
          <w:p w:rsidR="0028226C" w:rsidRPr="004B2F6D" w:rsidRDefault="0028226C" w:rsidP="004B2F6D">
            <w:pPr>
              <w:spacing w:after="0"/>
              <w:ind w:left="0"/>
              <w:rPr>
                <w:color w:val="000000"/>
                <w:szCs w:val="20"/>
              </w:rPr>
            </w:pPr>
            <w:r w:rsidRPr="004B2F6D">
              <w:rPr>
                <w:color w:val="000000"/>
                <w:szCs w:val="20"/>
              </w:rPr>
              <w:t>Service Planned Train</w:t>
            </w:r>
          </w:p>
        </w:tc>
        <w:tc>
          <w:tcPr>
            <w:tcW w:w="1701" w:type="dxa"/>
          </w:tcPr>
          <w:p w:rsidR="0028226C" w:rsidRPr="00631013" w:rsidRDefault="0028226C" w:rsidP="004B2F6D">
            <w:pPr>
              <w:spacing w:after="0"/>
              <w:ind w:left="0"/>
              <w:rPr>
                <w:szCs w:val="20"/>
              </w:rPr>
            </w:pPr>
            <w:r w:rsidRPr="00DB7D54">
              <w:rPr>
                <w:szCs w:val="20"/>
              </w:rPr>
              <w:t>GTFS</w:t>
            </w:r>
          </w:p>
        </w:tc>
        <w:tc>
          <w:tcPr>
            <w:tcW w:w="1327" w:type="dxa"/>
          </w:tcPr>
          <w:p w:rsidR="0028226C"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28226C" w:rsidRPr="004B2F6D" w:rsidRDefault="0028226C" w:rsidP="004B2F6D">
            <w:pPr>
              <w:tabs>
                <w:tab w:val="left" w:pos="1200"/>
              </w:tabs>
              <w:spacing w:after="0"/>
              <w:ind w:left="0"/>
              <w:rPr>
                <w:color w:val="000000"/>
                <w:szCs w:val="20"/>
              </w:rPr>
            </w:pPr>
            <w:r w:rsidRPr="004B2F6D">
              <w:rPr>
                <w:color w:val="000000"/>
                <w:szCs w:val="20"/>
              </w:rPr>
              <w:t>Public Transport Network</w:t>
            </w:r>
          </w:p>
        </w:tc>
        <w:tc>
          <w:tcPr>
            <w:tcW w:w="2410" w:type="dxa"/>
          </w:tcPr>
          <w:p w:rsidR="0028226C" w:rsidRPr="004B2F6D" w:rsidRDefault="0028226C" w:rsidP="004B2F6D">
            <w:pPr>
              <w:spacing w:after="0"/>
              <w:ind w:left="0"/>
              <w:rPr>
                <w:color w:val="000000"/>
                <w:szCs w:val="20"/>
              </w:rPr>
            </w:pPr>
            <w:r w:rsidRPr="004B2F6D">
              <w:rPr>
                <w:color w:val="000000"/>
                <w:szCs w:val="20"/>
              </w:rPr>
              <w:t>Service Planned</w:t>
            </w:r>
          </w:p>
        </w:tc>
        <w:tc>
          <w:tcPr>
            <w:tcW w:w="2835" w:type="dxa"/>
          </w:tcPr>
          <w:p w:rsidR="0028226C" w:rsidRPr="004B2F6D" w:rsidRDefault="0028226C" w:rsidP="004B2F6D">
            <w:pPr>
              <w:spacing w:after="0"/>
              <w:ind w:left="0"/>
              <w:rPr>
                <w:color w:val="000000"/>
                <w:szCs w:val="20"/>
              </w:rPr>
            </w:pPr>
            <w:r w:rsidRPr="004B2F6D">
              <w:rPr>
                <w:color w:val="000000"/>
                <w:szCs w:val="20"/>
              </w:rPr>
              <w:t>Service Planned Tram</w:t>
            </w:r>
          </w:p>
        </w:tc>
        <w:tc>
          <w:tcPr>
            <w:tcW w:w="1701" w:type="dxa"/>
          </w:tcPr>
          <w:p w:rsidR="0028226C" w:rsidRPr="00631013" w:rsidRDefault="0028226C" w:rsidP="004B2F6D">
            <w:pPr>
              <w:spacing w:after="0"/>
              <w:ind w:left="0"/>
              <w:rPr>
                <w:szCs w:val="20"/>
              </w:rPr>
            </w:pPr>
            <w:r w:rsidRPr="00DB7D54">
              <w:rPr>
                <w:szCs w:val="20"/>
              </w:rPr>
              <w:t>GTFS</w:t>
            </w:r>
          </w:p>
        </w:tc>
        <w:tc>
          <w:tcPr>
            <w:tcW w:w="1327" w:type="dxa"/>
          </w:tcPr>
          <w:p w:rsidR="0028226C"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E03DE1" w:rsidRPr="004B2F6D" w:rsidRDefault="00E03DE1"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Calendar Operational</w:t>
            </w:r>
          </w:p>
        </w:tc>
        <w:tc>
          <w:tcPr>
            <w:tcW w:w="2835" w:type="dxa"/>
          </w:tcPr>
          <w:p w:rsidR="00E03DE1" w:rsidRPr="004B2F6D" w:rsidRDefault="00E03DE1" w:rsidP="004B2F6D">
            <w:pPr>
              <w:spacing w:after="0"/>
              <w:ind w:left="0"/>
              <w:rPr>
                <w:color w:val="000000"/>
                <w:szCs w:val="20"/>
              </w:rPr>
            </w:pPr>
            <w:r w:rsidRPr="004B2F6D">
              <w:rPr>
                <w:color w:val="000000"/>
                <w:szCs w:val="20"/>
              </w:rPr>
              <w:t>Calendar  Holidays</w:t>
            </w:r>
          </w:p>
        </w:tc>
        <w:tc>
          <w:tcPr>
            <w:tcW w:w="1701" w:type="dxa"/>
          </w:tcPr>
          <w:p w:rsidR="00E03DE1" w:rsidRPr="00DB7D54" w:rsidRDefault="00470015" w:rsidP="004B2F6D">
            <w:pPr>
              <w:spacing w:after="0"/>
              <w:ind w:left="0"/>
              <w:rPr>
                <w:szCs w:val="20"/>
              </w:rPr>
            </w:pPr>
            <w:r>
              <w:rPr>
                <w:szCs w:val="20"/>
              </w:rPr>
              <w:t>Referenc</w:t>
            </w:r>
            <w:r w:rsidR="00E129E3">
              <w:rPr>
                <w:szCs w:val="20"/>
              </w:rPr>
              <w:t>e</w:t>
            </w:r>
          </w:p>
        </w:tc>
        <w:tc>
          <w:tcPr>
            <w:tcW w:w="1327" w:type="dxa"/>
          </w:tcPr>
          <w:p w:rsidR="00E03DE1" w:rsidRPr="004B2F6D" w:rsidRDefault="0028226C" w:rsidP="004B2F6D">
            <w:pPr>
              <w:spacing w:after="0"/>
              <w:ind w:left="0"/>
              <w:rPr>
                <w:szCs w:val="20"/>
              </w:rPr>
            </w:pPr>
            <w:r w:rsidRPr="00631013">
              <w:rPr>
                <w:szCs w:val="20"/>
              </w:rPr>
              <w:t>MC</w:t>
            </w:r>
          </w:p>
        </w:tc>
      </w:tr>
      <w:tr w:rsidR="00470015" w:rsidTr="004B2F6D">
        <w:trPr>
          <w:jc w:val="center"/>
        </w:trPr>
        <w:tc>
          <w:tcPr>
            <w:tcW w:w="2343" w:type="dxa"/>
          </w:tcPr>
          <w:p w:rsidR="00E03DE1" w:rsidRPr="004B2F6D" w:rsidRDefault="00E03DE1"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Calendar Operational</w:t>
            </w:r>
          </w:p>
        </w:tc>
        <w:tc>
          <w:tcPr>
            <w:tcW w:w="2835" w:type="dxa"/>
          </w:tcPr>
          <w:p w:rsidR="00E03DE1" w:rsidRPr="004B2F6D" w:rsidRDefault="00E03DE1" w:rsidP="004B2F6D">
            <w:pPr>
              <w:spacing w:after="0"/>
              <w:ind w:left="0"/>
              <w:rPr>
                <w:color w:val="000000"/>
                <w:szCs w:val="20"/>
              </w:rPr>
            </w:pPr>
            <w:r w:rsidRPr="004B2F6D">
              <w:rPr>
                <w:color w:val="000000"/>
                <w:szCs w:val="20"/>
              </w:rPr>
              <w:t>Calendar School Terms</w:t>
            </w:r>
          </w:p>
        </w:tc>
        <w:tc>
          <w:tcPr>
            <w:tcW w:w="1701" w:type="dxa"/>
          </w:tcPr>
          <w:p w:rsidR="00E03DE1" w:rsidRPr="00DB7D54" w:rsidRDefault="00E03DE1" w:rsidP="004B2F6D">
            <w:pPr>
              <w:spacing w:after="0"/>
              <w:ind w:left="0"/>
              <w:rPr>
                <w:szCs w:val="20"/>
              </w:rPr>
            </w:pPr>
          </w:p>
        </w:tc>
        <w:tc>
          <w:tcPr>
            <w:tcW w:w="1327" w:type="dxa"/>
          </w:tcPr>
          <w:p w:rsidR="00E03DE1" w:rsidRPr="004B2F6D" w:rsidRDefault="0028226C" w:rsidP="004B2F6D">
            <w:pPr>
              <w:spacing w:after="0"/>
              <w:ind w:left="0"/>
              <w:rPr>
                <w:szCs w:val="20"/>
              </w:rPr>
            </w:pPr>
            <w:r w:rsidRPr="00631013">
              <w:rPr>
                <w:szCs w:val="20"/>
              </w:rPr>
              <w:t>MC</w:t>
            </w:r>
          </w:p>
        </w:tc>
      </w:tr>
      <w:tr w:rsidR="00470015" w:rsidTr="004B2F6D">
        <w:trPr>
          <w:jc w:val="center"/>
        </w:trPr>
        <w:tc>
          <w:tcPr>
            <w:tcW w:w="2343" w:type="dxa"/>
          </w:tcPr>
          <w:p w:rsidR="00E03DE1" w:rsidRPr="004B2F6D" w:rsidRDefault="00E03DE1"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Calendar Operational</w:t>
            </w:r>
          </w:p>
        </w:tc>
        <w:tc>
          <w:tcPr>
            <w:tcW w:w="2835" w:type="dxa"/>
          </w:tcPr>
          <w:p w:rsidR="00E03DE1" w:rsidRPr="004B2F6D" w:rsidRDefault="00E03DE1" w:rsidP="004B2F6D">
            <w:pPr>
              <w:spacing w:after="0"/>
              <w:ind w:left="0"/>
              <w:rPr>
                <w:color w:val="000000"/>
                <w:szCs w:val="20"/>
              </w:rPr>
            </w:pPr>
            <w:r w:rsidRPr="004B2F6D">
              <w:rPr>
                <w:color w:val="000000"/>
                <w:szCs w:val="20"/>
              </w:rPr>
              <w:t>Calendar Special Events</w:t>
            </w:r>
          </w:p>
        </w:tc>
        <w:tc>
          <w:tcPr>
            <w:tcW w:w="1701" w:type="dxa"/>
          </w:tcPr>
          <w:p w:rsidR="00E03DE1" w:rsidRPr="00DB7D54" w:rsidRDefault="00E03DE1" w:rsidP="004B2F6D">
            <w:pPr>
              <w:spacing w:after="0"/>
              <w:ind w:left="0"/>
              <w:rPr>
                <w:szCs w:val="20"/>
              </w:rPr>
            </w:pPr>
          </w:p>
        </w:tc>
        <w:tc>
          <w:tcPr>
            <w:tcW w:w="1327" w:type="dxa"/>
          </w:tcPr>
          <w:p w:rsidR="00E03DE1" w:rsidRPr="004B2F6D" w:rsidRDefault="0028226C" w:rsidP="004B2F6D">
            <w:pPr>
              <w:spacing w:after="0"/>
              <w:ind w:left="0"/>
              <w:rPr>
                <w:szCs w:val="20"/>
              </w:rPr>
            </w:pPr>
            <w:r w:rsidRPr="00631013">
              <w:rPr>
                <w:szCs w:val="20"/>
              </w:rPr>
              <w:t>MC</w:t>
            </w:r>
          </w:p>
        </w:tc>
      </w:tr>
      <w:tr w:rsidR="00470015" w:rsidTr="004B2F6D">
        <w:trPr>
          <w:trHeight w:val="70"/>
          <w:jc w:val="center"/>
        </w:trPr>
        <w:tc>
          <w:tcPr>
            <w:tcW w:w="2343" w:type="dxa"/>
          </w:tcPr>
          <w:p w:rsidR="00E03DE1" w:rsidRPr="004B2F6D" w:rsidRDefault="00E03DE1"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Calendar Operational</w:t>
            </w:r>
          </w:p>
        </w:tc>
        <w:tc>
          <w:tcPr>
            <w:tcW w:w="2835" w:type="dxa"/>
          </w:tcPr>
          <w:p w:rsidR="00E03DE1" w:rsidRPr="004B2F6D" w:rsidRDefault="00E03DE1" w:rsidP="004B2F6D">
            <w:pPr>
              <w:spacing w:after="0"/>
              <w:ind w:left="0"/>
              <w:rPr>
                <w:color w:val="000000"/>
                <w:szCs w:val="20"/>
              </w:rPr>
            </w:pPr>
            <w:r w:rsidRPr="004B2F6D">
              <w:rPr>
                <w:color w:val="000000"/>
                <w:szCs w:val="20"/>
              </w:rPr>
              <w:t>Day Type Operational</w:t>
            </w:r>
          </w:p>
        </w:tc>
        <w:tc>
          <w:tcPr>
            <w:tcW w:w="1701" w:type="dxa"/>
          </w:tcPr>
          <w:p w:rsidR="00E03DE1" w:rsidRPr="00DB7D54" w:rsidRDefault="00E03DE1" w:rsidP="004B2F6D">
            <w:pPr>
              <w:spacing w:after="0"/>
              <w:ind w:left="0"/>
              <w:rPr>
                <w:szCs w:val="20"/>
              </w:rPr>
            </w:pPr>
          </w:p>
        </w:tc>
        <w:tc>
          <w:tcPr>
            <w:tcW w:w="1327" w:type="dxa"/>
          </w:tcPr>
          <w:p w:rsidR="00E03DE1" w:rsidRPr="004B2F6D" w:rsidRDefault="0028226C" w:rsidP="004B2F6D">
            <w:pPr>
              <w:spacing w:after="0"/>
              <w:ind w:left="0"/>
              <w:rPr>
                <w:szCs w:val="20"/>
              </w:rPr>
            </w:pPr>
            <w:r w:rsidRPr="00631013">
              <w:rPr>
                <w:szCs w:val="20"/>
              </w:rPr>
              <w:t>MC</w:t>
            </w:r>
          </w:p>
        </w:tc>
      </w:tr>
      <w:tr w:rsidR="00470015" w:rsidTr="004B2F6D">
        <w:trPr>
          <w:jc w:val="center"/>
        </w:trPr>
        <w:tc>
          <w:tcPr>
            <w:tcW w:w="2343" w:type="dxa"/>
          </w:tcPr>
          <w:p w:rsidR="00E03DE1" w:rsidRPr="004B2F6D" w:rsidRDefault="00E03DE1"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Calendar Operational</w:t>
            </w:r>
          </w:p>
        </w:tc>
        <w:tc>
          <w:tcPr>
            <w:tcW w:w="2835" w:type="dxa"/>
          </w:tcPr>
          <w:p w:rsidR="00E03DE1" w:rsidRPr="004B2F6D" w:rsidRDefault="00E03DE1" w:rsidP="004B2F6D">
            <w:pPr>
              <w:spacing w:after="0"/>
              <w:ind w:left="0"/>
              <w:rPr>
                <w:color w:val="000000"/>
                <w:szCs w:val="20"/>
              </w:rPr>
            </w:pPr>
            <w:r w:rsidRPr="004B2F6D">
              <w:rPr>
                <w:color w:val="000000"/>
                <w:szCs w:val="20"/>
              </w:rPr>
              <w:t>Service Calendar</w:t>
            </w:r>
          </w:p>
        </w:tc>
        <w:tc>
          <w:tcPr>
            <w:tcW w:w="1701" w:type="dxa"/>
          </w:tcPr>
          <w:p w:rsidR="00E03DE1" w:rsidRPr="00DB7D54" w:rsidRDefault="00E03DE1" w:rsidP="004B2F6D">
            <w:pPr>
              <w:spacing w:after="0"/>
              <w:ind w:left="0"/>
              <w:rPr>
                <w:szCs w:val="20"/>
              </w:rPr>
            </w:pPr>
          </w:p>
        </w:tc>
        <w:tc>
          <w:tcPr>
            <w:tcW w:w="1327" w:type="dxa"/>
          </w:tcPr>
          <w:p w:rsidR="00E03DE1" w:rsidRPr="004B2F6D" w:rsidRDefault="0028226C" w:rsidP="004B2F6D">
            <w:pPr>
              <w:spacing w:after="0"/>
              <w:ind w:left="0"/>
              <w:rPr>
                <w:szCs w:val="20"/>
              </w:rPr>
            </w:pPr>
            <w:r w:rsidRPr="00631013">
              <w:rPr>
                <w:szCs w:val="20"/>
              </w:rPr>
              <w:t>MC</w:t>
            </w:r>
          </w:p>
        </w:tc>
      </w:tr>
      <w:tr w:rsidR="005D16CE" w:rsidTr="004B2F6D">
        <w:trPr>
          <w:jc w:val="center"/>
        </w:trPr>
        <w:tc>
          <w:tcPr>
            <w:tcW w:w="2343" w:type="dxa"/>
          </w:tcPr>
          <w:p w:rsidR="005D16CE" w:rsidRPr="004B2F6D" w:rsidRDefault="005D16CE"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5D16CE" w:rsidRPr="004B2F6D" w:rsidRDefault="005D16CE" w:rsidP="004B2F6D">
            <w:pPr>
              <w:spacing w:after="0"/>
              <w:ind w:left="0"/>
              <w:rPr>
                <w:color w:val="000000"/>
                <w:szCs w:val="20"/>
              </w:rPr>
            </w:pPr>
            <w:r w:rsidRPr="004B2F6D">
              <w:rPr>
                <w:color w:val="000000"/>
                <w:szCs w:val="20"/>
              </w:rPr>
              <w:t>Timetable Master</w:t>
            </w:r>
          </w:p>
        </w:tc>
        <w:tc>
          <w:tcPr>
            <w:tcW w:w="2835" w:type="dxa"/>
          </w:tcPr>
          <w:p w:rsidR="005D16CE" w:rsidRPr="004B2F6D" w:rsidRDefault="005D16CE" w:rsidP="004B2F6D">
            <w:pPr>
              <w:spacing w:after="0"/>
              <w:ind w:left="0"/>
              <w:rPr>
                <w:color w:val="000000"/>
                <w:szCs w:val="20"/>
              </w:rPr>
            </w:pPr>
            <w:r w:rsidRPr="004B2F6D">
              <w:rPr>
                <w:color w:val="000000"/>
                <w:szCs w:val="20"/>
              </w:rPr>
              <w:t>Timetable Master Bus</w:t>
            </w:r>
          </w:p>
        </w:tc>
        <w:tc>
          <w:tcPr>
            <w:tcW w:w="1701" w:type="dxa"/>
          </w:tcPr>
          <w:p w:rsidR="005D16CE" w:rsidRPr="00DB7D54" w:rsidRDefault="005D16CE" w:rsidP="004B2F6D">
            <w:pPr>
              <w:spacing w:after="0"/>
              <w:ind w:left="0"/>
              <w:rPr>
                <w:szCs w:val="20"/>
              </w:rPr>
            </w:pPr>
          </w:p>
        </w:tc>
        <w:tc>
          <w:tcPr>
            <w:tcW w:w="1327" w:type="dxa"/>
          </w:tcPr>
          <w:p w:rsidR="005D16CE" w:rsidRPr="00DB7D54" w:rsidRDefault="005D16CE" w:rsidP="004B2F6D">
            <w:pPr>
              <w:spacing w:after="0"/>
              <w:ind w:left="0"/>
              <w:rPr>
                <w:szCs w:val="20"/>
              </w:rPr>
            </w:pPr>
            <w:r w:rsidRPr="002636FD">
              <w:rPr>
                <w:szCs w:val="20"/>
              </w:rPr>
              <w:t>MC</w:t>
            </w:r>
          </w:p>
        </w:tc>
      </w:tr>
      <w:tr w:rsidR="005D16CE" w:rsidTr="004B2F6D">
        <w:trPr>
          <w:jc w:val="center"/>
        </w:trPr>
        <w:tc>
          <w:tcPr>
            <w:tcW w:w="2343" w:type="dxa"/>
          </w:tcPr>
          <w:p w:rsidR="005D16CE" w:rsidRPr="004B2F6D" w:rsidRDefault="005D16CE"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5D16CE" w:rsidRPr="004B2F6D" w:rsidRDefault="005D16CE" w:rsidP="004B2F6D">
            <w:pPr>
              <w:spacing w:after="0"/>
              <w:ind w:left="0"/>
              <w:rPr>
                <w:color w:val="000000"/>
                <w:szCs w:val="20"/>
              </w:rPr>
            </w:pPr>
            <w:r w:rsidRPr="004B2F6D">
              <w:rPr>
                <w:color w:val="000000"/>
                <w:szCs w:val="20"/>
              </w:rPr>
              <w:t>Timetable Master</w:t>
            </w:r>
          </w:p>
        </w:tc>
        <w:tc>
          <w:tcPr>
            <w:tcW w:w="2835" w:type="dxa"/>
          </w:tcPr>
          <w:p w:rsidR="005D16CE" w:rsidRPr="004B2F6D" w:rsidRDefault="005D16CE" w:rsidP="004B2F6D">
            <w:pPr>
              <w:spacing w:after="0"/>
              <w:ind w:left="0"/>
              <w:rPr>
                <w:color w:val="000000"/>
                <w:szCs w:val="20"/>
              </w:rPr>
            </w:pPr>
            <w:r w:rsidRPr="004B2F6D">
              <w:rPr>
                <w:color w:val="000000"/>
                <w:szCs w:val="20"/>
              </w:rPr>
              <w:t>Timetable Master Train</w:t>
            </w:r>
          </w:p>
        </w:tc>
        <w:tc>
          <w:tcPr>
            <w:tcW w:w="1701" w:type="dxa"/>
          </w:tcPr>
          <w:p w:rsidR="005D16CE" w:rsidRPr="00DB7D54" w:rsidRDefault="005D16CE" w:rsidP="004B2F6D">
            <w:pPr>
              <w:spacing w:after="0"/>
              <w:ind w:left="0"/>
              <w:rPr>
                <w:szCs w:val="20"/>
              </w:rPr>
            </w:pPr>
          </w:p>
        </w:tc>
        <w:tc>
          <w:tcPr>
            <w:tcW w:w="1327" w:type="dxa"/>
          </w:tcPr>
          <w:p w:rsidR="005D16CE" w:rsidRPr="00DB7D54" w:rsidRDefault="005D16CE" w:rsidP="004B2F6D">
            <w:pPr>
              <w:spacing w:after="0"/>
              <w:ind w:left="0"/>
              <w:rPr>
                <w:szCs w:val="20"/>
              </w:rPr>
            </w:pPr>
            <w:r w:rsidRPr="002636FD">
              <w:rPr>
                <w:szCs w:val="20"/>
              </w:rPr>
              <w:t>MC</w:t>
            </w:r>
          </w:p>
        </w:tc>
      </w:tr>
      <w:tr w:rsidR="005D16CE" w:rsidTr="004B2F6D">
        <w:trPr>
          <w:jc w:val="center"/>
        </w:trPr>
        <w:tc>
          <w:tcPr>
            <w:tcW w:w="2343" w:type="dxa"/>
          </w:tcPr>
          <w:p w:rsidR="005D16CE" w:rsidRPr="004B2F6D" w:rsidRDefault="005D16CE"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5D16CE" w:rsidRPr="004B2F6D" w:rsidRDefault="005D16CE" w:rsidP="004B2F6D">
            <w:pPr>
              <w:spacing w:after="0"/>
              <w:ind w:left="0"/>
              <w:rPr>
                <w:color w:val="000000"/>
                <w:szCs w:val="20"/>
              </w:rPr>
            </w:pPr>
            <w:r w:rsidRPr="004B2F6D">
              <w:rPr>
                <w:color w:val="000000"/>
                <w:szCs w:val="20"/>
              </w:rPr>
              <w:t>Timetable Master</w:t>
            </w:r>
          </w:p>
        </w:tc>
        <w:tc>
          <w:tcPr>
            <w:tcW w:w="2835" w:type="dxa"/>
          </w:tcPr>
          <w:p w:rsidR="005D16CE" w:rsidRPr="004B2F6D" w:rsidRDefault="005D16CE" w:rsidP="004B2F6D">
            <w:pPr>
              <w:spacing w:after="0"/>
              <w:ind w:left="0"/>
              <w:rPr>
                <w:color w:val="000000"/>
                <w:szCs w:val="20"/>
              </w:rPr>
            </w:pPr>
            <w:r w:rsidRPr="004B2F6D">
              <w:rPr>
                <w:color w:val="000000"/>
                <w:szCs w:val="20"/>
              </w:rPr>
              <w:t>Timetable Master Tram</w:t>
            </w:r>
          </w:p>
        </w:tc>
        <w:tc>
          <w:tcPr>
            <w:tcW w:w="1701" w:type="dxa"/>
          </w:tcPr>
          <w:p w:rsidR="005D16CE" w:rsidRPr="00DB7D54" w:rsidRDefault="005D16CE" w:rsidP="004B2F6D">
            <w:pPr>
              <w:spacing w:after="0"/>
              <w:ind w:left="0"/>
              <w:rPr>
                <w:szCs w:val="20"/>
              </w:rPr>
            </w:pPr>
          </w:p>
        </w:tc>
        <w:tc>
          <w:tcPr>
            <w:tcW w:w="1327" w:type="dxa"/>
          </w:tcPr>
          <w:p w:rsidR="005D16CE" w:rsidRPr="00DB7D54" w:rsidRDefault="005D16CE" w:rsidP="004B2F6D">
            <w:pPr>
              <w:spacing w:after="0"/>
              <w:ind w:left="0"/>
              <w:rPr>
                <w:szCs w:val="20"/>
              </w:rPr>
            </w:pPr>
            <w:r w:rsidRPr="002636FD">
              <w:rPr>
                <w:szCs w:val="20"/>
              </w:rPr>
              <w:t>MC</w:t>
            </w:r>
          </w:p>
        </w:tc>
      </w:tr>
      <w:tr w:rsidR="005D16CE" w:rsidTr="004B2F6D">
        <w:trPr>
          <w:jc w:val="center"/>
        </w:trPr>
        <w:tc>
          <w:tcPr>
            <w:tcW w:w="2343" w:type="dxa"/>
          </w:tcPr>
          <w:p w:rsidR="005D16CE" w:rsidRPr="004B2F6D" w:rsidRDefault="005D16CE"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5D16CE" w:rsidRPr="004B2F6D" w:rsidRDefault="005D16CE" w:rsidP="004B2F6D">
            <w:pPr>
              <w:spacing w:after="0"/>
              <w:ind w:left="0"/>
              <w:rPr>
                <w:color w:val="000000"/>
                <w:szCs w:val="20"/>
              </w:rPr>
            </w:pPr>
            <w:r w:rsidRPr="004B2F6D">
              <w:rPr>
                <w:color w:val="000000"/>
                <w:szCs w:val="20"/>
              </w:rPr>
              <w:t>Timetable Master</w:t>
            </w:r>
          </w:p>
        </w:tc>
        <w:tc>
          <w:tcPr>
            <w:tcW w:w="2835" w:type="dxa"/>
          </w:tcPr>
          <w:p w:rsidR="005D16CE" w:rsidRPr="004B2F6D" w:rsidRDefault="005D16CE" w:rsidP="004B2F6D">
            <w:pPr>
              <w:spacing w:after="0"/>
              <w:ind w:left="0"/>
              <w:rPr>
                <w:color w:val="000000"/>
                <w:szCs w:val="20"/>
              </w:rPr>
            </w:pPr>
            <w:r w:rsidRPr="004B2F6D">
              <w:rPr>
                <w:color w:val="000000"/>
                <w:szCs w:val="20"/>
              </w:rPr>
              <w:t>Timetable Master V/Line</w:t>
            </w:r>
          </w:p>
        </w:tc>
        <w:tc>
          <w:tcPr>
            <w:tcW w:w="1701" w:type="dxa"/>
          </w:tcPr>
          <w:p w:rsidR="005D16CE" w:rsidRPr="00DB7D54" w:rsidRDefault="005D16CE" w:rsidP="004B2F6D">
            <w:pPr>
              <w:spacing w:after="0"/>
              <w:ind w:left="0"/>
              <w:rPr>
                <w:szCs w:val="20"/>
              </w:rPr>
            </w:pPr>
          </w:p>
        </w:tc>
        <w:tc>
          <w:tcPr>
            <w:tcW w:w="1327" w:type="dxa"/>
          </w:tcPr>
          <w:p w:rsidR="005D16CE" w:rsidRPr="00DB7D54" w:rsidRDefault="005D16CE" w:rsidP="004B2F6D">
            <w:pPr>
              <w:spacing w:after="0"/>
              <w:ind w:left="0"/>
              <w:rPr>
                <w:szCs w:val="20"/>
              </w:rPr>
            </w:pPr>
            <w:r w:rsidRPr="002636FD">
              <w:rPr>
                <w:szCs w:val="20"/>
              </w:rPr>
              <w:t>MC</w:t>
            </w:r>
          </w:p>
        </w:tc>
      </w:tr>
      <w:tr w:rsidR="00470015" w:rsidTr="004B2F6D">
        <w:trPr>
          <w:jc w:val="center"/>
        </w:trPr>
        <w:tc>
          <w:tcPr>
            <w:tcW w:w="2343" w:type="dxa"/>
          </w:tcPr>
          <w:p w:rsidR="00E03DE1" w:rsidRPr="004B2F6D" w:rsidRDefault="00E03DE1"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E03DE1" w:rsidRPr="004B2F6D" w:rsidRDefault="00E03DE1" w:rsidP="004B2F6D">
            <w:pPr>
              <w:spacing w:after="0"/>
              <w:ind w:left="0"/>
              <w:rPr>
                <w:color w:val="000000"/>
                <w:szCs w:val="20"/>
              </w:rPr>
            </w:pPr>
            <w:r w:rsidRPr="004B2F6D">
              <w:rPr>
                <w:color w:val="000000"/>
                <w:szCs w:val="20"/>
              </w:rPr>
              <w:t xml:space="preserve">Timetable Operational </w:t>
            </w:r>
          </w:p>
        </w:tc>
        <w:tc>
          <w:tcPr>
            <w:tcW w:w="2835" w:type="dxa"/>
          </w:tcPr>
          <w:p w:rsidR="00E03DE1" w:rsidRPr="004B2F6D" w:rsidRDefault="00E03DE1" w:rsidP="004B2F6D">
            <w:pPr>
              <w:spacing w:after="0"/>
              <w:ind w:left="0"/>
              <w:rPr>
                <w:color w:val="000000"/>
                <w:szCs w:val="20"/>
              </w:rPr>
            </w:pPr>
            <w:r w:rsidRPr="004B2F6D">
              <w:rPr>
                <w:color w:val="000000"/>
                <w:szCs w:val="20"/>
              </w:rPr>
              <w:t>Timetable Operational Train</w:t>
            </w:r>
          </w:p>
        </w:tc>
        <w:tc>
          <w:tcPr>
            <w:tcW w:w="1701" w:type="dxa"/>
          </w:tcPr>
          <w:p w:rsidR="00E03DE1" w:rsidRPr="00631013" w:rsidRDefault="0028226C" w:rsidP="004B2F6D">
            <w:pPr>
              <w:spacing w:after="0"/>
              <w:ind w:left="0"/>
              <w:rPr>
                <w:szCs w:val="20"/>
              </w:rPr>
            </w:pPr>
            <w:r w:rsidRPr="00DB7D54">
              <w:rPr>
                <w:szCs w:val="20"/>
              </w:rPr>
              <w:t>GTFS</w:t>
            </w:r>
          </w:p>
        </w:tc>
        <w:tc>
          <w:tcPr>
            <w:tcW w:w="1327" w:type="dxa"/>
          </w:tcPr>
          <w:p w:rsidR="00E03DE1"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28226C" w:rsidRPr="004B2F6D" w:rsidRDefault="0028226C"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28226C" w:rsidRPr="004B2F6D" w:rsidRDefault="0028226C" w:rsidP="004B2F6D">
            <w:pPr>
              <w:spacing w:after="0"/>
              <w:ind w:left="0"/>
              <w:rPr>
                <w:color w:val="000000"/>
                <w:szCs w:val="20"/>
              </w:rPr>
            </w:pPr>
            <w:r w:rsidRPr="004B2F6D">
              <w:rPr>
                <w:color w:val="000000"/>
                <w:szCs w:val="20"/>
              </w:rPr>
              <w:t xml:space="preserve">Timetable Operational </w:t>
            </w:r>
          </w:p>
        </w:tc>
        <w:tc>
          <w:tcPr>
            <w:tcW w:w="2835" w:type="dxa"/>
          </w:tcPr>
          <w:p w:rsidR="0028226C" w:rsidRPr="004B2F6D" w:rsidRDefault="0028226C" w:rsidP="004B2F6D">
            <w:pPr>
              <w:spacing w:after="0"/>
              <w:ind w:left="0"/>
              <w:rPr>
                <w:color w:val="000000"/>
                <w:szCs w:val="20"/>
              </w:rPr>
            </w:pPr>
            <w:r w:rsidRPr="004B2F6D">
              <w:rPr>
                <w:color w:val="000000"/>
                <w:szCs w:val="20"/>
              </w:rPr>
              <w:t>Timetable Operational Tram</w:t>
            </w:r>
          </w:p>
        </w:tc>
        <w:tc>
          <w:tcPr>
            <w:tcW w:w="1701" w:type="dxa"/>
          </w:tcPr>
          <w:p w:rsidR="0028226C" w:rsidRPr="00631013" w:rsidRDefault="0028226C" w:rsidP="004B2F6D">
            <w:pPr>
              <w:spacing w:after="0"/>
              <w:ind w:left="0"/>
              <w:rPr>
                <w:szCs w:val="20"/>
              </w:rPr>
            </w:pPr>
            <w:r w:rsidRPr="00DB7D54">
              <w:rPr>
                <w:szCs w:val="20"/>
              </w:rPr>
              <w:t>GTFS</w:t>
            </w:r>
          </w:p>
        </w:tc>
        <w:tc>
          <w:tcPr>
            <w:tcW w:w="1327" w:type="dxa"/>
          </w:tcPr>
          <w:p w:rsidR="0028226C" w:rsidRPr="004B2F6D" w:rsidRDefault="0028226C" w:rsidP="004B2F6D">
            <w:pPr>
              <w:spacing w:after="0"/>
              <w:ind w:left="0"/>
              <w:rPr>
                <w:szCs w:val="20"/>
              </w:rPr>
            </w:pPr>
            <w:r w:rsidRPr="004B2F6D">
              <w:rPr>
                <w:szCs w:val="20"/>
              </w:rPr>
              <w:t>MC</w:t>
            </w:r>
          </w:p>
        </w:tc>
      </w:tr>
      <w:tr w:rsidR="00470015" w:rsidTr="004B2F6D">
        <w:trPr>
          <w:jc w:val="center"/>
        </w:trPr>
        <w:tc>
          <w:tcPr>
            <w:tcW w:w="2343" w:type="dxa"/>
          </w:tcPr>
          <w:p w:rsidR="0028226C" w:rsidRPr="004B2F6D" w:rsidRDefault="0028226C" w:rsidP="004B2F6D">
            <w:pPr>
              <w:tabs>
                <w:tab w:val="left" w:pos="1200"/>
              </w:tabs>
              <w:spacing w:after="0"/>
              <w:ind w:left="0"/>
              <w:rPr>
                <w:color w:val="000000"/>
                <w:szCs w:val="20"/>
              </w:rPr>
            </w:pPr>
            <w:r w:rsidRPr="004B2F6D">
              <w:rPr>
                <w:color w:val="000000"/>
                <w:szCs w:val="20"/>
              </w:rPr>
              <w:t>Timing Information and Vehicle Scheduling</w:t>
            </w:r>
          </w:p>
        </w:tc>
        <w:tc>
          <w:tcPr>
            <w:tcW w:w="2410" w:type="dxa"/>
          </w:tcPr>
          <w:p w:rsidR="0028226C" w:rsidRPr="004B2F6D" w:rsidRDefault="0028226C" w:rsidP="004B2F6D">
            <w:pPr>
              <w:spacing w:after="0"/>
              <w:ind w:left="0"/>
              <w:rPr>
                <w:color w:val="000000"/>
                <w:szCs w:val="20"/>
              </w:rPr>
            </w:pPr>
            <w:r w:rsidRPr="004B2F6D">
              <w:rPr>
                <w:color w:val="000000"/>
                <w:szCs w:val="20"/>
              </w:rPr>
              <w:t xml:space="preserve">Timetable Operational </w:t>
            </w:r>
          </w:p>
        </w:tc>
        <w:tc>
          <w:tcPr>
            <w:tcW w:w="2835" w:type="dxa"/>
          </w:tcPr>
          <w:p w:rsidR="0028226C" w:rsidRPr="004B2F6D" w:rsidRDefault="0028226C" w:rsidP="004B2F6D">
            <w:pPr>
              <w:spacing w:after="0"/>
              <w:ind w:left="0"/>
              <w:rPr>
                <w:color w:val="000000"/>
                <w:szCs w:val="20"/>
              </w:rPr>
            </w:pPr>
            <w:r w:rsidRPr="004B2F6D">
              <w:rPr>
                <w:color w:val="000000"/>
                <w:szCs w:val="20"/>
              </w:rPr>
              <w:t>Timetable Operational V/Line</w:t>
            </w:r>
          </w:p>
        </w:tc>
        <w:tc>
          <w:tcPr>
            <w:tcW w:w="1701" w:type="dxa"/>
          </w:tcPr>
          <w:p w:rsidR="0028226C" w:rsidRPr="00631013" w:rsidRDefault="0028226C" w:rsidP="004B2F6D">
            <w:pPr>
              <w:spacing w:after="0"/>
              <w:ind w:left="0"/>
              <w:rPr>
                <w:szCs w:val="20"/>
              </w:rPr>
            </w:pPr>
            <w:r w:rsidRPr="00DB7D54">
              <w:rPr>
                <w:szCs w:val="20"/>
              </w:rPr>
              <w:t>GTFS</w:t>
            </w:r>
          </w:p>
        </w:tc>
        <w:tc>
          <w:tcPr>
            <w:tcW w:w="1327" w:type="dxa"/>
          </w:tcPr>
          <w:p w:rsidR="0028226C" w:rsidRPr="004B2F6D" w:rsidRDefault="0028226C" w:rsidP="004B2F6D">
            <w:pPr>
              <w:spacing w:after="0"/>
              <w:ind w:left="0"/>
              <w:rPr>
                <w:szCs w:val="20"/>
              </w:rPr>
            </w:pPr>
            <w:r w:rsidRPr="004B2F6D">
              <w:rPr>
                <w:szCs w:val="20"/>
              </w:rPr>
              <w:t>MC</w:t>
            </w:r>
          </w:p>
        </w:tc>
      </w:tr>
      <w:tr w:rsidR="00AD7FB9" w:rsidTr="00470015">
        <w:trPr>
          <w:jc w:val="center"/>
        </w:trPr>
        <w:tc>
          <w:tcPr>
            <w:tcW w:w="2343" w:type="dxa"/>
          </w:tcPr>
          <w:p w:rsidR="00AD7FB9" w:rsidRPr="0028226C" w:rsidRDefault="00AD7FB9" w:rsidP="0028226C">
            <w:pPr>
              <w:tabs>
                <w:tab w:val="left" w:pos="1200"/>
              </w:tabs>
              <w:spacing w:after="0"/>
              <w:ind w:left="0"/>
              <w:rPr>
                <w:color w:val="000000"/>
                <w:szCs w:val="20"/>
              </w:rPr>
            </w:pPr>
            <w:r>
              <w:rPr>
                <w:color w:val="000000"/>
                <w:szCs w:val="20"/>
              </w:rPr>
              <w:t>Ticketing</w:t>
            </w:r>
          </w:p>
        </w:tc>
        <w:tc>
          <w:tcPr>
            <w:tcW w:w="2410" w:type="dxa"/>
          </w:tcPr>
          <w:p w:rsidR="00AD7FB9" w:rsidRPr="0028226C" w:rsidRDefault="00AD7FB9" w:rsidP="0028226C">
            <w:pPr>
              <w:spacing w:after="0"/>
              <w:ind w:left="0"/>
              <w:rPr>
                <w:color w:val="000000"/>
                <w:szCs w:val="20"/>
              </w:rPr>
            </w:pPr>
            <w:r>
              <w:rPr>
                <w:color w:val="000000"/>
                <w:szCs w:val="20"/>
              </w:rPr>
              <w:t>Ticketing Products</w:t>
            </w:r>
          </w:p>
        </w:tc>
        <w:tc>
          <w:tcPr>
            <w:tcW w:w="2835" w:type="dxa"/>
          </w:tcPr>
          <w:p w:rsidR="00AD7FB9" w:rsidRPr="0028226C" w:rsidRDefault="00AD7FB9" w:rsidP="0028226C">
            <w:pPr>
              <w:spacing w:after="0"/>
              <w:ind w:left="0"/>
              <w:rPr>
                <w:color w:val="000000"/>
                <w:szCs w:val="20"/>
              </w:rPr>
            </w:pPr>
            <w:r>
              <w:rPr>
                <w:color w:val="000000"/>
                <w:szCs w:val="20"/>
              </w:rPr>
              <w:t>Fare Product Usage</w:t>
            </w:r>
          </w:p>
        </w:tc>
        <w:tc>
          <w:tcPr>
            <w:tcW w:w="1701" w:type="dxa"/>
          </w:tcPr>
          <w:p w:rsidR="00AD7FB9" w:rsidRPr="0028226C" w:rsidRDefault="00AD7FB9" w:rsidP="0028226C">
            <w:pPr>
              <w:spacing w:after="0"/>
              <w:ind w:left="0"/>
              <w:rPr>
                <w:szCs w:val="20"/>
              </w:rPr>
            </w:pPr>
            <w:r>
              <w:rPr>
                <w:szCs w:val="20"/>
              </w:rPr>
              <w:t>Myki</w:t>
            </w:r>
          </w:p>
        </w:tc>
        <w:tc>
          <w:tcPr>
            <w:tcW w:w="1327" w:type="dxa"/>
          </w:tcPr>
          <w:p w:rsidR="00AD7FB9" w:rsidRPr="0028226C" w:rsidRDefault="00AD7FB9" w:rsidP="0028226C">
            <w:pPr>
              <w:spacing w:after="0"/>
              <w:ind w:left="0"/>
              <w:rPr>
                <w:szCs w:val="20"/>
              </w:rPr>
            </w:pPr>
            <w:r>
              <w:rPr>
                <w:szCs w:val="20"/>
              </w:rPr>
              <w:t>MC</w:t>
            </w:r>
          </w:p>
        </w:tc>
      </w:tr>
      <w:tr w:rsidR="00AD7FB9" w:rsidTr="00470015">
        <w:trPr>
          <w:jc w:val="center"/>
        </w:trPr>
        <w:tc>
          <w:tcPr>
            <w:tcW w:w="2343" w:type="dxa"/>
          </w:tcPr>
          <w:p w:rsidR="00AD7FB9" w:rsidRDefault="00AD7FB9" w:rsidP="0028226C">
            <w:pPr>
              <w:tabs>
                <w:tab w:val="left" w:pos="1200"/>
              </w:tabs>
              <w:spacing w:after="0"/>
              <w:ind w:left="0"/>
              <w:rPr>
                <w:color w:val="000000"/>
                <w:szCs w:val="20"/>
              </w:rPr>
            </w:pPr>
            <w:r>
              <w:rPr>
                <w:color w:val="000000"/>
                <w:szCs w:val="20"/>
              </w:rPr>
              <w:t>Ticketing</w:t>
            </w:r>
          </w:p>
        </w:tc>
        <w:tc>
          <w:tcPr>
            <w:tcW w:w="2410" w:type="dxa"/>
          </w:tcPr>
          <w:p w:rsidR="00AD7FB9" w:rsidRDefault="00AD7FB9" w:rsidP="0028226C">
            <w:pPr>
              <w:spacing w:after="0"/>
              <w:ind w:left="0"/>
              <w:rPr>
                <w:color w:val="000000"/>
                <w:szCs w:val="20"/>
              </w:rPr>
            </w:pPr>
            <w:r>
              <w:rPr>
                <w:color w:val="000000"/>
                <w:szCs w:val="20"/>
              </w:rPr>
              <w:t>Ticketing Transactions</w:t>
            </w:r>
          </w:p>
        </w:tc>
        <w:tc>
          <w:tcPr>
            <w:tcW w:w="2835" w:type="dxa"/>
          </w:tcPr>
          <w:p w:rsidR="00AD7FB9" w:rsidRDefault="00AD7FB9" w:rsidP="0028226C">
            <w:pPr>
              <w:spacing w:after="0"/>
              <w:ind w:left="0"/>
              <w:rPr>
                <w:color w:val="000000"/>
                <w:szCs w:val="20"/>
              </w:rPr>
            </w:pPr>
            <w:r>
              <w:rPr>
                <w:color w:val="000000"/>
                <w:szCs w:val="20"/>
              </w:rPr>
              <w:t>Scan On/Off</w:t>
            </w:r>
          </w:p>
        </w:tc>
        <w:tc>
          <w:tcPr>
            <w:tcW w:w="1701" w:type="dxa"/>
          </w:tcPr>
          <w:p w:rsidR="00AD7FB9" w:rsidRDefault="00AD7FB9" w:rsidP="0028226C">
            <w:pPr>
              <w:spacing w:after="0"/>
              <w:ind w:left="0"/>
              <w:rPr>
                <w:szCs w:val="20"/>
              </w:rPr>
            </w:pPr>
            <w:r>
              <w:rPr>
                <w:szCs w:val="20"/>
              </w:rPr>
              <w:t>Myki</w:t>
            </w:r>
          </w:p>
        </w:tc>
        <w:tc>
          <w:tcPr>
            <w:tcW w:w="1327" w:type="dxa"/>
          </w:tcPr>
          <w:p w:rsidR="00AD7FB9" w:rsidRDefault="00AD7FB9" w:rsidP="0028226C">
            <w:pPr>
              <w:spacing w:after="0"/>
              <w:ind w:left="0"/>
              <w:rPr>
                <w:szCs w:val="20"/>
              </w:rPr>
            </w:pPr>
            <w:r>
              <w:rPr>
                <w:szCs w:val="20"/>
              </w:rPr>
              <w:t>MC</w:t>
            </w:r>
          </w:p>
        </w:tc>
      </w:tr>
    </w:tbl>
    <w:p w:rsidR="00E03DE1" w:rsidRDefault="00E03DE1" w:rsidP="00360827">
      <w:pPr>
        <w:tabs>
          <w:tab w:val="left" w:pos="1671"/>
        </w:tabs>
        <w:rPr>
          <w:lang w:val="en-AU"/>
        </w:rPr>
      </w:pPr>
    </w:p>
    <w:p w:rsidR="0028226C" w:rsidRDefault="0028226C" w:rsidP="00360827">
      <w:pPr>
        <w:tabs>
          <w:tab w:val="left" w:pos="1671"/>
        </w:tabs>
        <w:rPr>
          <w:lang w:val="en-AU"/>
        </w:rPr>
      </w:pPr>
      <w:r>
        <w:rPr>
          <w:lang w:val="en-AU"/>
        </w:rPr>
        <w:t>The following entities have been identified:</w:t>
      </w:r>
    </w:p>
    <w:p w:rsidR="00360827" w:rsidRPr="00360827" w:rsidRDefault="00622565" w:rsidP="005001B0">
      <w:pPr>
        <w:pStyle w:val="ListParagraph"/>
        <w:numPr>
          <w:ilvl w:val="0"/>
          <w:numId w:val="36"/>
        </w:numPr>
        <w:tabs>
          <w:tab w:val="left" w:pos="1671"/>
        </w:tabs>
        <w:rPr>
          <w:lang w:val="en-AU"/>
        </w:rPr>
      </w:pPr>
      <w:r>
        <w:rPr>
          <w:lang w:val="en-AU"/>
        </w:rPr>
        <w:t>Network Topology and Timetable</w:t>
      </w:r>
    </w:p>
    <w:p w:rsidR="00783A56" w:rsidRPr="00622565" w:rsidRDefault="00360827" w:rsidP="005001B0">
      <w:pPr>
        <w:pStyle w:val="ListParagraph"/>
        <w:numPr>
          <w:ilvl w:val="1"/>
          <w:numId w:val="36"/>
        </w:numPr>
        <w:tabs>
          <w:tab w:val="left" w:pos="1671"/>
        </w:tabs>
        <w:rPr>
          <w:lang w:val="en-AU"/>
        </w:rPr>
      </w:pPr>
      <w:r w:rsidRPr="00622565">
        <w:rPr>
          <w:lang w:val="en-AU"/>
        </w:rPr>
        <w:t>Transport Mode</w:t>
      </w:r>
    </w:p>
    <w:p w:rsidR="00360827" w:rsidRPr="00622565" w:rsidRDefault="00360827" w:rsidP="005001B0">
      <w:pPr>
        <w:pStyle w:val="ListParagraph"/>
        <w:numPr>
          <w:ilvl w:val="1"/>
          <w:numId w:val="36"/>
        </w:numPr>
        <w:tabs>
          <w:tab w:val="left" w:pos="1671"/>
        </w:tabs>
        <w:rPr>
          <w:lang w:val="en-AU"/>
        </w:rPr>
      </w:pPr>
      <w:r w:rsidRPr="00622565">
        <w:rPr>
          <w:lang w:val="en-AU"/>
        </w:rPr>
        <w:t>Service</w:t>
      </w:r>
    </w:p>
    <w:p w:rsidR="00360827" w:rsidRPr="00622565" w:rsidRDefault="00360827" w:rsidP="005001B0">
      <w:pPr>
        <w:pStyle w:val="ListParagraph"/>
        <w:numPr>
          <w:ilvl w:val="1"/>
          <w:numId w:val="36"/>
        </w:numPr>
        <w:tabs>
          <w:tab w:val="left" w:pos="1671"/>
        </w:tabs>
        <w:rPr>
          <w:lang w:val="en-AU"/>
        </w:rPr>
      </w:pPr>
      <w:r w:rsidRPr="00622565">
        <w:rPr>
          <w:lang w:val="en-AU"/>
        </w:rPr>
        <w:t>Service Provider</w:t>
      </w:r>
    </w:p>
    <w:p w:rsidR="00360827" w:rsidRPr="00622565" w:rsidRDefault="00360827" w:rsidP="005001B0">
      <w:pPr>
        <w:pStyle w:val="ListParagraph"/>
        <w:numPr>
          <w:ilvl w:val="1"/>
          <w:numId w:val="36"/>
        </w:numPr>
        <w:tabs>
          <w:tab w:val="left" w:pos="1671"/>
        </w:tabs>
        <w:rPr>
          <w:lang w:val="en-AU"/>
        </w:rPr>
      </w:pPr>
      <w:r w:rsidRPr="00622565">
        <w:rPr>
          <w:lang w:val="en-AU"/>
        </w:rPr>
        <w:t>Master Timetable</w:t>
      </w:r>
    </w:p>
    <w:p w:rsidR="00360827" w:rsidRPr="00622565" w:rsidRDefault="00360827" w:rsidP="005001B0">
      <w:pPr>
        <w:pStyle w:val="ListParagraph"/>
        <w:numPr>
          <w:ilvl w:val="1"/>
          <w:numId w:val="36"/>
        </w:numPr>
        <w:tabs>
          <w:tab w:val="left" w:pos="1671"/>
        </w:tabs>
        <w:rPr>
          <w:lang w:val="en-AU"/>
        </w:rPr>
      </w:pPr>
      <w:r w:rsidRPr="00622565">
        <w:rPr>
          <w:lang w:val="en-AU"/>
        </w:rPr>
        <w:t>Daily Timetable</w:t>
      </w:r>
    </w:p>
    <w:p w:rsidR="00360827" w:rsidRDefault="00360827" w:rsidP="005001B0">
      <w:pPr>
        <w:pStyle w:val="ListParagraph"/>
        <w:numPr>
          <w:ilvl w:val="1"/>
          <w:numId w:val="36"/>
        </w:numPr>
        <w:tabs>
          <w:tab w:val="left" w:pos="1671"/>
        </w:tabs>
        <w:rPr>
          <w:lang w:val="en-AU"/>
        </w:rPr>
      </w:pPr>
      <w:r w:rsidRPr="00622565">
        <w:rPr>
          <w:lang w:val="en-AU"/>
        </w:rPr>
        <w:t>Actual Timetable</w:t>
      </w:r>
    </w:p>
    <w:p w:rsidR="00622565" w:rsidRDefault="00622565" w:rsidP="005001B0">
      <w:pPr>
        <w:pStyle w:val="ListParagraph"/>
        <w:numPr>
          <w:ilvl w:val="1"/>
          <w:numId w:val="36"/>
        </w:numPr>
        <w:tabs>
          <w:tab w:val="left" w:pos="1671"/>
        </w:tabs>
        <w:rPr>
          <w:lang w:val="en-AU"/>
        </w:rPr>
      </w:pPr>
      <w:r>
        <w:rPr>
          <w:lang w:val="en-AU"/>
        </w:rPr>
        <w:t>Route</w:t>
      </w:r>
      <w:r w:rsidR="00D80B34">
        <w:rPr>
          <w:lang w:val="en-AU"/>
        </w:rPr>
        <w:t xml:space="preserve"> (Parent / Line / Sub)</w:t>
      </w:r>
    </w:p>
    <w:p w:rsidR="00622565" w:rsidRDefault="00622565" w:rsidP="005001B0">
      <w:pPr>
        <w:pStyle w:val="ListParagraph"/>
        <w:numPr>
          <w:ilvl w:val="1"/>
          <w:numId w:val="36"/>
        </w:numPr>
        <w:tabs>
          <w:tab w:val="left" w:pos="1671"/>
        </w:tabs>
        <w:rPr>
          <w:lang w:val="en-AU"/>
        </w:rPr>
      </w:pPr>
      <w:r>
        <w:rPr>
          <w:lang w:val="en-AU"/>
        </w:rPr>
        <w:t>Stop</w:t>
      </w:r>
    </w:p>
    <w:p w:rsidR="00622565" w:rsidRDefault="00622565" w:rsidP="005001B0">
      <w:pPr>
        <w:pStyle w:val="ListParagraph"/>
        <w:numPr>
          <w:ilvl w:val="1"/>
          <w:numId w:val="36"/>
        </w:numPr>
        <w:tabs>
          <w:tab w:val="left" w:pos="1671"/>
        </w:tabs>
        <w:rPr>
          <w:lang w:val="en-AU"/>
        </w:rPr>
      </w:pPr>
      <w:r>
        <w:rPr>
          <w:lang w:val="en-AU"/>
        </w:rPr>
        <w:t>Service Location</w:t>
      </w:r>
    </w:p>
    <w:p w:rsidR="00622565" w:rsidRPr="00622565" w:rsidRDefault="00622565" w:rsidP="005001B0">
      <w:pPr>
        <w:pStyle w:val="ListParagraph"/>
        <w:numPr>
          <w:ilvl w:val="1"/>
          <w:numId w:val="36"/>
        </w:numPr>
        <w:tabs>
          <w:tab w:val="left" w:pos="1671"/>
        </w:tabs>
        <w:rPr>
          <w:lang w:val="en-AU"/>
        </w:rPr>
      </w:pPr>
      <w:r>
        <w:rPr>
          <w:lang w:val="en-AU"/>
        </w:rPr>
        <w:t>Stop Location</w:t>
      </w:r>
    </w:p>
    <w:p w:rsidR="00360827" w:rsidRDefault="00360827" w:rsidP="005001B0">
      <w:pPr>
        <w:pStyle w:val="ListParagraph"/>
        <w:numPr>
          <w:ilvl w:val="1"/>
          <w:numId w:val="36"/>
        </w:numPr>
        <w:tabs>
          <w:tab w:val="left" w:pos="1671"/>
        </w:tabs>
        <w:rPr>
          <w:lang w:val="en-AU"/>
        </w:rPr>
      </w:pPr>
      <w:r w:rsidRPr="00622565">
        <w:rPr>
          <w:lang w:val="en-AU"/>
        </w:rPr>
        <w:t>Vehicle</w:t>
      </w:r>
    </w:p>
    <w:p w:rsidR="00C73C49" w:rsidRPr="00622565" w:rsidRDefault="00C73C49" w:rsidP="005001B0">
      <w:pPr>
        <w:pStyle w:val="ListParagraph"/>
        <w:numPr>
          <w:ilvl w:val="1"/>
          <w:numId w:val="36"/>
        </w:numPr>
        <w:tabs>
          <w:tab w:val="left" w:pos="1671"/>
        </w:tabs>
        <w:rPr>
          <w:lang w:val="en-AU"/>
        </w:rPr>
      </w:pPr>
      <w:r>
        <w:rPr>
          <w:lang w:val="en-AU"/>
        </w:rPr>
        <w:t>Vehicle Position</w:t>
      </w:r>
    </w:p>
    <w:p w:rsidR="00622565" w:rsidRPr="00622565" w:rsidRDefault="00622565" w:rsidP="005001B0">
      <w:pPr>
        <w:pStyle w:val="ListParagraph"/>
        <w:numPr>
          <w:ilvl w:val="0"/>
          <w:numId w:val="36"/>
        </w:numPr>
        <w:tabs>
          <w:tab w:val="left" w:pos="1671"/>
        </w:tabs>
        <w:rPr>
          <w:lang w:val="en-AU"/>
        </w:rPr>
      </w:pPr>
      <w:r w:rsidRPr="00622565">
        <w:rPr>
          <w:lang w:val="en-AU"/>
        </w:rPr>
        <w:t>Ticketing – myki</w:t>
      </w:r>
    </w:p>
    <w:p w:rsidR="00622565" w:rsidRDefault="00622565" w:rsidP="005001B0">
      <w:pPr>
        <w:pStyle w:val="ListParagraph"/>
        <w:numPr>
          <w:ilvl w:val="1"/>
          <w:numId w:val="36"/>
        </w:numPr>
        <w:tabs>
          <w:tab w:val="left" w:pos="1671"/>
        </w:tabs>
        <w:rPr>
          <w:lang w:val="en-AU"/>
        </w:rPr>
      </w:pPr>
      <w:r>
        <w:rPr>
          <w:lang w:val="en-AU"/>
        </w:rPr>
        <w:lastRenderedPageBreak/>
        <w:t>Card</w:t>
      </w:r>
    </w:p>
    <w:p w:rsidR="00622565" w:rsidRDefault="00622565" w:rsidP="005001B0">
      <w:pPr>
        <w:pStyle w:val="ListParagraph"/>
        <w:numPr>
          <w:ilvl w:val="1"/>
          <w:numId w:val="36"/>
        </w:numPr>
        <w:tabs>
          <w:tab w:val="left" w:pos="1671"/>
        </w:tabs>
        <w:rPr>
          <w:lang w:val="en-AU"/>
        </w:rPr>
      </w:pPr>
      <w:r>
        <w:rPr>
          <w:lang w:val="en-AU"/>
        </w:rPr>
        <w:t>Fare Product</w:t>
      </w:r>
    </w:p>
    <w:p w:rsidR="00622565" w:rsidRDefault="00622565" w:rsidP="005001B0">
      <w:pPr>
        <w:pStyle w:val="ListParagraph"/>
        <w:numPr>
          <w:ilvl w:val="1"/>
          <w:numId w:val="36"/>
        </w:numPr>
        <w:tabs>
          <w:tab w:val="left" w:pos="1671"/>
        </w:tabs>
        <w:rPr>
          <w:lang w:val="en-AU"/>
        </w:rPr>
      </w:pPr>
      <w:r>
        <w:rPr>
          <w:lang w:val="en-AU"/>
        </w:rPr>
        <w:t>Terminal</w:t>
      </w:r>
    </w:p>
    <w:p w:rsidR="00622565" w:rsidRDefault="00622565" w:rsidP="005001B0">
      <w:pPr>
        <w:pStyle w:val="ListParagraph"/>
        <w:numPr>
          <w:ilvl w:val="1"/>
          <w:numId w:val="36"/>
        </w:numPr>
        <w:tabs>
          <w:tab w:val="left" w:pos="1671"/>
        </w:tabs>
        <w:rPr>
          <w:lang w:val="en-AU"/>
        </w:rPr>
      </w:pPr>
      <w:r>
        <w:rPr>
          <w:lang w:val="en-AU"/>
        </w:rPr>
        <w:t>Terminal Group</w:t>
      </w:r>
    </w:p>
    <w:p w:rsidR="00622565" w:rsidRDefault="00622565" w:rsidP="005001B0">
      <w:pPr>
        <w:pStyle w:val="ListParagraph"/>
        <w:numPr>
          <w:ilvl w:val="1"/>
          <w:numId w:val="36"/>
        </w:numPr>
        <w:tabs>
          <w:tab w:val="left" w:pos="1671"/>
        </w:tabs>
        <w:rPr>
          <w:lang w:val="en-AU"/>
        </w:rPr>
      </w:pPr>
      <w:r>
        <w:rPr>
          <w:lang w:val="en-AU"/>
        </w:rPr>
        <w:t>Zone</w:t>
      </w:r>
    </w:p>
    <w:p w:rsidR="00622565" w:rsidRPr="00622565" w:rsidRDefault="00622565" w:rsidP="005001B0">
      <w:pPr>
        <w:pStyle w:val="ListParagraph"/>
        <w:numPr>
          <w:ilvl w:val="1"/>
          <w:numId w:val="36"/>
        </w:numPr>
        <w:tabs>
          <w:tab w:val="left" w:pos="1671"/>
        </w:tabs>
        <w:rPr>
          <w:lang w:val="en-AU"/>
        </w:rPr>
      </w:pPr>
      <w:r>
        <w:rPr>
          <w:lang w:val="en-AU"/>
        </w:rPr>
        <w:t>Scan On/Off Transactions</w:t>
      </w:r>
    </w:p>
    <w:p w:rsidR="00622565" w:rsidRPr="00622565" w:rsidRDefault="00C73C49" w:rsidP="005001B0">
      <w:pPr>
        <w:pStyle w:val="ListParagraph"/>
        <w:numPr>
          <w:ilvl w:val="0"/>
          <w:numId w:val="36"/>
        </w:numPr>
        <w:tabs>
          <w:tab w:val="left" w:pos="1671"/>
        </w:tabs>
        <w:rPr>
          <w:lang w:val="en-AU"/>
        </w:rPr>
      </w:pPr>
      <w:r>
        <w:rPr>
          <w:lang w:val="en-AU"/>
        </w:rPr>
        <w:t>Patronage</w:t>
      </w:r>
    </w:p>
    <w:p w:rsidR="00622565" w:rsidRDefault="00C31762" w:rsidP="005001B0">
      <w:pPr>
        <w:pStyle w:val="ListParagraph"/>
        <w:numPr>
          <w:ilvl w:val="1"/>
          <w:numId w:val="36"/>
        </w:numPr>
        <w:tabs>
          <w:tab w:val="left" w:pos="1671"/>
        </w:tabs>
        <w:rPr>
          <w:lang w:val="en-AU"/>
        </w:rPr>
      </w:pPr>
      <w:r>
        <w:rPr>
          <w:lang w:val="en-AU"/>
        </w:rPr>
        <w:t>Sample</w:t>
      </w:r>
    </w:p>
    <w:p w:rsidR="00C73C49" w:rsidRDefault="00C73C49" w:rsidP="005001B0">
      <w:pPr>
        <w:pStyle w:val="ListParagraph"/>
        <w:numPr>
          <w:ilvl w:val="1"/>
          <w:numId w:val="36"/>
        </w:numPr>
        <w:tabs>
          <w:tab w:val="left" w:pos="1671"/>
        </w:tabs>
        <w:rPr>
          <w:lang w:val="en-AU"/>
        </w:rPr>
      </w:pPr>
      <w:r>
        <w:rPr>
          <w:lang w:val="en-AU"/>
        </w:rPr>
        <w:t>Estimated Patronage</w:t>
      </w:r>
    </w:p>
    <w:p w:rsidR="00C31762" w:rsidRPr="00C73C49" w:rsidRDefault="00E11AF4" w:rsidP="00525DAA">
      <w:pPr>
        <w:rPr>
          <w:lang w:val="en-AU"/>
        </w:rPr>
      </w:pPr>
      <w:r>
        <w:rPr>
          <w:lang w:val="en-AU"/>
        </w:rPr>
        <w:t xml:space="preserve">Wherever possible, entities will be named following the </w:t>
      </w:r>
      <w:proofErr w:type="spellStart"/>
      <w:r>
        <w:rPr>
          <w:lang w:val="en-AU"/>
        </w:rPr>
        <w:t>TransModel</w:t>
      </w:r>
      <w:proofErr w:type="spellEnd"/>
      <w:r>
        <w:rPr>
          <w:lang w:val="en-AU"/>
        </w:rPr>
        <w:t xml:space="preserve"> standards for public transport data</w:t>
      </w:r>
      <w:r w:rsidR="007D2431">
        <w:rPr>
          <w:lang w:val="en-AU"/>
        </w:rPr>
        <w:t xml:space="preserve">, and extended if the source systems contain entities that do not match an entity within </w:t>
      </w:r>
      <w:proofErr w:type="spellStart"/>
      <w:r w:rsidR="007D2431">
        <w:rPr>
          <w:lang w:val="en-AU"/>
        </w:rPr>
        <w:t>TransModel</w:t>
      </w:r>
      <w:proofErr w:type="spellEnd"/>
      <w:r w:rsidR="007D2431">
        <w:rPr>
          <w:lang w:val="en-AU"/>
        </w:rPr>
        <w:t xml:space="preserve">. When </w:t>
      </w:r>
      <w:r w:rsidR="00FD17EE">
        <w:rPr>
          <w:lang w:val="en-AU"/>
        </w:rPr>
        <w:t>converting</w:t>
      </w:r>
      <w:r w:rsidR="007D2431">
        <w:rPr>
          <w:lang w:val="en-AU"/>
        </w:rPr>
        <w:t xml:space="preserve"> back to a </w:t>
      </w:r>
      <w:proofErr w:type="spellStart"/>
      <w:r w:rsidR="007D2431">
        <w:rPr>
          <w:lang w:val="en-AU"/>
        </w:rPr>
        <w:t>TransModel</w:t>
      </w:r>
      <w:proofErr w:type="spellEnd"/>
      <w:r w:rsidR="007D2431">
        <w:rPr>
          <w:lang w:val="en-AU"/>
        </w:rPr>
        <w:t xml:space="preserve"> format, any additional entities will not be shown.</w:t>
      </w:r>
    </w:p>
    <w:p w:rsidR="00622565" w:rsidRPr="00622565" w:rsidRDefault="00622565" w:rsidP="00622565">
      <w:pPr>
        <w:tabs>
          <w:tab w:val="left" w:pos="1671"/>
        </w:tabs>
        <w:ind w:left="648"/>
        <w:rPr>
          <w:lang w:val="en-AU"/>
        </w:rPr>
      </w:pPr>
    </w:p>
    <w:p w:rsidR="00360827" w:rsidRPr="00622565" w:rsidRDefault="00360827" w:rsidP="00622565">
      <w:pPr>
        <w:tabs>
          <w:tab w:val="left" w:pos="1671"/>
        </w:tabs>
        <w:ind w:left="648"/>
        <w:rPr>
          <w:lang w:val="en-AU"/>
        </w:rPr>
      </w:pPr>
    </w:p>
    <w:p w:rsidR="008D31E4" w:rsidRDefault="008D31E4">
      <w:pPr>
        <w:spacing w:after="0"/>
        <w:ind w:left="0"/>
        <w:rPr>
          <w:rFonts w:ascii="Helvetica" w:hAnsi="Helvetica" w:cs="Helvetica"/>
          <w:bCs/>
          <w:color w:val="FF0000"/>
          <w:sz w:val="28"/>
          <w:szCs w:val="28"/>
        </w:rPr>
      </w:pPr>
      <w:bookmarkStart w:id="80" w:name="_Toc434392257"/>
      <w:r>
        <w:br w:type="page"/>
      </w:r>
    </w:p>
    <w:p w:rsidR="00FE5736" w:rsidRPr="006C3EB5" w:rsidRDefault="00FE5736" w:rsidP="00783A56">
      <w:pPr>
        <w:pStyle w:val="Heading2"/>
      </w:pPr>
      <w:bookmarkStart w:id="81" w:name="_Toc468283792"/>
      <w:r>
        <w:lastRenderedPageBreak/>
        <w:t>Logical Data Entities</w:t>
      </w:r>
      <w:bookmarkEnd w:id="80"/>
      <w:bookmarkEnd w:id="81"/>
    </w:p>
    <w:p w:rsidR="008D31E4" w:rsidRDefault="008D31E4">
      <w:pPr>
        <w:spacing w:after="0"/>
        <w:ind w:left="0"/>
      </w:pPr>
      <w:bookmarkStart w:id="82" w:name="_Toc434392258"/>
      <w:r>
        <w:t>The following high level entities are defined for the Proof of Value DAP. For more information and greater details on each entity, please refer to the Data Mapping Specification documents.</w:t>
      </w:r>
    </w:p>
    <w:p w:rsidR="008F740F" w:rsidRDefault="008F740F">
      <w:pPr>
        <w:spacing w:after="0"/>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6"/>
        <w:gridCol w:w="5300"/>
      </w:tblGrid>
      <w:tr w:rsidR="008F740F" w:rsidTr="00E35280">
        <w:trPr>
          <w:jc w:val="center"/>
        </w:trPr>
        <w:tc>
          <w:tcPr>
            <w:tcW w:w="4186" w:type="dxa"/>
            <w:shd w:val="clear" w:color="auto" w:fill="4F81BD" w:themeFill="accent1"/>
          </w:tcPr>
          <w:p w:rsidR="008F740F" w:rsidRDefault="008F740F" w:rsidP="00A63CE2">
            <w:pPr>
              <w:ind w:left="0"/>
            </w:pPr>
            <w:r>
              <w:t>Service</w:t>
            </w:r>
          </w:p>
        </w:tc>
        <w:tc>
          <w:tcPr>
            <w:tcW w:w="5300" w:type="dxa"/>
            <w:shd w:val="clear" w:color="auto" w:fill="4F81BD" w:themeFill="accent1"/>
          </w:tcPr>
          <w:p w:rsidR="008F740F" w:rsidRDefault="008F740F" w:rsidP="00A63CE2">
            <w:pPr>
              <w:ind w:left="0"/>
            </w:pPr>
            <w:r>
              <w:t>Function</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dv.Hub_AvailableRoute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 for Available Routes.</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dv.Hub_CardStatus</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Card Status</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dv.Hub_CardSubtype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Card Subtype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dv.Hub_Date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Date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dv.Hub_DepotAllocation</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(reference) Hub entity captures the business key for Depot Allocations.</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dv.Hub_Entrance</w:t>
            </w:r>
            <w:proofErr w:type="spellEnd"/>
          </w:p>
        </w:tc>
        <w:tc>
          <w:tcPr>
            <w:tcW w:w="5300" w:type="dxa"/>
          </w:tcPr>
          <w:p w:rsidR="008F740F" w:rsidRPr="00E35280" w:rsidRDefault="008F740F" w:rsidP="00E35280">
            <w:pPr>
              <w:pStyle w:val="Notes"/>
              <w:rPr>
                <w:rFonts w:asciiTheme="minorHAnsi" w:hAnsiTheme="minorHAnsi"/>
              </w:rPr>
            </w:pPr>
            <w:r w:rsidRPr="00E35280">
              <w:rPr>
                <w:rFonts w:asciiTheme="minorHAnsi" w:hAnsiTheme="minorHAnsi"/>
              </w:rPr>
              <w:t>This (reference) Hub entity captures the business key for Entrance.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dv.Hub_FareProduct</w:t>
            </w:r>
            <w:proofErr w:type="spellEnd"/>
          </w:p>
        </w:tc>
        <w:tc>
          <w:tcPr>
            <w:tcW w:w="5300" w:type="dxa"/>
          </w:tcPr>
          <w:p w:rsidR="008F740F" w:rsidRPr="00E35280" w:rsidRDefault="008F740F" w:rsidP="00A63CE2">
            <w:pPr>
              <w:pStyle w:val="Notes"/>
              <w:rPr>
                <w:rFonts w:asciiTheme="minorHAnsi" w:hAnsiTheme="minorHAnsi"/>
                <w:color w:val="000000"/>
              </w:rPr>
            </w:pPr>
            <w:r w:rsidRPr="00E35280">
              <w:rPr>
                <w:rFonts w:asciiTheme="minorHAnsi" w:hAnsiTheme="minorHAnsi"/>
                <w:color w:val="000000"/>
              </w:rPr>
              <w:t>This Hub entity captures the business keys for Fare Product Master. Fare product master lists the actual fare product created on the card. A touch on, touch off, or card transaction interacts with these fare products.</w:t>
            </w:r>
          </w:p>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A fare product can be an </w:t>
            </w:r>
            <w:proofErr w:type="spellStart"/>
            <w:r w:rsidRPr="00E35280">
              <w:rPr>
                <w:rFonts w:asciiTheme="minorHAnsi" w:hAnsiTheme="minorHAnsi"/>
                <w:color w:val="000000"/>
              </w:rPr>
              <w:t>nHour</w:t>
            </w:r>
            <w:proofErr w:type="spellEnd"/>
            <w:r w:rsidRPr="00E35280">
              <w:rPr>
                <w:rFonts w:asciiTheme="minorHAnsi" w:hAnsiTheme="minorHAnsi"/>
                <w:color w:val="000000"/>
              </w:rPr>
              <w:t xml:space="preserve"> product (2-hour or more depending on zones travelled), an </w:t>
            </w:r>
            <w:proofErr w:type="spellStart"/>
            <w:r w:rsidRPr="00E35280">
              <w:rPr>
                <w:rFonts w:asciiTheme="minorHAnsi" w:hAnsiTheme="minorHAnsi"/>
                <w:color w:val="000000"/>
              </w:rPr>
              <w:t>ePass</w:t>
            </w:r>
            <w:proofErr w:type="spellEnd"/>
            <w:r w:rsidRPr="00E35280">
              <w:rPr>
                <w:rFonts w:asciiTheme="minorHAnsi" w:hAnsiTheme="minorHAnsi"/>
                <w:color w:val="000000"/>
              </w:rPr>
              <w:t xml:space="preserve"> (variable duration pass measured in days), or a </w:t>
            </w:r>
            <w:proofErr w:type="spellStart"/>
            <w:r w:rsidRPr="00E35280">
              <w:rPr>
                <w:rFonts w:asciiTheme="minorHAnsi" w:hAnsiTheme="minorHAnsi"/>
                <w:color w:val="000000"/>
              </w:rPr>
              <w:t>FixedePass</w:t>
            </w:r>
            <w:proofErr w:type="spellEnd"/>
            <w:r w:rsidRPr="00E35280">
              <w:rPr>
                <w:rFonts w:asciiTheme="minorHAnsi" w:hAnsiTheme="minorHAnsi"/>
                <w:color w:val="000000"/>
              </w:rPr>
              <w:t xml:space="preserve"> (fixed duration pass, </w:t>
            </w:r>
            <w:proofErr w:type="spellStart"/>
            <w:r w:rsidRPr="00E35280">
              <w:rPr>
                <w:rFonts w:asciiTheme="minorHAnsi" w:hAnsiTheme="minorHAnsi"/>
                <w:color w:val="000000"/>
              </w:rPr>
              <w:t>e.g</w:t>
            </w:r>
            <w:proofErr w:type="spellEnd"/>
            <w:r w:rsidRPr="00E35280">
              <w:rPr>
                <w:rFonts w:asciiTheme="minorHAnsi" w:hAnsiTheme="minorHAnsi"/>
                <w:color w:val="000000"/>
              </w:rPr>
              <w:t xml:space="preserve"> Student Pass).</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dv.Hub_FareProductStatus</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Fare Product Status which can be associated with each Smart Card</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dv.Hub_FareProductType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Fare Products which can be associated with each Smart Card</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dv.Hub_JourneyVehicle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 for the actual Journey Vehicle (trip) data.</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dv.Hub_Location</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Hub entity captures the business key for </w:t>
            </w:r>
            <w:proofErr w:type="gramStart"/>
            <w:r w:rsidRPr="00E35280">
              <w:rPr>
                <w:rFonts w:asciiTheme="minorHAnsi" w:hAnsiTheme="minorHAnsi"/>
                <w:color w:val="000000"/>
              </w:rPr>
              <w:t>Location..</w:t>
            </w:r>
            <w:proofErr w:type="gramEnd"/>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dv.Hub_LocationEntrance</w:t>
            </w:r>
            <w:proofErr w:type="spellEnd"/>
          </w:p>
        </w:tc>
        <w:tc>
          <w:tcPr>
            <w:tcW w:w="5300" w:type="dxa"/>
          </w:tcPr>
          <w:p w:rsidR="008F740F" w:rsidRPr="00E35280" w:rsidRDefault="008F740F" w:rsidP="00A63CE2">
            <w:pPr>
              <w:ind w:left="0"/>
              <w:rPr>
                <w:rFonts w:asciiTheme="minorHAnsi" w:hAnsiTheme="minorHAnsi"/>
                <w:szCs w:val="20"/>
              </w:rPr>
            </w:pPr>
            <w:r w:rsidRPr="00E35280">
              <w:rPr>
                <w:rFonts w:asciiTheme="minorHAnsi" w:hAnsiTheme="minorHAnsi"/>
                <w:color w:val="000000"/>
                <w:szCs w:val="20"/>
              </w:rPr>
              <w:t xml:space="preserve">This Hub entity captures the business key for Point of Interest. </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dv.Hub_LocationPoint</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 for the actual Point (trip) data.</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dv.Hub_Mode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(reference) Hub entity captures the business key for Mode.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dv.Hub_mykiJourney</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Hub entity captures the business keys for Trip Information as recorded in myki. This is similar to the journey information recorded from </w:t>
            </w:r>
            <w:proofErr w:type="spellStart"/>
            <w:r w:rsidRPr="00E35280">
              <w:rPr>
                <w:rFonts w:asciiTheme="minorHAnsi" w:hAnsiTheme="minorHAnsi"/>
                <w:color w:val="000000"/>
              </w:rPr>
              <w:t>Smartrak</w:t>
            </w:r>
            <w:proofErr w:type="spellEnd"/>
            <w:r w:rsidRPr="00E35280">
              <w:rPr>
                <w:rFonts w:asciiTheme="minorHAnsi" w:hAnsiTheme="minorHAnsi"/>
                <w:color w:val="000000"/>
              </w:rPr>
              <w:t>. The difference is that this data is not system generated and is reliant on the driver entering the correct information.</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dv.Hub_mykiRouteStop</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Route Stop as sourced from myki</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dv.Hub_Operator</w:t>
            </w:r>
            <w:proofErr w:type="spellEnd"/>
          </w:p>
        </w:tc>
        <w:tc>
          <w:tcPr>
            <w:tcW w:w="5300" w:type="dxa"/>
          </w:tcPr>
          <w:p w:rsidR="008F740F" w:rsidRPr="00E35280" w:rsidRDefault="008F740F" w:rsidP="00A63CE2">
            <w:pPr>
              <w:ind w:left="0"/>
              <w:rPr>
                <w:rFonts w:asciiTheme="minorHAnsi" w:hAnsiTheme="minorHAnsi"/>
                <w:szCs w:val="20"/>
              </w:rPr>
            </w:pPr>
            <w:r w:rsidRPr="00E35280">
              <w:rPr>
                <w:rFonts w:asciiTheme="minorHAnsi" w:hAnsiTheme="minorHAnsi"/>
                <w:color w:val="000000"/>
                <w:szCs w:val="20"/>
              </w:rPr>
              <w:t xml:space="preserve">This Hub entity captures the business key for the Operators. </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dv.Hub_ParentRoute</w:t>
            </w:r>
            <w:proofErr w:type="spellEnd"/>
          </w:p>
        </w:tc>
        <w:tc>
          <w:tcPr>
            <w:tcW w:w="5300" w:type="dxa"/>
          </w:tcPr>
          <w:p w:rsidR="008F740F" w:rsidRPr="00E35280" w:rsidRDefault="008F740F" w:rsidP="00A63CE2">
            <w:pPr>
              <w:ind w:left="0"/>
              <w:rPr>
                <w:rFonts w:asciiTheme="minorHAnsi" w:hAnsiTheme="minorHAnsi"/>
                <w:szCs w:val="20"/>
              </w:rPr>
            </w:pPr>
            <w:r w:rsidRPr="00E35280">
              <w:rPr>
                <w:rFonts w:asciiTheme="minorHAnsi" w:hAnsiTheme="minorHAnsi"/>
                <w:color w:val="000000"/>
                <w:szCs w:val="20"/>
              </w:rPr>
              <w:t xml:space="preserve">This Hub entity captures the business key for Parent Routes. </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dv.Hub_PaymentType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Payment Type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dv.Hub_RemoteEvent</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Hub entity captures the business key for </w:t>
            </w:r>
            <w:proofErr w:type="spellStart"/>
            <w:r w:rsidRPr="00E35280">
              <w:rPr>
                <w:rFonts w:asciiTheme="minorHAnsi" w:hAnsiTheme="minorHAnsi"/>
                <w:color w:val="000000"/>
              </w:rPr>
              <w:t>RemoteEvent</w:t>
            </w:r>
            <w:proofErr w:type="spellEnd"/>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dv.Hub_Route</w:t>
            </w:r>
            <w:proofErr w:type="spellEnd"/>
          </w:p>
        </w:tc>
        <w:tc>
          <w:tcPr>
            <w:tcW w:w="5300" w:type="dxa"/>
          </w:tcPr>
          <w:p w:rsidR="008F740F" w:rsidRPr="00E35280" w:rsidRDefault="008F740F" w:rsidP="00A63CE2">
            <w:pPr>
              <w:pStyle w:val="Notes"/>
              <w:rPr>
                <w:rFonts w:asciiTheme="minorHAnsi" w:hAnsiTheme="minorHAnsi"/>
                <w:color w:val="000000"/>
              </w:rPr>
            </w:pPr>
            <w:r w:rsidRPr="00E35280">
              <w:rPr>
                <w:rFonts w:asciiTheme="minorHAnsi" w:hAnsiTheme="minorHAnsi"/>
                <w:color w:val="000000"/>
              </w:rPr>
              <w:t>This Hub entity captures the business key for Line (Routes</w:t>
            </w:r>
            <w:proofErr w:type="gramStart"/>
            <w:r w:rsidRPr="00E35280">
              <w:rPr>
                <w:rFonts w:asciiTheme="minorHAnsi" w:hAnsiTheme="minorHAnsi"/>
                <w:color w:val="000000"/>
              </w:rPr>
              <w:t>)..</w:t>
            </w:r>
            <w:proofErr w:type="gramEnd"/>
          </w:p>
          <w:p w:rsidR="008F740F" w:rsidRPr="00E35280" w:rsidRDefault="008F740F" w:rsidP="00A63CE2">
            <w:pPr>
              <w:pStyle w:val="Notes"/>
              <w:rPr>
                <w:rFonts w:asciiTheme="minorHAnsi" w:hAnsiTheme="minorHAnsi"/>
                <w:color w:val="000000"/>
              </w:rPr>
            </w:pPr>
          </w:p>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Contains the list of directional travel lines (</w:t>
            </w:r>
            <w:proofErr w:type="spellStart"/>
            <w:r w:rsidRPr="00E35280">
              <w:rPr>
                <w:rFonts w:asciiTheme="minorHAnsi" w:hAnsiTheme="minorHAnsi"/>
                <w:color w:val="000000"/>
              </w:rPr>
              <w:t>Eg.</w:t>
            </w:r>
            <w:proofErr w:type="spellEnd"/>
            <w:r w:rsidRPr="00E35280">
              <w:rPr>
                <w:rFonts w:asciiTheme="minorHAnsi" w:hAnsiTheme="minorHAnsi"/>
                <w:color w:val="000000"/>
              </w:rPr>
              <w:t xml:space="preserve"> Lilydale line to </w:t>
            </w:r>
            <w:r w:rsidRPr="00E35280">
              <w:rPr>
                <w:rFonts w:asciiTheme="minorHAnsi" w:hAnsiTheme="minorHAnsi"/>
                <w:color w:val="000000"/>
              </w:rPr>
              <w:lastRenderedPageBreak/>
              <w:t>Lilydale, Lilydale line to City)</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lastRenderedPageBreak/>
              <w:t>dv.Hub_ScheduledJourney</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Hub entity captures the business key for Schedule Journey. This is the planned movement of a public transport vehicle from the origin to the destination. </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dv.Hub_Service</w:t>
            </w:r>
            <w:proofErr w:type="spellEnd"/>
          </w:p>
        </w:tc>
        <w:tc>
          <w:tcPr>
            <w:tcW w:w="5300" w:type="dxa"/>
          </w:tcPr>
          <w:p w:rsidR="008F740F" w:rsidRPr="00E35280" w:rsidRDefault="008F740F" w:rsidP="00A63CE2">
            <w:pPr>
              <w:ind w:left="0"/>
              <w:rPr>
                <w:rFonts w:asciiTheme="minorHAnsi" w:hAnsiTheme="minorHAnsi"/>
                <w:szCs w:val="20"/>
              </w:rPr>
            </w:pPr>
            <w:r w:rsidRPr="00E35280">
              <w:rPr>
                <w:rFonts w:asciiTheme="minorHAnsi" w:hAnsiTheme="minorHAnsi"/>
                <w:color w:val="000000"/>
                <w:szCs w:val="20"/>
              </w:rPr>
              <w:t xml:space="preserve">This Hub entity captures the business key for Service. This is the planned movement of a public transport vehicle from the origin to the destination. </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dv.Hub_ServiceException</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Hub entity captures the business key for Service Exceptions. This is the planned movement of a public transport vehicle from the origin to the destination. </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dv.Hub_ServiceLocation</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Service Location</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dv.Hub_ServiceProvider</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Service Provider</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dv.Hub_Shape</w:t>
            </w:r>
            <w:proofErr w:type="spellEnd"/>
          </w:p>
        </w:tc>
        <w:tc>
          <w:tcPr>
            <w:tcW w:w="5300" w:type="dxa"/>
          </w:tcPr>
          <w:p w:rsidR="008F740F" w:rsidRPr="00E35280" w:rsidRDefault="008F740F" w:rsidP="00A63CE2">
            <w:pPr>
              <w:ind w:left="0"/>
              <w:rPr>
                <w:rFonts w:asciiTheme="minorHAnsi" w:hAnsiTheme="minorHAnsi"/>
                <w:szCs w:val="20"/>
              </w:rPr>
            </w:pPr>
            <w:r w:rsidRPr="00E35280">
              <w:rPr>
                <w:rFonts w:asciiTheme="minorHAnsi" w:hAnsiTheme="minorHAnsi"/>
                <w:color w:val="000000"/>
                <w:szCs w:val="20"/>
              </w:rPr>
              <w:t xml:space="preserve">This Hub entity captures the business key for Shape. This is the planned movement of a public transport vehicle from the origin to the destination. </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dv.Hub_SmartCard</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Hub entity captures the business keys for each Smart Card. This could be the Card Physical Id in the case of an LLSC card or the </w:t>
            </w:r>
            <w:proofErr w:type="spellStart"/>
            <w:r w:rsidRPr="00E35280">
              <w:rPr>
                <w:rFonts w:asciiTheme="minorHAnsi" w:hAnsiTheme="minorHAnsi"/>
                <w:color w:val="000000"/>
              </w:rPr>
              <w:t>Card_Surface_Id</w:t>
            </w:r>
            <w:proofErr w:type="spellEnd"/>
            <w:r w:rsidRPr="00E35280">
              <w:rPr>
                <w:rFonts w:asciiTheme="minorHAnsi" w:hAnsiTheme="minorHAnsi"/>
                <w:color w:val="000000"/>
              </w:rPr>
              <w:t xml:space="preserve"> in the case of Disposable card.</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dv.Hub_Stop</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Hub entity captures the business key for Stops. </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dv.Hub_Survey</w:t>
            </w:r>
            <w:proofErr w:type="spellEnd"/>
          </w:p>
        </w:tc>
        <w:tc>
          <w:tcPr>
            <w:tcW w:w="5300" w:type="dxa"/>
          </w:tcPr>
          <w:p w:rsidR="008F740F" w:rsidRPr="00E35280" w:rsidRDefault="008F740F" w:rsidP="00A63CE2">
            <w:pPr>
              <w:ind w:left="0"/>
              <w:rPr>
                <w:rFonts w:asciiTheme="minorHAnsi" w:hAnsiTheme="minorHAnsi"/>
                <w:szCs w:val="20"/>
              </w:rPr>
            </w:pPr>
            <w:r w:rsidRPr="00E35280">
              <w:rPr>
                <w:rFonts w:asciiTheme="minorHAnsi" w:hAnsiTheme="minorHAnsi"/>
                <w:szCs w:val="20"/>
              </w:rPr>
              <w:t>This Hub entity captures the business key for Survey files.</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dv.Hub_Terminal</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Terminals</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dv.Hub_TerminalGroupLocation</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Terminal Group Location</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dv.Hub_TerminalStatus</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Terminal Status.</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dv.Hub_Time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Time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dv.Hub_TransactionType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Hub entity captures the business keys for Transaction Type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dv.Hub_Vehicle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Hub entity captures the business key for Vehicle. </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dv.Hub_Zone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(reference) Hub entity captures the business key for Zone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dv.Link_CardFinancialTransaction</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link entity captures a financial transaction that occurs. </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dv.Link_EntranceTerminal</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captures the relationship between Entrance and Terminal</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dv.Link_FareproductUsage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link entity captures </w:t>
            </w:r>
            <w:proofErr w:type="spellStart"/>
            <w:r w:rsidRPr="00E35280">
              <w:rPr>
                <w:rFonts w:asciiTheme="minorHAnsi" w:hAnsiTheme="minorHAnsi"/>
                <w:color w:val="000000"/>
              </w:rPr>
              <w:t>Fareproduct</w:t>
            </w:r>
            <w:proofErr w:type="spellEnd"/>
            <w:r w:rsidRPr="00E35280">
              <w:rPr>
                <w:rFonts w:asciiTheme="minorHAnsi" w:hAnsiTheme="minorHAnsi"/>
                <w:color w:val="000000"/>
              </w:rPr>
              <w:t xml:space="preserve"> usage transactions</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dv.Link_Journey_LocationPoint</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Journey and Location Point.</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dv.Link_JourneyVehicleLocationPoint</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Journey and Vehicle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dv.Link_JourneyVehicleOperator</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Journey and Vehicle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dv.Link_JourneyVehicleRouteParentRoute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Journey, Route and Parent Route.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dv.Link_JourneyVehicleVehicle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Journey and Vehicle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dv.Link_LocationPointLocationEntrance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a Point of interest and a location.</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dv.Link_OperatorRoute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link entity captures the relationship between Operator </w:t>
            </w:r>
            <w:r w:rsidRPr="00E35280">
              <w:rPr>
                <w:rFonts w:asciiTheme="minorHAnsi" w:hAnsiTheme="minorHAnsi"/>
                <w:color w:val="000000"/>
              </w:rPr>
              <w:lastRenderedPageBreak/>
              <w:t>and Operator Path</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lastRenderedPageBreak/>
              <w:t>dv.Link_PassengerTrip</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linkage between a Touch on and Touch off transaction with the purpose of identifying a passenger trip</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dv.Link_PassengerTripIntermediateStop</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linkage between a Touch on and Touch off transaction with the purpose of identifying a passenger trip</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dv.Link_RemoteEventVehicle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Remote Event and Vehicle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dv.Link_RouteAvailableRoute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Routes and Routes Available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dv.Link_RouteParentRoute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Route and Parent Route.</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dv.Link_RouteStop</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Route and Stop.</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dv.Link_ServiceLocation_ServiceProvider</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linkage of a service location to a service provider</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dv.Link_ServiceScheduledJourneyStop</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a Service, Scheduled Journey, and Stops.</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dv.Link_ServiceShapeScheduledJourneyRoute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a Service, Shape (geospatial points), Route, and Scheduled Journey.</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dv.Link_StopMode</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relationship between a Stop of and Mode of transport.</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dv.Link_SurveyDetail</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link captures the relationship between Survey, Stop, Vehicle and surveyor </w:t>
            </w:r>
            <w:proofErr w:type="spellStart"/>
            <w:r w:rsidRPr="00E35280">
              <w:rPr>
                <w:rFonts w:asciiTheme="minorHAnsi" w:hAnsiTheme="minorHAnsi"/>
                <w:color w:val="000000"/>
              </w:rPr>
              <w:t>SmartCard</w:t>
            </w:r>
            <w:proofErr w:type="spellEnd"/>
            <w:r w:rsidRPr="00E35280">
              <w:rPr>
                <w:rFonts w:asciiTheme="minorHAnsi" w:hAnsiTheme="minorHAnsi"/>
                <w:color w:val="000000"/>
              </w:rPr>
              <w:t xml:space="preserve"> (Tram and Bus)</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dv.Link_SurveyDetailTrain</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link captures the relationship between Survey, Entrance and surveyor </w:t>
            </w:r>
            <w:proofErr w:type="spellStart"/>
            <w:r w:rsidRPr="00E35280">
              <w:rPr>
                <w:rFonts w:asciiTheme="minorHAnsi" w:hAnsiTheme="minorHAnsi"/>
                <w:color w:val="000000"/>
              </w:rPr>
              <w:t>SmartCard</w:t>
            </w:r>
            <w:proofErr w:type="spellEnd"/>
            <w:r w:rsidRPr="00E35280">
              <w:rPr>
                <w:rFonts w:asciiTheme="minorHAnsi" w:hAnsiTheme="minorHAnsi"/>
                <w:color w:val="000000"/>
              </w:rPr>
              <w:t xml:space="preserve"> (Train)</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dv.Link_Terminal_TerminalGroupLocation</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linkage of a terminal to a terminal group</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dv.Link_TerminalGroupLocation_ServiceLocation</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the linkage of a terminal group to a service location</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dv.Link_TouchOffTransaction</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 xml:space="preserve">This link entity captures a touch off transaction that occurs. </w:t>
            </w:r>
          </w:p>
        </w:tc>
      </w:tr>
      <w:tr w:rsidR="008F740F" w:rsidTr="00E35280">
        <w:trPr>
          <w:jc w:val="center"/>
        </w:trPr>
        <w:tc>
          <w:tcPr>
            <w:tcW w:w="4186" w:type="dxa"/>
          </w:tcPr>
          <w:p w:rsidR="008F740F" w:rsidRPr="00E35280" w:rsidRDefault="008F740F" w:rsidP="00A63CE2">
            <w:pPr>
              <w:ind w:left="0"/>
              <w:rPr>
                <w:rFonts w:asciiTheme="minorHAnsi" w:hAnsiTheme="minorHAnsi"/>
                <w:szCs w:val="20"/>
              </w:rPr>
            </w:pPr>
            <w:proofErr w:type="spellStart"/>
            <w:r w:rsidRPr="00E35280">
              <w:rPr>
                <w:rFonts w:asciiTheme="minorHAnsi" w:hAnsiTheme="minorHAnsi"/>
                <w:szCs w:val="20"/>
              </w:rPr>
              <w:t>dv.Link_TouchOnTransaction</w:t>
            </w:r>
            <w:proofErr w:type="spellEnd"/>
          </w:p>
        </w:tc>
        <w:tc>
          <w:tcPr>
            <w:tcW w:w="5300" w:type="dxa"/>
          </w:tcPr>
          <w:p w:rsidR="008F740F" w:rsidRPr="00E35280" w:rsidRDefault="008F740F" w:rsidP="00E35280">
            <w:pPr>
              <w:pStyle w:val="Notes"/>
              <w:rPr>
                <w:rFonts w:asciiTheme="minorHAnsi" w:hAnsiTheme="minorHAnsi"/>
                <w:color w:val="000000"/>
              </w:rPr>
            </w:pPr>
            <w:r w:rsidRPr="00E35280">
              <w:rPr>
                <w:rFonts w:asciiTheme="minorHAnsi" w:hAnsiTheme="minorHAnsi"/>
                <w:color w:val="000000"/>
              </w:rPr>
              <w:t>This link entity captures a touch on transaction that occurs</w:t>
            </w:r>
          </w:p>
        </w:tc>
      </w:tr>
      <w:tr w:rsidR="008F740F" w:rsidTr="006C7E70">
        <w:trPr>
          <w:jc w:val="center"/>
        </w:trPr>
        <w:tc>
          <w:tcPr>
            <w:tcW w:w="4186" w:type="dxa"/>
          </w:tcPr>
          <w:p w:rsidR="008F740F" w:rsidRPr="00C25AF2" w:rsidRDefault="008F740F" w:rsidP="00A63CE2">
            <w:pPr>
              <w:ind w:left="0"/>
              <w:rPr>
                <w:rFonts w:asciiTheme="minorHAnsi" w:hAnsiTheme="minorHAnsi"/>
                <w:szCs w:val="20"/>
              </w:rPr>
            </w:pPr>
            <w:proofErr w:type="spellStart"/>
            <w:r w:rsidRPr="00F75735">
              <w:rPr>
                <w:rFonts w:asciiTheme="minorHAnsi" w:hAnsiTheme="minorHAnsi"/>
                <w:szCs w:val="20"/>
              </w:rPr>
              <w:t>bv.Link_SmartrakGTS</w:t>
            </w:r>
            <w:proofErr w:type="spellEnd"/>
          </w:p>
        </w:tc>
        <w:tc>
          <w:tcPr>
            <w:tcW w:w="5300" w:type="dxa"/>
          </w:tcPr>
          <w:p w:rsidR="008F740F" w:rsidRPr="00C25AF2" w:rsidRDefault="008F740F" w:rsidP="008D31E4">
            <w:pPr>
              <w:pStyle w:val="Notes"/>
              <w:rPr>
                <w:rFonts w:asciiTheme="minorHAnsi" w:hAnsiTheme="minorHAnsi"/>
                <w:color w:val="000000"/>
              </w:rPr>
            </w:pPr>
            <w:r w:rsidRPr="00F75735">
              <w:rPr>
                <w:rFonts w:asciiTheme="minorHAnsi" w:hAnsiTheme="minorHAnsi"/>
                <w:color w:val="000000"/>
              </w:rPr>
              <w:t xml:space="preserve">This link entity captures the relationship between </w:t>
            </w:r>
            <w:proofErr w:type="spellStart"/>
            <w:r w:rsidRPr="00F75735">
              <w:rPr>
                <w:rFonts w:asciiTheme="minorHAnsi" w:hAnsiTheme="minorHAnsi"/>
                <w:color w:val="000000"/>
              </w:rPr>
              <w:t>JourneyVehicle</w:t>
            </w:r>
            <w:proofErr w:type="spellEnd"/>
            <w:r w:rsidRPr="00F75735">
              <w:rPr>
                <w:rFonts w:asciiTheme="minorHAnsi" w:hAnsiTheme="minorHAnsi"/>
                <w:color w:val="000000"/>
              </w:rPr>
              <w:t xml:space="preserve">, Stop, Service, Route, and </w:t>
            </w:r>
            <w:proofErr w:type="spellStart"/>
            <w:r w:rsidRPr="00F75735">
              <w:rPr>
                <w:rFonts w:asciiTheme="minorHAnsi" w:hAnsiTheme="minorHAnsi"/>
                <w:color w:val="000000"/>
              </w:rPr>
              <w:t>ScheduledJourney</w:t>
            </w:r>
            <w:proofErr w:type="spellEnd"/>
            <w:r w:rsidRPr="00F75735">
              <w:rPr>
                <w:rFonts w:asciiTheme="minorHAnsi" w:hAnsiTheme="minorHAnsi"/>
                <w:color w:val="000000"/>
              </w:rPr>
              <w:t>.</w:t>
            </w:r>
          </w:p>
        </w:tc>
      </w:tr>
      <w:tr w:rsidR="008F740F" w:rsidTr="006C7E70">
        <w:trPr>
          <w:jc w:val="center"/>
        </w:trPr>
        <w:tc>
          <w:tcPr>
            <w:tcW w:w="4186" w:type="dxa"/>
          </w:tcPr>
          <w:p w:rsidR="008F740F" w:rsidRPr="00C25AF2" w:rsidRDefault="008F740F" w:rsidP="00A63CE2">
            <w:pPr>
              <w:ind w:left="0"/>
              <w:rPr>
                <w:rFonts w:asciiTheme="minorHAnsi" w:hAnsiTheme="minorHAnsi"/>
                <w:szCs w:val="20"/>
              </w:rPr>
            </w:pPr>
            <w:proofErr w:type="spellStart"/>
            <w:r w:rsidRPr="00F75735">
              <w:rPr>
                <w:rFonts w:asciiTheme="minorHAnsi" w:hAnsiTheme="minorHAnsi"/>
                <w:szCs w:val="20"/>
              </w:rPr>
              <w:t>bv.Hub_Suburb</w:t>
            </w:r>
            <w:proofErr w:type="spellEnd"/>
          </w:p>
        </w:tc>
        <w:tc>
          <w:tcPr>
            <w:tcW w:w="5300" w:type="dxa"/>
          </w:tcPr>
          <w:p w:rsidR="008F740F" w:rsidRPr="00C25AF2" w:rsidRDefault="008F740F" w:rsidP="008D31E4">
            <w:pPr>
              <w:pStyle w:val="Notes"/>
              <w:rPr>
                <w:rFonts w:asciiTheme="minorHAnsi" w:hAnsiTheme="minorHAnsi"/>
                <w:color w:val="000000"/>
              </w:rPr>
            </w:pPr>
            <w:r w:rsidRPr="00F75735">
              <w:rPr>
                <w:rFonts w:asciiTheme="minorHAnsi" w:hAnsiTheme="minorHAnsi"/>
                <w:color w:val="000000"/>
              </w:rPr>
              <w:t xml:space="preserve">This Hub entity captures the business key for Suburb. </w:t>
            </w:r>
          </w:p>
        </w:tc>
      </w:tr>
      <w:tr w:rsidR="008F740F" w:rsidTr="006C7E70">
        <w:trPr>
          <w:jc w:val="center"/>
        </w:trPr>
        <w:tc>
          <w:tcPr>
            <w:tcW w:w="4186" w:type="dxa"/>
          </w:tcPr>
          <w:p w:rsidR="008F740F" w:rsidRPr="00C25AF2" w:rsidRDefault="008F740F" w:rsidP="00A63CE2">
            <w:pPr>
              <w:ind w:left="0"/>
              <w:rPr>
                <w:rFonts w:asciiTheme="minorHAnsi" w:hAnsiTheme="minorHAnsi"/>
                <w:szCs w:val="20"/>
              </w:rPr>
            </w:pPr>
            <w:proofErr w:type="spellStart"/>
            <w:r w:rsidRPr="00F75735">
              <w:rPr>
                <w:rFonts w:asciiTheme="minorHAnsi" w:hAnsiTheme="minorHAnsi"/>
                <w:szCs w:val="20"/>
              </w:rPr>
              <w:t>bv.Hub_Vehicle</w:t>
            </w:r>
            <w:proofErr w:type="spellEnd"/>
          </w:p>
        </w:tc>
        <w:tc>
          <w:tcPr>
            <w:tcW w:w="5300" w:type="dxa"/>
          </w:tcPr>
          <w:p w:rsidR="008F740F" w:rsidRPr="00C25AF2" w:rsidRDefault="008F740F" w:rsidP="008D31E4">
            <w:pPr>
              <w:pStyle w:val="Notes"/>
              <w:rPr>
                <w:rFonts w:asciiTheme="minorHAnsi" w:hAnsiTheme="minorHAnsi"/>
                <w:color w:val="000000"/>
              </w:rPr>
            </w:pPr>
            <w:r w:rsidRPr="00F75735">
              <w:rPr>
                <w:rFonts w:asciiTheme="minorHAnsi" w:hAnsiTheme="minorHAnsi"/>
                <w:color w:val="000000"/>
              </w:rPr>
              <w:t xml:space="preserve">This Hub entity captures the business key for Vehicle. </w:t>
            </w:r>
          </w:p>
        </w:tc>
      </w:tr>
      <w:tr w:rsidR="008F740F" w:rsidTr="006C7E70">
        <w:trPr>
          <w:jc w:val="center"/>
        </w:trPr>
        <w:tc>
          <w:tcPr>
            <w:tcW w:w="4186" w:type="dxa"/>
          </w:tcPr>
          <w:p w:rsidR="008F740F" w:rsidRPr="00C25AF2" w:rsidRDefault="008F740F" w:rsidP="00A63CE2">
            <w:pPr>
              <w:ind w:left="0"/>
              <w:rPr>
                <w:rFonts w:asciiTheme="minorHAnsi" w:hAnsiTheme="minorHAnsi"/>
                <w:szCs w:val="20"/>
              </w:rPr>
            </w:pPr>
            <w:proofErr w:type="spellStart"/>
            <w:r w:rsidRPr="00F75735">
              <w:rPr>
                <w:rFonts w:asciiTheme="minorHAnsi" w:hAnsiTheme="minorHAnsi"/>
                <w:szCs w:val="20"/>
              </w:rPr>
              <w:t>bv.Hub_VehicleType</w:t>
            </w:r>
            <w:proofErr w:type="spellEnd"/>
          </w:p>
        </w:tc>
        <w:tc>
          <w:tcPr>
            <w:tcW w:w="5300" w:type="dxa"/>
          </w:tcPr>
          <w:p w:rsidR="008F740F" w:rsidRPr="00C25AF2" w:rsidRDefault="008F740F" w:rsidP="008D31E4">
            <w:pPr>
              <w:pStyle w:val="Notes"/>
              <w:rPr>
                <w:rFonts w:asciiTheme="minorHAnsi" w:hAnsiTheme="minorHAnsi"/>
                <w:color w:val="000000"/>
              </w:rPr>
            </w:pPr>
            <w:r w:rsidRPr="00F75735">
              <w:rPr>
                <w:rFonts w:asciiTheme="minorHAnsi" w:hAnsiTheme="minorHAnsi"/>
                <w:color w:val="000000"/>
              </w:rPr>
              <w:t xml:space="preserve">This Hub entity captures the business key for </w:t>
            </w:r>
            <w:proofErr w:type="spellStart"/>
            <w:r w:rsidRPr="00F75735">
              <w:rPr>
                <w:rFonts w:asciiTheme="minorHAnsi" w:hAnsiTheme="minorHAnsi"/>
                <w:color w:val="000000"/>
              </w:rPr>
              <w:t>VehicleType</w:t>
            </w:r>
            <w:proofErr w:type="spellEnd"/>
            <w:r w:rsidRPr="00F75735">
              <w:rPr>
                <w:rFonts w:asciiTheme="minorHAnsi" w:hAnsiTheme="minorHAnsi"/>
                <w:color w:val="000000"/>
              </w:rPr>
              <w:t>.</w:t>
            </w:r>
          </w:p>
        </w:tc>
      </w:tr>
      <w:tr w:rsidR="008F740F" w:rsidTr="006C7E70">
        <w:trPr>
          <w:jc w:val="center"/>
        </w:trPr>
        <w:tc>
          <w:tcPr>
            <w:tcW w:w="4186" w:type="dxa"/>
          </w:tcPr>
          <w:p w:rsidR="008F740F" w:rsidRPr="00C25AF2" w:rsidRDefault="008F740F" w:rsidP="00A63CE2">
            <w:pPr>
              <w:ind w:left="0"/>
              <w:rPr>
                <w:rFonts w:asciiTheme="minorHAnsi" w:hAnsiTheme="minorHAnsi"/>
                <w:szCs w:val="20"/>
              </w:rPr>
            </w:pPr>
            <w:proofErr w:type="spellStart"/>
            <w:r w:rsidRPr="00F75735">
              <w:rPr>
                <w:rFonts w:asciiTheme="minorHAnsi" w:hAnsiTheme="minorHAnsi"/>
                <w:szCs w:val="20"/>
              </w:rPr>
              <w:t>bv.Link_ServicePointCleansedServiceCleansed</w:t>
            </w:r>
            <w:proofErr w:type="spellEnd"/>
          </w:p>
        </w:tc>
        <w:tc>
          <w:tcPr>
            <w:tcW w:w="5300" w:type="dxa"/>
          </w:tcPr>
          <w:p w:rsidR="008F740F" w:rsidRPr="00C25AF2" w:rsidRDefault="008F740F" w:rsidP="008D31E4">
            <w:pPr>
              <w:pStyle w:val="Notes"/>
              <w:rPr>
                <w:rFonts w:asciiTheme="minorHAnsi" w:hAnsiTheme="minorHAnsi"/>
                <w:color w:val="000000"/>
              </w:rPr>
            </w:pPr>
            <w:r w:rsidRPr="00F75735">
              <w:rPr>
                <w:rFonts w:asciiTheme="minorHAnsi" w:hAnsiTheme="minorHAnsi"/>
                <w:color w:val="000000"/>
              </w:rPr>
              <w:t xml:space="preserve">This link entity captures the relationship between </w:t>
            </w:r>
            <w:proofErr w:type="spellStart"/>
            <w:r w:rsidRPr="00F75735">
              <w:rPr>
                <w:rFonts w:asciiTheme="minorHAnsi" w:hAnsiTheme="minorHAnsi"/>
                <w:color w:val="000000"/>
              </w:rPr>
              <w:t>ServicePointCleansed</w:t>
            </w:r>
            <w:proofErr w:type="spellEnd"/>
            <w:r w:rsidRPr="00F75735">
              <w:rPr>
                <w:rFonts w:asciiTheme="minorHAnsi" w:hAnsiTheme="minorHAnsi"/>
                <w:color w:val="000000"/>
              </w:rPr>
              <w:t xml:space="preserve"> and </w:t>
            </w:r>
            <w:proofErr w:type="spellStart"/>
            <w:r w:rsidRPr="00F75735">
              <w:rPr>
                <w:rFonts w:asciiTheme="minorHAnsi" w:hAnsiTheme="minorHAnsi"/>
                <w:color w:val="000000"/>
              </w:rPr>
              <w:t>ServiceCleansed</w:t>
            </w:r>
            <w:proofErr w:type="spellEnd"/>
          </w:p>
        </w:tc>
      </w:tr>
      <w:tr w:rsidR="008F740F" w:rsidTr="006C7E70">
        <w:trPr>
          <w:jc w:val="center"/>
        </w:trPr>
        <w:tc>
          <w:tcPr>
            <w:tcW w:w="4186" w:type="dxa"/>
          </w:tcPr>
          <w:p w:rsidR="008F740F" w:rsidRPr="00C25AF2" w:rsidRDefault="008F740F" w:rsidP="00A63CE2">
            <w:pPr>
              <w:ind w:left="0"/>
              <w:rPr>
                <w:rFonts w:asciiTheme="minorHAnsi" w:hAnsiTheme="minorHAnsi"/>
                <w:szCs w:val="20"/>
              </w:rPr>
            </w:pPr>
            <w:proofErr w:type="spellStart"/>
            <w:r w:rsidRPr="00F75735">
              <w:rPr>
                <w:rFonts w:asciiTheme="minorHAnsi" w:hAnsiTheme="minorHAnsi"/>
                <w:szCs w:val="20"/>
              </w:rPr>
              <w:t>bv.Link_ServicePointCleansedVehicle</w:t>
            </w:r>
            <w:proofErr w:type="spellEnd"/>
          </w:p>
        </w:tc>
        <w:tc>
          <w:tcPr>
            <w:tcW w:w="5300" w:type="dxa"/>
          </w:tcPr>
          <w:p w:rsidR="008F740F" w:rsidRPr="00C25AF2" w:rsidRDefault="008F740F" w:rsidP="008D31E4">
            <w:pPr>
              <w:pStyle w:val="Notes"/>
              <w:rPr>
                <w:rFonts w:asciiTheme="minorHAnsi" w:hAnsiTheme="minorHAnsi"/>
                <w:color w:val="000000"/>
              </w:rPr>
            </w:pPr>
            <w:r w:rsidRPr="00F75735">
              <w:rPr>
                <w:rFonts w:asciiTheme="minorHAnsi" w:hAnsiTheme="minorHAnsi"/>
                <w:color w:val="000000"/>
              </w:rPr>
              <w:t xml:space="preserve">This link entity captures the relationship between </w:t>
            </w:r>
            <w:proofErr w:type="spellStart"/>
            <w:r w:rsidRPr="00F75735">
              <w:rPr>
                <w:rFonts w:asciiTheme="minorHAnsi" w:hAnsiTheme="minorHAnsi"/>
                <w:color w:val="000000"/>
              </w:rPr>
              <w:t>ServicePointCleansed</w:t>
            </w:r>
            <w:proofErr w:type="spellEnd"/>
            <w:r w:rsidRPr="00F75735">
              <w:rPr>
                <w:rFonts w:asciiTheme="minorHAnsi" w:hAnsiTheme="minorHAnsi"/>
                <w:color w:val="000000"/>
              </w:rPr>
              <w:t xml:space="preserve"> and </w:t>
            </w:r>
            <w:proofErr w:type="spellStart"/>
            <w:r w:rsidRPr="00F75735">
              <w:rPr>
                <w:rFonts w:asciiTheme="minorHAnsi" w:hAnsiTheme="minorHAnsi"/>
                <w:color w:val="000000"/>
              </w:rPr>
              <w:t>ServiceCleansed</w:t>
            </w:r>
            <w:proofErr w:type="spellEnd"/>
          </w:p>
        </w:tc>
      </w:tr>
      <w:tr w:rsidR="008F740F" w:rsidTr="006C7E70">
        <w:trPr>
          <w:jc w:val="center"/>
        </w:trPr>
        <w:tc>
          <w:tcPr>
            <w:tcW w:w="4186" w:type="dxa"/>
          </w:tcPr>
          <w:p w:rsidR="008F740F" w:rsidRPr="00C25AF2" w:rsidRDefault="008F740F" w:rsidP="00A63CE2">
            <w:pPr>
              <w:ind w:left="0"/>
              <w:rPr>
                <w:rFonts w:asciiTheme="minorHAnsi" w:hAnsiTheme="minorHAnsi"/>
                <w:szCs w:val="20"/>
              </w:rPr>
            </w:pPr>
            <w:proofErr w:type="spellStart"/>
            <w:r w:rsidRPr="00F75735">
              <w:rPr>
                <w:rFonts w:asciiTheme="minorHAnsi" w:hAnsiTheme="minorHAnsi"/>
                <w:szCs w:val="20"/>
              </w:rPr>
              <w:t>bv.Link_TouchOff_VehicleJourney</w:t>
            </w:r>
            <w:proofErr w:type="spellEnd"/>
          </w:p>
        </w:tc>
        <w:tc>
          <w:tcPr>
            <w:tcW w:w="5300" w:type="dxa"/>
          </w:tcPr>
          <w:p w:rsidR="008F740F" w:rsidRPr="00C25AF2" w:rsidRDefault="008F740F" w:rsidP="008D31E4">
            <w:pPr>
              <w:pStyle w:val="Notes"/>
              <w:rPr>
                <w:rFonts w:asciiTheme="minorHAnsi" w:hAnsiTheme="minorHAnsi"/>
                <w:color w:val="000000"/>
              </w:rPr>
            </w:pPr>
            <w:r w:rsidRPr="00F75735">
              <w:rPr>
                <w:rFonts w:asciiTheme="minorHAnsi" w:hAnsiTheme="minorHAnsi"/>
                <w:color w:val="000000"/>
              </w:rPr>
              <w:t>This link entity captures the linkage between a Touch Off and the Journey of the vehicle.</w:t>
            </w:r>
          </w:p>
        </w:tc>
      </w:tr>
      <w:tr w:rsidR="008F740F" w:rsidTr="006C7E70">
        <w:trPr>
          <w:jc w:val="center"/>
        </w:trPr>
        <w:tc>
          <w:tcPr>
            <w:tcW w:w="4186" w:type="dxa"/>
          </w:tcPr>
          <w:p w:rsidR="008F740F" w:rsidRPr="00C25AF2" w:rsidRDefault="008F740F" w:rsidP="00A63CE2">
            <w:pPr>
              <w:ind w:left="0"/>
              <w:rPr>
                <w:rFonts w:asciiTheme="minorHAnsi" w:hAnsiTheme="minorHAnsi"/>
                <w:szCs w:val="20"/>
              </w:rPr>
            </w:pPr>
            <w:proofErr w:type="spellStart"/>
            <w:r w:rsidRPr="00F75735">
              <w:rPr>
                <w:rFonts w:asciiTheme="minorHAnsi" w:hAnsiTheme="minorHAnsi"/>
                <w:szCs w:val="20"/>
              </w:rPr>
              <w:t>bv.Link_TouchOn_VehicleJourney</w:t>
            </w:r>
            <w:proofErr w:type="spellEnd"/>
          </w:p>
        </w:tc>
        <w:tc>
          <w:tcPr>
            <w:tcW w:w="5300" w:type="dxa"/>
          </w:tcPr>
          <w:p w:rsidR="008F740F" w:rsidRPr="00C25AF2" w:rsidRDefault="008F740F" w:rsidP="008D31E4">
            <w:pPr>
              <w:pStyle w:val="Notes"/>
              <w:rPr>
                <w:rFonts w:asciiTheme="minorHAnsi" w:hAnsiTheme="minorHAnsi"/>
                <w:color w:val="000000"/>
              </w:rPr>
            </w:pPr>
            <w:r w:rsidRPr="00F75735">
              <w:rPr>
                <w:rFonts w:asciiTheme="minorHAnsi" w:hAnsiTheme="minorHAnsi"/>
                <w:color w:val="000000"/>
              </w:rPr>
              <w:t>This link entity captures the linkage between a Touch on and the Journey of the vehicle.</w:t>
            </w:r>
          </w:p>
        </w:tc>
      </w:tr>
    </w:tbl>
    <w:p w:rsidR="008D31E4" w:rsidRDefault="008D31E4">
      <w:pPr>
        <w:spacing w:after="0"/>
        <w:ind w:left="0"/>
      </w:pPr>
    </w:p>
    <w:p w:rsidR="008D31E4" w:rsidRDefault="008D31E4">
      <w:pPr>
        <w:spacing w:after="0"/>
        <w:ind w:left="0"/>
      </w:pPr>
    </w:p>
    <w:p w:rsidR="008D31E4" w:rsidRDefault="008D31E4">
      <w:pPr>
        <w:spacing w:after="0"/>
        <w:ind w:left="0"/>
        <w:sectPr w:rsidR="008D31E4" w:rsidSect="00616D94">
          <w:headerReference w:type="default" r:id="rId20"/>
          <w:footerReference w:type="default" r:id="rId21"/>
          <w:footerReference w:type="first" r:id="rId22"/>
          <w:pgSz w:w="11906" w:h="16838" w:code="9"/>
          <w:pgMar w:top="245" w:right="720" w:bottom="245" w:left="720" w:header="288" w:footer="144" w:gutter="0"/>
          <w:cols w:space="720"/>
          <w:titlePg/>
          <w:docGrid w:linePitch="360"/>
        </w:sectPr>
      </w:pPr>
    </w:p>
    <w:p w:rsidR="008D31E4" w:rsidRDefault="008D31E4">
      <w:pPr>
        <w:spacing w:after="0"/>
        <w:ind w:left="0"/>
        <w:rPr>
          <w:rFonts w:ascii="Helvetica" w:hAnsi="Helvetica" w:cs="Helvetica"/>
          <w:bCs/>
          <w:color w:val="FF0000"/>
          <w:sz w:val="28"/>
          <w:szCs w:val="28"/>
        </w:rPr>
        <w:sectPr w:rsidR="008D31E4" w:rsidSect="00E35280">
          <w:pgSz w:w="16838" w:h="11906" w:orient="landscape" w:code="9"/>
          <w:pgMar w:top="720" w:right="244" w:bottom="720" w:left="244" w:header="289" w:footer="142" w:gutter="0"/>
          <w:cols w:space="720"/>
          <w:docGrid w:linePitch="360"/>
        </w:sectPr>
      </w:pPr>
      <w:r>
        <w:rPr>
          <w:noProof/>
          <w:lang w:val="en-AU" w:eastAsia="en-AU"/>
        </w:rPr>
        <w:lastRenderedPageBreak/>
        <w:drawing>
          <wp:inline distT="0" distB="0" distL="0" distR="0" wp14:anchorId="5904AC33" wp14:editId="234F05C2">
            <wp:extent cx="10378958" cy="5961413"/>
            <wp:effectExtent l="0" t="0" r="3810" b="127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382250" cy="5963304"/>
                    </a:xfrm>
                    <a:prstGeom prst="rect">
                      <a:avLst/>
                    </a:prstGeom>
                    <a:noFill/>
                    <a:ln>
                      <a:noFill/>
                    </a:ln>
                  </pic:spPr>
                </pic:pic>
              </a:graphicData>
            </a:graphic>
          </wp:inline>
        </w:drawing>
      </w:r>
    </w:p>
    <w:p w:rsidR="00FE5736" w:rsidRPr="00783A56" w:rsidRDefault="00FE5736" w:rsidP="00783A56">
      <w:pPr>
        <w:pStyle w:val="Heading2"/>
      </w:pPr>
      <w:bookmarkStart w:id="83" w:name="_Toc468283793"/>
      <w:r w:rsidRPr="00783A56">
        <w:lastRenderedPageBreak/>
        <w:t>Data Flow</w:t>
      </w:r>
      <w:bookmarkEnd w:id="82"/>
      <w:bookmarkEnd w:id="83"/>
    </w:p>
    <w:p w:rsidR="00911905" w:rsidRDefault="00911905" w:rsidP="001D4377">
      <w:pPr>
        <w:pStyle w:val="Heading3"/>
      </w:pPr>
      <w:bookmarkStart w:id="84" w:name="_Toc468283794"/>
      <w:r>
        <w:t>Source to Data Lake Data Flow</w:t>
      </w:r>
      <w:bookmarkEnd w:id="84"/>
    </w:p>
    <w:p w:rsidR="00911905" w:rsidRDefault="00911905" w:rsidP="00525DAA">
      <w:r>
        <w:t>The DAP relies on source data that comes from many different vendors, each of whom have different configurations and requirements for data extraction and connectivity.</w:t>
      </w:r>
      <w:r w:rsidR="005E6ECC">
        <w:t xml:space="preserve"> For this reason, a standard approach for extracting from source to the Data Lake cannot be provided.</w:t>
      </w:r>
    </w:p>
    <w:p w:rsidR="00911905" w:rsidRDefault="00BD2387" w:rsidP="00525DAA">
      <w:pPr>
        <w:jc w:val="center"/>
      </w:pPr>
      <w:r w:rsidRPr="00BD2387">
        <w:rPr>
          <w:noProof/>
          <w:lang w:val="en-AU" w:eastAsia="en-AU"/>
        </w:rPr>
        <w:t xml:space="preserve"> </w:t>
      </w:r>
      <w:r>
        <w:rPr>
          <w:noProof/>
          <w:lang w:val="en-AU" w:eastAsia="en-AU"/>
        </w:rPr>
        <w:drawing>
          <wp:inline distT="0" distB="0" distL="0" distR="0" wp14:anchorId="299CA62A" wp14:editId="799F660E">
            <wp:extent cx="5943600" cy="39782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978275"/>
                    </a:xfrm>
                    <a:prstGeom prst="rect">
                      <a:avLst/>
                    </a:prstGeom>
                  </pic:spPr>
                </pic:pic>
              </a:graphicData>
            </a:graphic>
          </wp:inline>
        </w:drawing>
      </w:r>
    </w:p>
    <w:p w:rsidR="00911905" w:rsidRDefault="00911905" w:rsidP="00911905">
      <w:pPr>
        <w:pStyle w:val="Caption"/>
        <w:jc w:val="center"/>
        <w:rPr>
          <w:rFonts w:cs="Arial"/>
          <w:color w:val="222222"/>
          <w:szCs w:val="21"/>
        </w:rPr>
      </w:pPr>
      <w:r>
        <w:t xml:space="preserve">Figure </w:t>
      </w:r>
      <w:fldSimple w:instr=" SEQ Figure \* ARABIC ">
        <w:r w:rsidR="00393F49">
          <w:rPr>
            <w:noProof/>
          </w:rPr>
          <w:t>10</w:t>
        </w:r>
      </w:fldSimple>
      <w:r>
        <w:t xml:space="preserve"> – Data Flow Diagram</w:t>
      </w:r>
      <w:r w:rsidR="00BD2387">
        <w:t xml:space="preserve"> Source to Data Lake</w:t>
      </w:r>
    </w:p>
    <w:p w:rsidR="00911905" w:rsidRDefault="00911905" w:rsidP="00C14C76">
      <w:pPr>
        <w:spacing w:after="0"/>
        <w:ind w:left="0"/>
      </w:pPr>
      <w:r>
        <w:t xml:space="preserve">Each source system is described in section </w:t>
      </w:r>
      <w:r w:rsidR="0039392B">
        <w:fldChar w:fldCharType="begin"/>
      </w:r>
      <w:r w:rsidR="0039392B">
        <w:instrText xml:space="preserve"> REF _Ref442107232 \r \h </w:instrText>
      </w:r>
      <w:r w:rsidR="0039392B">
        <w:fldChar w:fldCharType="separate"/>
      </w:r>
      <w:r w:rsidR="00393F49">
        <w:t>5.4</w:t>
      </w:r>
      <w:r w:rsidR="0039392B">
        <w:fldChar w:fldCharType="end"/>
      </w:r>
      <w:r w:rsidR="0039392B">
        <w:t xml:space="preserve"> </w:t>
      </w:r>
      <w:r w:rsidR="00C14C76">
        <w:t>– Data Sources</w:t>
      </w:r>
    </w:p>
    <w:p w:rsidR="0039392B" w:rsidRDefault="0039392B" w:rsidP="00FD17EE">
      <w:pPr>
        <w:spacing w:after="0"/>
        <w:ind w:left="0"/>
      </w:pPr>
    </w:p>
    <w:p w:rsidR="005D16CE" w:rsidRDefault="005D16CE" w:rsidP="00525DAA">
      <w:r>
        <w:t xml:space="preserve">The process to pull data from source systems is standardised wherever possible, with </w:t>
      </w:r>
      <w:r w:rsidR="00D5431A">
        <w:t>four</w:t>
      </w:r>
      <w:r>
        <w:t xml:space="preserve"> primary methods for extraction:</w:t>
      </w:r>
    </w:p>
    <w:p w:rsidR="00D355D0" w:rsidRDefault="005D16CE" w:rsidP="004B2F6D">
      <w:pPr>
        <w:pStyle w:val="ListParagraph"/>
        <w:numPr>
          <w:ilvl w:val="0"/>
          <w:numId w:val="75"/>
        </w:numPr>
      </w:pPr>
      <w:r>
        <w:t>File-based push from a source system to the Azure cloud</w:t>
      </w:r>
    </w:p>
    <w:p w:rsidR="00D355D0" w:rsidRDefault="00D355D0" w:rsidP="004B2F6D">
      <w:pPr>
        <w:pStyle w:val="ListParagraph"/>
        <w:numPr>
          <w:ilvl w:val="1"/>
          <w:numId w:val="75"/>
        </w:numPr>
      </w:pPr>
      <w:r>
        <w:t xml:space="preserve">Untrusted files should be first uploaded to the File Transfer VM to allow a virus scan to take place </w:t>
      </w:r>
    </w:p>
    <w:p w:rsidR="00D355D0" w:rsidRDefault="00D355D0" w:rsidP="004B2F6D">
      <w:pPr>
        <w:pStyle w:val="ListParagraph"/>
        <w:numPr>
          <w:ilvl w:val="2"/>
          <w:numId w:val="75"/>
        </w:numPr>
      </w:pPr>
      <w:r>
        <w:t xml:space="preserve">TORS, </w:t>
      </w:r>
      <w:proofErr w:type="spellStart"/>
      <w:r>
        <w:t>TransProd</w:t>
      </w:r>
      <w:proofErr w:type="spellEnd"/>
      <w:r>
        <w:t>, GTFS are examples</w:t>
      </w:r>
    </w:p>
    <w:p w:rsidR="00D355D0" w:rsidRDefault="00D355D0" w:rsidP="004B2F6D">
      <w:pPr>
        <w:pStyle w:val="ListParagraph"/>
        <w:numPr>
          <w:ilvl w:val="2"/>
          <w:numId w:val="75"/>
        </w:numPr>
      </w:pPr>
      <w:r>
        <w:t>Myki data sources extracted by PTV staff and downloaded first to the PTV network or through an ADA VM are considered trusted, and the virus scan will be executed by that machine.</w:t>
      </w:r>
    </w:p>
    <w:p w:rsidR="00D355D0" w:rsidRDefault="00D355D0" w:rsidP="004B2F6D">
      <w:pPr>
        <w:pStyle w:val="ListParagraph"/>
        <w:numPr>
          <w:ilvl w:val="1"/>
          <w:numId w:val="75"/>
        </w:numPr>
      </w:pPr>
      <w:r>
        <w:t xml:space="preserve">During the ETL load process, files are read into the Staging region of the EDW via </w:t>
      </w:r>
      <w:proofErr w:type="spellStart"/>
      <w:r>
        <w:t>PolyBase</w:t>
      </w:r>
      <w:proofErr w:type="spellEnd"/>
      <w:r>
        <w:t xml:space="preserve"> External Tables</w:t>
      </w:r>
    </w:p>
    <w:p w:rsidR="00D355D0" w:rsidRDefault="00D355D0" w:rsidP="004B2F6D">
      <w:pPr>
        <w:pStyle w:val="ListParagraph"/>
        <w:numPr>
          <w:ilvl w:val="1"/>
          <w:numId w:val="75"/>
        </w:numPr>
      </w:pPr>
      <w:r>
        <w:t>After loading, source files are archived in the Data Lake</w:t>
      </w:r>
    </w:p>
    <w:p w:rsidR="005D16CE" w:rsidRDefault="005D16CE" w:rsidP="004B2F6D">
      <w:pPr>
        <w:pStyle w:val="ListParagraph"/>
        <w:numPr>
          <w:ilvl w:val="0"/>
          <w:numId w:val="75"/>
        </w:numPr>
      </w:pPr>
      <w:r>
        <w:t>Direct database access to pull without requiring an intermediate file</w:t>
      </w:r>
    </w:p>
    <w:p w:rsidR="00D355D0" w:rsidRDefault="00D355D0" w:rsidP="004B2F6D">
      <w:pPr>
        <w:pStyle w:val="ListParagraph"/>
        <w:numPr>
          <w:ilvl w:val="1"/>
          <w:numId w:val="75"/>
        </w:numPr>
      </w:pPr>
      <w:r>
        <w:t>These data sets are extracted from the source system according to the required filter, and stored in the Staging region of the EDW, whereupon the standard process for loading from Staging to Raw Data Vault occurs.</w:t>
      </w:r>
    </w:p>
    <w:p w:rsidR="00D355D0" w:rsidRDefault="00D355D0" w:rsidP="004B2F6D">
      <w:pPr>
        <w:pStyle w:val="ListParagraph"/>
        <w:numPr>
          <w:ilvl w:val="1"/>
          <w:numId w:val="75"/>
        </w:numPr>
      </w:pPr>
      <w:r>
        <w:t>There may be a requirement to persist these data sets in the Data Lake as raw data, extracting from the Staging table into a Data Lake file. This is only necessary if the data set has value in raw format (such as Spark or Hadoop big data analysis that does not want to query the EDW), and the Data Vault modelling technique allows the source system to be recreated at any extraction point in time.</w:t>
      </w:r>
    </w:p>
    <w:p w:rsidR="00096679" w:rsidRDefault="00096679" w:rsidP="00096679">
      <w:pPr>
        <w:pStyle w:val="ListParagraph"/>
        <w:numPr>
          <w:ilvl w:val="0"/>
          <w:numId w:val="75"/>
        </w:numPr>
      </w:pPr>
      <w:r>
        <w:t>Query Web APIs, save to Data Lake</w:t>
      </w:r>
    </w:p>
    <w:p w:rsidR="00096679" w:rsidRDefault="00096679" w:rsidP="004B2F6D">
      <w:pPr>
        <w:pStyle w:val="ListParagraph"/>
        <w:numPr>
          <w:ilvl w:val="1"/>
          <w:numId w:val="75"/>
        </w:numPr>
      </w:pPr>
      <w:r>
        <w:lastRenderedPageBreak/>
        <w:t>These data sets are queried through an API, retrieving a data set and saving it to the Incoming directory in the Data Lake.</w:t>
      </w:r>
    </w:p>
    <w:p w:rsidR="00096679" w:rsidRDefault="00096679" w:rsidP="004B2F6D">
      <w:pPr>
        <w:pStyle w:val="ListParagraph"/>
        <w:numPr>
          <w:ilvl w:val="1"/>
          <w:numId w:val="75"/>
        </w:numPr>
      </w:pPr>
      <w:r>
        <w:t>These data sets are generally considered trusted (depending on the data provider), as the query to the data source is querying the data source directly.</w:t>
      </w:r>
    </w:p>
    <w:p w:rsidR="00096679" w:rsidRDefault="00096679" w:rsidP="004B2F6D">
      <w:pPr>
        <w:pStyle w:val="ListParagraph"/>
        <w:numPr>
          <w:ilvl w:val="1"/>
          <w:numId w:val="75"/>
        </w:numPr>
      </w:pPr>
      <w:proofErr w:type="spellStart"/>
      <w:r>
        <w:t>Smartrak</w:t>
      </w:r>
      <w:proofErr w:type="spellEnd"/>
      <w:r>
        <w:t xml:space="preserve"> is currently the only example of this.</w:t>
      </w:r>
    </w:p>
    <w:p w:rsidR="00D5431A" w:rsidRDefault="00D5431A" w:rsidP="00D5431A">
      <w:pPr>
        <w:pStyle w:val="ListParagraph"/>
        <w:numPr>
          <w:ilvl w:val="0"/>
          <w:numId w:val="75"/>
        </w:numPr>
      </w:pPr>
      <w:r>
        <w:t>Real time data pushed (Future)</w:t>
      </w:r>
    </w:p>
    <w:p w:rsidR="00D5431A" w:rsidRDefault="00D5431A" w:rsidP="004B2F6D">
      <w:pPr>
        <w:pStyle w:val="ListParagraph"/>
        <w:numPr>
          <w:ilvl w:val="1"/>
          <w:numId w:val="75"/>
        </w:numPr>
      </w:pPr>
      <w:r>
        <w:t>There are a number of options for processing real time data, including:</w:t>
      </w:r>
    </w:p>
    <w:p w:rsidR="00D5431A" w:rsidRDefault="00D5431A" w:rsidP="004B2F6D">
      <w:pPr>
        <w:pStyle w:val="ListParagraph"/>
        <w:numPr>
          <w:ilvl w:val="2"/>
          <w:numId w:val="75"/>
        </w:numPr>
      </w:pPr>
      <w:r>
        <w:t>Azure Event Hubs and Azure Stream Insight</w:t>
      </w:r>
    </w:p>
    <w:p w:rsidR="00D5431A" w:rsidRDefault="00D5431A" w:rsidP="004B2F6D">
      <w:pPr>
        <w:pStyle w:val="ListParagraph"/>
        <w:numPr>
          <w:ilvl w:val="2"/>
          <w:numId w:val="75"/>
        </w:numPr>
      </w:pPr>
      <w:r>
        <w:t>Apache Spark (on Azure HDInsight, or an IaaS deployment)</w:t>
      </w:r>
    </w:p>
    <w:p w:rsidR="00D5431A" w:rsidRDefault="00D5431A" w:rsidP="004B2F6D">
      <w:pPr>
        <w:pStyle w:val="ListParagraph"/>
        <w:numPr>
          <w:ilvl w:val="2"/>
          <w:numId w:val="75"/>
        </w:numPr>
      </w:pPr>
      <w:r>
        <w:t>Apache Storm (on Azure HDInsight, or an IaaS deployment)</w:t>
      </w:r>
    </w:p>
    <w:p w:rsidR="00D5431A" w:rsidRDefault="00D5431A" w:rsidP="004B2F6D">
      <w:pPr>
        <w:pStyle w:val="ListParagraph"/>
        <w:numPr>
          <w:ilvl w:val="1"/>
          <w:numId w:val="75"/>
        </w:numPr>
      </w:pPr>
      <w:r>
        <w:t>As this is a future requirement, the real time landscape available in Azure may be significantly different when the time comes to implement a real time solution. The Data Vault modelling technique provides a model that accepts data in real time as well as in batches, and the real time solution can either process small batches (near-real time), or can insert the data into the Data Vault individually, and flow through into reporting systems (note that SQL Server Analysis Services does not easily do real-time data if it is pre-calculating cubes).</w:t>
      </w:r>
    </w:p>
    <w:p w:rsidR="00182C35" w:rsidRDefault="00182C35">
      <w:r>
        <w:t>In general, the following hierarchy describes the preference for the data transfer mechanism, in order of most preferred to least preferred:</w:t>
      </w:r>
    </w:p>
    <w:p w:rsidR="00182C35" w:rsidRDefault="00182C35" w:rsidP="00182C35">
      <w:pPr>
        <w:pStyle w:val="ListParagraph"/>
        <w:numPr>
          <w:ilvl w:val="0"/>
          <w:numId w:val="85"/>
        </w:numPr>
      </w:pPr>
      <w:r>
        <w:t>Access an available API to pull the data</w:t>
      </w:r>
    </w:p>
    <w:p w:rsidR="00182C35" w:rsidRDefault="00182C35" w:rsidP="00182C35">
      <w:pPr>
        <w:pStyle w:val="ListParagraph"/>
        <w:numPr>
          <w:ilvl w:val="0"/>
          <w:numId w:val="85"/>
        </w:numPr>
      </w:pPr>
      <w:r>
        <w:t xml:space="preserve">Connect directly to a data source if the necessary connectivity requirements can be met </w:t>
      </w:r>
    </w:p>
    <w:p w:rsidR="00182C35" w:rsidRDefault="00182C35" w:rsidP="00182C35">
      <w:pPr>
        <w:pStyle w:val="ListParagraph"/>
        <w:numPr>
          <w:ilvl w:val="0"/>
          <w:numId w:val="85"/>
        </w:numPr>
      </w:pPr>
      <w:r>
        <w:t>Push a file to the DAP via FTPS</w:t>
      </w:r>
    </w:p>
    <w:p w:rsidR="00182C35" w:rsidRDefault="00182C35">
      <w:r>
        <w:t xml:space="preserve">For Proof of Value, the rationale for the decision </w:t>
      </w:r>
      <w:r w:rsidR="00E64595">
        <w:t xml:space="preserve">for each data source </w:t>
      </w:r>
      <w:r>
        <w:t>is as follows: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1"/>
        <w:gridCol w:w="1830"/>
        <w:gridCol w:w="4551"/>
      </w:tblGrid>
      <w:tr w:rsidR="00182C35" w:rsidTr="00E64595">
        <w:trPr>
          <w:jc w:val="center"/>
        </w:trPr>
        <w:tc>
          <w:tcPr>
            <w:tcW w:w="1611" w:type="dxa"/>
            <w:shd w:val="clear" w:color="auto" w:fill="4F81BD" w:themeFill="accent1"/>
          </w:tcPr>
          <w:p w:rsidR="00182C35" w:rsidRDefault="00182C35" w:rsidP="00A63CE2">
            <w:pPr>
              <w:ind w:left="0"/>
            </w:pPr>
            <w:r>
              <w:t>Data Source</w:t>
            </w:r>
          </w:p>
        </w:tc>
        <w:tc>
          <w:tcPr>
            <w:tcW w:w="1830" w:type="dxa"/>
            <w:shd w:val="clear" w:color="auto" w:fill="4F81BD" w:themeFill="accent1"/>
          </w:tcPr>
          <w:p w:rsidR="00182C35" w:rsidRDefault="00182C35" w:rsidP="00A63CE2">
            <w:pPr>
              <w:ind w:left="0"/>
            </w:pPr>
            <w:r>
              <w:t>Method</w:t>
            </w:r>
          </w:p>
        </w:tc>
        <w:tc>
          <w:tcPr>
            <w:tcW w:w="4551" w:type="dxa"/>
            <w:shd w:val="clear" w:color="auto" w:fill="4F81BD" w:themeFill="accent1"/>
          </w:tcPr>
          <w:p w:rsidR="00182C35" w:rsidRDefault="00182C35" w:rsidP="00A63CE2">
            <w:pPr>
              <w:ind w:left="0"/>
            </w:pPr>
            <w:r>
              <w:t>Rationale</w:t>
            </w:r>
          </w:p>
        </w:tc>
      </w:tr>
      <w:tr w:rsidR="00182C35" w:rsidTr="00E64595">
        <w:trPr>
          <w:jc w:val="center"/>
        </w:trPr>
        <w:tc>
          <w:tcPr>
            <w:tcW w:w="1611" w:type="dxa"/>
          </w:tcPr>
          <w:p w:rsidR="00182C35" w:rsidRDefault="00182C35" w:rsidP="00A63CE2">
            <w:pPr>
              <w:ind w:left="0"/>
            </w:pPr>
            <w:proofErr w:type="spellStart"/>
            <w:r>
              <w:t>Smartrak</w:t>
            </w:r>
            <w:proofErr w:type="spellEnd"/>
          </w:p>
        </w:tc>
        <w:tc>
          <w:tcPr>
            <w:tcW w:w="1830" w:type="dxa"/>
          </w:tcPr>
          <w:p w:rsidR="00182C35" w:rsidRDefault="00182C35" w:rsidP="00A63CE2">
            <w:pPr>
              <w:ind w:left="0"/>
            </w:pPr>
            <w:r>
              <w:t>API</w:t>
            </w:r>
          </w:p>
        </w:tc>
        <w:tc>
          <w:tcPr>
            <w:tcW w:w="4551" w:type="dxa"/>
          </w:tcPr>
          <w:p w:rsidR="00182C35" w:rsidRDefault="00E64595" w:rsidP="00A63CE2">
            <w:pPr>
              <w:ind w:left="0"/>
            </w:pPr>
            <w:r>
              <w:t xml:space="preserve">The </w:t>
            </w:r>
            <w:proofErr w:type="spellStart"/>
            <w:r>
              <w:t>Smartrak</w:t>
            </w:r>
            <w:proofErr w:type="spellEnd"/>
            <w:r>
              <w:t xml:space="preserve"> API is </w:t>
            </w:r>
            <w:proofErr w:type="spellStart"/>
            <w:r>
              <w:t>Smartrak’s</w:t>
            </w:r>
            <w:proofErr w:type="spellEnd"/>
            <w:r>
              <w:t xml:space="preserve"> standard for making data available to downstream users.</w:t>
            </w:r>
          </w:p>
        </w:tc>
      </w:tr>
      <w:tr w:rsidR="00182C35" w:rsidTr="00E64595">
        <w:trPr>
          <w:jc w:val="center"/>
        </w:trPr>
        <w:tc>
          <w:tcPr>
            <w:tcW w:w="1611" w:type="dxa"/>
          </w:tcPr>
          <w:p w:rsidR="00182C35" w:rsidRDefault="00182C35" w:rsidP="00A63CE2">
            <w:pPr>
              <w:ind w:left="0"/>
            </w:pPr>
            <w:r>
              <w:t>myki</w:t>
            </w:r>
          </w:p>
        </w:tc>
        <w:tc>
          <w:tcPr>
            <w:tcW w:w="1830" w:type="dxa"/>
          </w:tcPr>
          <w:p w:rsidR="00182C35" w:rsidRDefault="00182C35" w:rsidP="00A63CE2">
            <w:pPr>
              <w:ind w:left="0"/>
            </w:pPr>
            <w:r>
              <w:t>File Push</w:t>
            </w:r>
          </w:p>
        </w:tc>
        <w:tc>
          <w:tcPr>
            <w:tcW w:w="4551" w:type="dxa"/>
          </w:tcPr>
          <w:p w:rsidR="00182C35" w:rsidRDefault="00182C35" w:rsidP="00A63CE2">
            <w:pPr>
              <w:ind w:left="0"/>
            </w:pPr>
            <w:r>
              <w:t>No changes can be made to NTT’s environment while the Myki contract is up for renewal.</w:t>
            </w:r>
          </w:p>
        </w:tc>
      </w:tr>
      <w:tr w:rsidR="00182C35" w:rsidTr="00E64595">
        <w:trPr>
          <w:jc w:val="center"/>
        </w:trPr>
        <w:tc>
          <w:tcPr>
            <w:tcW w:w="1611" w:type="dxa"/>
          </w:tcPr>
          <w:p w:rsidR="00182C35" w:rsidRDefault="00182C35" w:rsidP="00A63CE2">
            <w:pPr>
              <w:ind w:left="0"/>
            </w:pPr>
            <w:r>
              <w:t>DIVA (GTFS)</w:t>
            </w:r>
          </w:p>
        </w:tc>
        <w:tc>
          <w:tcPr>
            <w:tcW w:w="1830" w:type="dxa"/>
          </w:tcPr>
          <w:p w:rsidR="00182C35" w:rsidRDefault="00182C35" w:rsidP="00A63CE2">
            <w:pPr>
              <w:ind w:left="0"/>
            </w:pPr>
            <w:r>
              <w:t>File Download</w:t>
            </w:r>
          </w:p>
        </w:tc>
        <w:tc>
          <w:tcPr>
            <w:tcW w:w="4551" w:type="dxa"/>
          </w:tcPr>
          <w:p w:rsidR="00182C35" w:rsidRDefault="00182C35" w:rsidP="00182C35">
            <w:pPr>
              <w:ind w:left="0"/>
            </w:pPr>
            <w:r>
              <w:t>The GTFS feed is published to one location for public consumption, and the DAP must use the same information available to the public for GTFS</w:t>
            </w:r>
          </w:p>
        </w:tc>
      </w:tr>
      <w:tr w:rsidR="00182C35" w:rsidTr="00E64595">
        <w:trPr>
          <w:jc w:val="center"/>
        </w:trPr>
        <w:tc>
          <w:tcPr>
            <w:tcW w:w="1611" w:type="dxa"/>
          </w:tcPr>
          <w:p w:rsidR="00182C35" w:rsidRDefault="00182C35" w:rsidP="00A63CE2">
            <w:pPr>
              <w:ind w:left="0"/>
            </w:pPr>
            <w:proofErr w:type="spellStart"/>
            <w:r>
              <w:t>TransProd</w:t>
            </w:r>
            <w:proofErr w:type="spellEnd"/>
          </w:p>
        </w:tc>
        <w:tc>
          <w:tcPr>
            <w:tcW w:w="1830" w:type="dxa"/>
          </w:tcPr>
          <w:p w:rsidR="00182C35" w:rsidRDefault="00182C35" w:rsidP="00A63CE2">
            <w:pPr>
              <w:ind w:left="0"/>
            </w:pPr>
            <w:r>
              <w:t>File Push</w:t>
            </w:r>
          </w:p>
        </w:tc>
        <w:tc>
          <w:tcPr>
            <w:tcW w:w="4551" w:type="dxa"/>
          </w:tcPr>
          <w:p w:rsidR="00182C35" w:rsidRDefault="00E64595" w:rsidP="00A63CE2">
            <w:pPr>
              <w:ind w:left="0"/>
            </w:pPr>
            <w:r>
              <w:t xml:space="preserve">Fujitsu host the </w:t>
            </w:r>
            <w:proofErr w:type="spellStart"/>
            <w:r>
              <w:t>TransProd</w:t>
            </w:r>
            <w:proofErr w:type="spellEnd"/>
            <w:r>
              <w:t xml:space="preserve"> database and their preference is not to allow direct database access from Azure.</w:t>
            </w:r>
          </w:p>
        </w:tc>
      </w:tr>
      <w:tr w:rsidR="00182C35" w:rsidTr="00E64595">
        <w:trPr>
          <w:jc w:val="center"/>
        </w:trPr>
        <w:tc>
          <w:tcPr>
            <w:tcW w:w="1611" w:type="dxa"/>
          </w:tcPr>
          <w:p w:rsidR="00182C35" w:rsidRDefault="00182C35" w:rsidP="00A63CE2">
            <w:pPr>
              <w:ind w:left="0"/>
            </w:pPr>
            <w:r>
              <w:t>Transaction Rate Surveys (TORS)</w:t>
            </w:r>
          </w:p>
        </w:tc>
        <w:tc>
          <w:tcPr>
            <w:tcW w:w="1830" w:type="dxa"/>
          </w:tcPr>
          <w:p w:rsidR="00182C35" w:rsidRDefault="00182C35" w:rsidP="00A63CE2">
            <w:pPr>
              <w:ind w:left="0"/>
            </w:pPr>
            <w:r>
              <w:t>File Push</w:t>
            </w:r>
          </w:p>
        </w:tc>
        <w:tc>
          <w:tcPr>
            <w:tcW w:w="4551" w:type="dxa"/>
          </w:tcPr>
          <w:p w:rsidR="00182C35" w:rsidRDefault="00E64595" w:rsidP="00A63CE2">
            <w:pPr>
              <w:ind w:left="0"/>
            </w:pPr>
            <w:r>
              <w:t>NTP and Hoban may not store surveys in a database, and their requirement is to push CSV files to the DAP.</w:t>
            </w:r>
          </w:p>
        </w:tc>
      </w:tr>
    </w:tbl>
    <w:p w:rsidR="00182C35" w:rsidRDefault="00182C35"/>
    <w:p w:rsidR="00911905" w:rsidRPr="009170F8" w:rsidRDefault="00911905" w:rsidP="00525DAA">
      <w:pPr>
        <w:jc w:val="center"/>
      </w:pPr>
    </w:p>
    <w:p w:rsidR="00783A56" w:rsidRPr="00783A56" w:rsidRDefault="00911905" w:rsidP="001D4377">
      <w:pPr>
        <w:pStyle w:val="Heading3"/>
      </w:pPr>
      <w:bookmarkStart w:id="85" w:name="_Toc468283795"/>
      <w:r>
        <w:lastRenderedPageBreak/>
        <w:t xml:space="preserve">Data Lake Onwards </w:t>
      </w:r>
      <w:r w:rsidR="00783A56">
        <w:t>Data Flow</w:t>
      </w:r>
      <w:bookmarkEnd w:id="85"/>
    </w:p>
    <w:p w:rsidR="00783A56" w:rsidRDefault="00911905" w:rsidP="00783A56">
      <w:pPr>
        <w:rPr>
          <w:lang w:val="en-AU"/>
        </w:rPr>
      </w:pPr>
      <w:r>
        <w:rPr>
          <w:lang w:val="en-AU"/>
        </w:rPr>
        <w:t xml:space="preserve">This section contains the high </w:t>
      </w:r>
      <w:r w:rsidR="00783A56">
        <w:rPr>
          <w:lang w:val="en-AU"/>
        </w:rPr>
        <w:t xml:space="preserve">level data flow from </w:t>
      </w:r>
      <w:r>
        <w:rPr>
          <w:lang w:val="en-AU"/>
        </w:rPr>
        <w:t xml:space="preserve">the Data Lake </w:t>
      </w:r>
      <w:r w:rsidR="00783A56">
        <w:rPr>
          <w:lang w:val="en-AU"/>
        </w:rPr>
        <w:t xml:space="preserve">through to data marts. </w:t>
      </w:r>
    </w:p>
    <w:p w:rsidR="00960E56" w:rsidRDefault="00960E56" w:rsidP="00960E56">
      <w:pPr>
        <w:rPr>
          <w:rFonts w:cs="Arial"/>
          <w:color w:val="222222"/>
          <w:szCs w:val="21"/>
        </w:rPr>
      </w:pPr>
      <w:r w:rsidRPr="00760ECB">
        <w:rPr>
          <w:rFonts w:cs="Arial"/>
          <w:color w:val="222222"/>
          <w:szCs w:val="21"/>
        </w:rPr>
        <w:t xml:space="preserve">The data acquisition process involves extracting, transforming, cleansing and enriching the source data before loading </w:t>
      </w:r>
      <w:r>
        <w:rPr>
          <w:rFonts w:cs="Arial"/>
          <w:color w:val="222222"/>
          <w:szCs w:val="21"/>
        </w:rPr>
        <w:t>the data marts</w:t>
      </w:r>
      <w:r w:rsidRPr="00760ECB">
        <w:rPr>
          <w:rFonts w:cs="Arial"/>
          <w:color w:val="222222"/>
          <w:szCs w:val="21"/>
        </w:rPr>
        <w:t xml:space="preserve">. The following diagram shows a high level view of the </w:t>
      </w:r>
      <w:r>
        <w:rPr>
          <w:rFonts w:cs="Arial"/>
          <w:color w:val="222222"/>
          <w:szCs w:val="21"/>
        </w:rPr>
        <w:t>DAP</w:t>
      </w:r>
      <w:r w:rsidRPr="00760ECB">
        <w:rPr>
          <w:rFonts w:cs="Arial"/>
          <w:color w:val="222222"/>
          <w:szCs w:val="21"/>
        </w:rPr>
        <w:t xml:space="preserve"> data </w:t>
      </w:r>
      <w:r>
        <w:rPr>
          <w:rFonts w:cs="Arial"/>
          <w:color w:val="222222"/>
          <w:szCs w:val="21"/>
        </w:rPr>
        <w:t>flow process</w:t>
      </w:r>
      <w:r w:rsidRPr="00760ECB">
        <w:rPr>
          <w:rFonts w:cs="Arial"/>
          <w:color w:val="222222"/>
          <w:szCs w:val="21"/>
        </w:rPr>
        <w:t>.</w:t>
      </w:r>
    </w:p>
    <w:p w:rsidR="00BD4076" w:rsidRDefault="00BD4076" w:rsidP="00960E56">
      <w:pPr>
        <w:rPr>
          <w:rFonts w:cs="Arial"/>
          <w:color w:val="222222"/>
          <w:szCs w:val="21"/>
        </w:rPr>
      </w:pPr>
      <w:r>
        <w:rPr>
          <w:noProof/>
          <w:lang w:val="en-AU" w:eastAsia="en-AU"/>
        </w:rPr>
        <w:drawing>
          <wp:inline distT="0" distB="0" distL="0" distR="0" wp14:anchorId="2F0BCD21" wp14:editId="72C94772">
            <wp:extent cx="5943600" cy="6491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6491605"/>
                    </a:xfrm>
                    <a:prstGeom prst="rect">
                      <a:avLst/>
                    </a:prstGeom>
                  </pic:spPr>
                </pic:pic>
              </a:graphicData>
            </a:graphic>
          </wp:inline>
        </w:drawing>
      </w:r>
    </w:p>
    <w:p w:rsidR="00960E56" w:rsidRDefault="00960E56" w:rsidP="004B2F6D">
      <w:pPr>
        <w:keepNext/>
        <w:jc w:val="center"/>
      </w:pPr>
    </w:p>
    <w:p w:rsidR="00960E56" w:rsidRDefault="00960E56" w:rsidP="00960E56">
      <w:pPr>
        <w:pStyle w:val="Caption"/>
        <w:jc w:val="center"/>
        <w:rPr>
          <w:rFonts w:cs="Arial"/>
          <w:color w:val="222222"/>
          <w:szCs w:val="21"/>
        </w:rPr>
      </w:pPr>
      <w:r>
        <w:t xml:space="preserve">Figure </w:t>
      </w:r>
      <w:fldSimple w:instr=" SEQ Figure \* ARABIC ">
        <w:r w:rsidR="00393F49">
          <w:rPr>
            <w:noProof/>
          </w:rPr>
          <w:t>11</w:t>
        </w:r>
      </w:fldSimple>
      <w:r>
        <w:t xml:space="preserve"> – Data Flow Diagram</w:t>
      </w:r>
    </w:p>
    <w:p w:rsidR="00960E56" w:rsidRDefault="00260CDD" w:rsidP="00783A56">
      <w:pPr>
        <w:rPr>
          <w:lang w:val="en-AU"/>
        </w:rPr>
      </w:pPr>
      <w:r>
        <w:rPr>
          <w:lang w:val="en-AU"/>
        </w:rPr>
        <w:t xml:space="preserve">Each of these </w:t>
      </w:r>
      <w:r w:rsidR="001904F2">
        <w:rPr>
          <w:lang w:val="en-AU"/>
        </w:rPr>
        <w:t>components are described in the following sections.</w:t>
      </w:r>
    </w:p>
    <w:p w:rsidR="003B1A7C" w:rsidRDefault="003B1A7C" w:rsidP="00783A56">
      <w:pPr>
        <w:rPr>
          <w:lang w:val="en-AU"/>
        </w:rPr>
      </w:pPr>
      <w:r>
        <w:rPr>
          <w:lang w:val="en-AU"/>
        </w:rPr>
        <w:t xml:space="preserve">In the event that a load fails and needs to be reloaded, the ETL process will re-execute. The Data Vault Methodology causes any data that is already listed as the current version of the row will be ignored, so any rows that have successfully entered the Data Vault will be ignored. The Business Vault transformations will then run, and again, any transformed row that is </w:t>
      </w:r>
      <w:r>
        <w:rPr>
          <w:lang w:val="en-AU"/>
        </w:rPr>
        <w:lastRenderedPageBreak/>
        <w:t>already in the Business Vault is ignored. Finally, the Data Marts are reloaded for the period (existing data for that period is destroyed from the Data Mart, and re-generated from the Data Vault/Business Vault, and the Cubes are reprocessed.</w:t>
      </w:r>
    </w:p>
    <w:p w:rsidR="00713251" w:rsidRPr="00783A56" w:rsidRDefault="00AC247A" w:rsidP="00713251">
      <w:pPr>
        <w:pStyle w:val="Heading3"/>
      </w:pPr>
      <w:bookmarkStart w:id="86" w:name="_Toc468283796"/>
      <w:bookmarkStart w:id="87" w:name="_Ref438144194"/>
      <w:bookmarkStart w:id="88" w:name="_Ref438144195"/>
      <w:r>
        <w:t>Abnormal</w:t>
      </w:r>
      <w:r w:rsidR="00713251">
        <w:t xml:space="preserve"> Flow</w:t>
      </w:r>
      <w:bookmarkEnd w:id="86"/>
    </w:p>
    <w:p w:rsidR="0096493D" w:rsidRDefault="00AC247A" w:rsidP="0096493D">
      <w:pPr>
        <w:rPr>
          <w:lang w:val="en-AU"/>
        </w:rPr>
      </w:pPr>
      <w:r>
        <w:rPr>
          <w:lang w:val="en-AU"/>
        </w:rPr>
        <w:t xml:space="preserve">In a complicated system, many things could go wrong. The table below describes common scenarios and how the DAP will handle these </w:t>
      </w:r>
      <w:r w:rsidR="0096493D">
        <w:rPr>
          <w:lang w:val="en-AU"/>
        </w:rPr>
        <w:t>issues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5915"/>
      </w:tblGrid>
      <w:tr w:rsidR="0096493D" w:rsidTr="00116EA7">
        <w:trPr>
          <w:jc w:val="center"/>
        </w:trPr>
        <w:tc>
          <w:tcPr>
            <w:tcW w:w="3955" w:type="dxa"/>
            <w:shd w:val="clear" w:color="auto" w:fill="4F81BD" w:themeFill="accent1"/>
          </w:tcPr>
          <w:p w:rsidR="0096493D" w:rsidRDefault="0096493D" w:rsidP="00D16A37">
            <w:pPr>
              <w:ind w:left="0"/>
            </w:pPr>
            <w:r>
              <w:t>Problem</w:t>
            </w:r>
          </w:p>
        </w:tc>
        <w:tc>
          <w:tcPr>
            <w:tcW w:w="5915" w:type="dxa"/>
            <w:shd w:val="clear" w:color="auto" w:fill="4F81BD" w:themeFill="accent1"/>
          </w:tcPr>
          <w:p w:rsidR="0096493D" w:rsidRDefault="0096493D" w:rsidP="00D16A37">
            <w:pPr>
              <w:ind w:left="0"/>
            </w:pPr>
            <w:r>
              <w:t>Handling</w:t>
            </w:r>
          </w:p>
        </w:tc>
      </w:tr>
      <w:tr w:rsidR="0096493D" w:rsidTr="00116EA7">
        <w:trPr>
          <w:jc w:val="center"/>
        </w:trPr>
        <w:tc>
          <w:tcPr>
            <w:tcW w:w="3955" w:type="dxa"/>
          </w:tcPr>
          <w:p w:rsidR="0096493D" w:rsidRDefault="0096493D" w:rsidP="009B11D0">
            <w:pPr>
              <w:ind w:left="0"/>
            </w:pPr>
            <w:r>
              <w:rPr>
                <w:lang w:val="en-AU"/>
              </w:rPr>
              <w:t>File corrupted after extraction during transport</w:t>
            </w:r>
          </w:p>
        </w:tc>
        <w:tc>
          <w:tcPr>
            <w:tcW w:w="5915" w:type="dxa"/>
          </w:tcPr>
          <w:p w:rsidR="0096493D" w:rsidRDefault="0096493D" w:rsidP="00116EA7">
            <w:pPr>
              <w:ind w:left="0"/>
            </w:pPr>
            <w:r>
              <w:t xml:space="preserve">With uncompressed CSV files, depending on the corruption, the file may not be successfully read by </w:t>
            </w:r>
            <w:proofErr w:type="spellStart"/>
            <w:r>
              <w:t>PolyBase</w:t>
            </w:r>
            <w:proofErr w:type="spellEnd"/>
            <w:r>
              <w:t xml:space="preserve">. As the DAP uses </w:t>
            </w:r>
            <w:proofErr w:type="spellStart"/>
            <w:r>
              <w:t>GZipped</w:t>
            </w:r>
            <w:proofErr w:type="spellEnd"/>
            <w:r>
              <w:t xml:space="preserve"> compressed files, any small corruption will result in an unreadable archive, and the ETL job will fail immediately.  </w:t>
            </w:r>
          </w:p>
        </w:tc>
      </w:tr>
      <w:tr w:rsidR="0096493D" w:rsidTr="00116EA7">
        <w:trPr>
          <w:jc w:val="center"/>
        </w:trPr>
        <w:tc>
          <w:tcPr>
            <w:tcW w:w="3955" w:type="dxa"/>
          </w:tcPr>
          <w:p w:rsidR="0096493D" w:rsidRPr="00116EA7" w:rsidRDefault="0096493D" w:rsidP="009B11D0">
            <w:pPr>
              <w:ind w:left="0"/>
              <w:rPr>
                <w:lang w:val="en-AU"/>
              </w:rPr>
            </w:pPr>
            <w:r w:rsidRPr="006B306B">
              <w:rPr>
                <w:lang w:val="en-AU"/>
              </w:rPr>
              <w:t>Data source changes and extracted data is in a different format</w:t>
            </w:r>
          </w:p>
        </w:tc>
        <w:tc>
          <w:tcPr>
            <w:tcW w:w="5915" w:type="dxa"/>
          </w:tcPr>
          <w:p w:rsidR="0096493D" w:rsidRDefault="0096493D" w:rsidP="00D16A37">
            <w:pPr>
              <w:ind w:left="0"/>
            </w:pPr>
            <w:proofErr w:type="spellStart"/>
            <w:r>
              <w:t>PolyBase</w:t>
            </w:r>
            <w:proofErr w:type="spellEnd"/>
            <w:r>
              <w:t xml:space="preserve"> will be unable to read the source file, and will error out immediately. No data will be loaded, and the job completes with an error, raising an alert.</w:t>
            </w:r>
          </w:p>
        </w:tc>
      </w:tr>
      <w:tr w:rsidR="0096493D" w:rsidTr="00116EA7">
        <w:trPr>
          <w:jc w:val="center"/>
        </w:trPr>
        <w:tc>
          <w:tcPr>
            <w:tcW w:w="3955" w:type="dxa"/>
          </w:tcPr>
          <w:p w:rsidR="0096493D" w:rsidRPr="00116EA7" w:rsidRDefault="0096493D" w:rsidP="009B11D0">
            <w:pPr>
              <w:ind w:left="0"/>
              <w:rPr>
                <w:lang w:val="en-AU"/>
              </w:rPr>
            </w:pPr>
            <w:r w:rsidRPr="006B306B">
              <w:rPr>
                <w:lang w:val="en-AU"/>
              </w:rPr>
              <w:t>Files fail to arrive on schedule</w:t>
            </w:r>
          </w:p>
        </w:tc>
        <w:tc>
          <w:tcPr>
            <w:tcW w:w="5915" w:type="dxa"/>
          </w:tcPr>
          <w:p w:rsidR="0096493D" w:rsidRDefault="0096493D" w:rsidP="00D16A37">
            <w:pPr>
              <w:ind w:left="0"/>
            </w:pPr>
            <w:r>
              <w:t>No data is loaded when the ETL job runs. Operational monitoring will detect that no data has been loaded.</w:t>
            </w:r>
          </w:p>
        </w:tc>
      </w:tr>
      <w:tr w:rsidR="0096493D" w:rsidTr="00116EA7">
        <w:trPr>
          <w:jc w:val="center"/>
        </w:trPr>
        <w:tc>
          <w:tcPr>
            <w:tcW w:w="3955" w:type="dxa"/>
          </w:tcPr>
          <w:p w:rsidR="0096493D" w:rsidRPr="00116EA7" w:rsidRDefault="0096493D" w:rsidP="009B11D0">
            <w:pPr>
              <w:ind w:left="0"/>
              <w:rPr>
                <w:lang w:val="en-AU"/>
              </w:rPr>
            </w:pPr>
            <w:r w:rsidRPr="006B306B">
              <w:rPr>
                <w:lang w:val="en-AU"/>
              </w:rPr>
              <w:t>Rows fail data validation rules and are not processed</w:t>
            </w:r>
            <w:r>
              <w:rPr>
                <w:lang w:val="en-AU"/>
              </w:rPr>
              <w:t xml:space="preserve"> into Data Vault</w:t>
            </w:r>
            <w:r w:rsidRPr="006B306B">
              <w:rPr>
                <w:lang w:val="en-AU"/>
              </w:rPr>
              <w:t>.</w:t>
            </w:r>
          </w:p>
        </w:tc>
        <w:tc>
          <w:tcPr>
            <w:tcW w:w="5915" w:type="dxa"/>
          </w:tcPr>
          <w:p w:rsidR="0096493D" w:rsidRDefault="005B0079" w:rsidP="00116EA7">
            <w:pPr>
              <w:ind w:left="0"/>
            </w:pPr>
            <w:r>
              <w:t xml:space="preserve">The job will fail, and raise an alert. This should be a rarity, given how generous the data validation rows are into the Data Vault </w:t>
            </w:r>
            <w:r w:rsidR="00C12C24">
              <w:t xml:space="preserve">(data types only) </w:t>
            </w:r>
            <w:r>
              <w:t>– it should accept all data</w:t>
            </w:r>
            <w:r w:rsidR="00C12C24">
              <w:t xml:space="preserve"> as part of its audit history.</w:t>
            </w:r>
          </w:p>
        </w:tc>
      </w:tr>
      <w:tr w:rsidR="0096493D" w:rsidTr="0096493D">
        <w:trPr>
          <w:jc w:val="center"/>
        </w:trPr>
        <w:tc>
          <w:tcPr>
            <w:tcW w:w="3955" w:type="dxa"/>
          </w:tcPr>
          <w:p w:rsidR="0096493D" w:rsidRDefault="0096493D" w:rsidP="009B11D0">
            <w:pPr>
              <w:ind w:left="0"/>
            </w:pPr>
            <w:r w:rsidRPr="006B306B">
              <w:rPr>
                <w:lang w:val="en-AU"/>
              </w:rPr>
              <w:t>Rows fail data validation rules and are not processed</w:t>
            </w:r>
            <w:r>
              <w:rPr>
                <w:lang w:val="en-AU"/>
              </w:rPr>
              <w:t xml:space="preserve"> into Business Vault</w:t>
            </w:r>
            <w:r w:rsidRPr="006B306B">
              <w:rPr>
                <w:lang w:val="en-AU"/>
              </w:rPr>
              <w:t>.</w:t>
            </w:r>
          </w:p>
        </w:tc>
        <w:tc>
          <w:tcPr>
            <w:tcW w:w="5915" w:type="dxa"/>
          </w:tcPr>
          <w:p w:rsidR="0096493D" w:rsidRDefault="00C12C24" w:rsidP="00116EA7">
            <w:pPr>
              <w:ind w:left="0"/>
            </w:pPr>
            <w:r>
              <w:t>Rows are cleansed by data quality rules (detailed in the Data Mapping Specification for each data source), and any row that fails is logged with the rule that it failed. Operational reporting will note the number of rows that failed, but this may not generate an error depending on the severity. Investigation will be necessary, and there may be changes to (and approvals of) reference data in order to support the new data. The BV calculation can then be re-run to continue the data load, superseding the invalid data with new current rows.</w:t>
            </w:r>
          </w:p>
        </w:tc>
      </w:tr>
      <w:tr w:rsidR="0096493D" w:rsidTr="00116EA7">
        <w:trPr>
          <w:jc w:val="center"/>
        </w:trPr>
        <w:tc>
          <w:tcPr>
            <w:tcW w:w="3955" w:type="dxa"/>
          </w:tcPr>
          <w:p w:rsidR="0096493D" w:rsidRDefault="0096493D" w:rsidP="009B11D0">
            <w:pPr>
              <w:ind w:left="0"/>
            </w:pPr>
            <w:r>
              <w:t>Rows pass all data validation rules and successfully load into Data Marts</w:t>
            </w:r>
            <w:r w:rsidR="00C12C24">
              <w:t xml:space="preserve"> but some rows are invalid.</w:t>
            </w:r>
          </w:p>
        </w:tc>
        <w:tc>
          <w:tcPr>
            <w:tcW w:w="5915" w:type="dxa"/>
          </w:tcPr>
          <w:p w:rsidR="0096493D" w:rsidRDefault="00C12C24" w:rsidP="00116EA7">
            <w:pPr>
              <w:ind w:left="0"/>
            </w:pPr>
            <w:r>
              <w:t>This is the most difficult situation to find, and relies on SMEs checking the data as part of their normal use. If a problem is discovered, new data validation rules or reconciliation checks can be added, and the invalid data will need to be reloaded. If the data is invalid at the source system, changing it there should flow through the system. If it is incorrect in the Business Vault or Data Marts, a suitable data quality rule or reference data will need to be changed, and the period recalculated. The Business Vault will generally add a new row to signify how the value changes over time, while Data Marts will typically be unloaded and recreated for this period (for fact tables) while Type 2 Slowly Changing Dimensions will add a new row.</w:t>
            </w:r>
          </w:p>
        </w:tc>
      </w:tr>
    </w:tbl>
    <w:p w:rsidR="005B0079" w:rsidRDefault="005B0079">
      <w:pPr>
        <w:spacing w:after="0"/>
        <w:ind w:left="0"/>
      </w:pPr>
    </w:p>
    <w:p w:rsidR="005B0079" w:rsidRPr="006B306B" w:rsidRDefault="005B0079" w:rsidP="005B0079">
      <w:pPr>
        <w:rPr>
          <w:lang w:val="en-AU"/>
        </w:rPr>
      </w:pPr>
      <w:r>
        <w:rPr>
          <w:lang w:val="en-AU"/>
        </w:rPr>
        <w:t>As there is no direct source system access, reconciliation can only happen with the Data Lake as a starting point.</w:t>
      </w:r>
    </w:p>
    <w:p w:rsidR="005B0079" w:rsidRDefault="005B0079" w:rsidP="00116EA7">
      <w:pPr>
        <w:rPr>
          <w:lang w:val="en-AU"/>
        </w:rPr>
      </w:pPr>
      <w:r w:rsidRPr="00116EA7">
        <w:rPr>
          <w:lang w:val="en-AU"/>
        </w:rPr>
        <w:t>Data</w:t>
      </w:r>
      <w:r>
        <w:rPr>
          <w:lang w:val="en-AU"/>
        </w:rPr>
        <w:t xml:space="preserve"> can be reconciled easily between the Data Lake and the Raw Data Vault, with one of the benefits of Data Vault being it should be possible to reconstruct the source (Data Lake file). All Data Vault loads keep track of the number of rows loaded for each ETL job, and the number of rows staged through </w:t>
      </w:r>
      <w:proofErr w:type="spellStart"/>
      <w:r>
        <w:rPr>
          <w:lang w:val="en-AU"/>
        </w:rPr>
        <w:t>PolyBase</w:t>
      </w:r>
      <w:proofErr w:type="spellEnd"/>
      <w:r>
        <w:rPr>
          <w:lang w:val="en-AU"/>
        </w:rPr>
        <w:t xml:space="preserve"> should match the number of rows loaded into the Data Vault (exception: if the row already exists in the Vault). The number of rows processed for each stage is stored in the Data Acquisition Framework log tables that log all ETL jobs and outcomes (part of the Metrics and Error Vaults).</w:t>
      </w:r>
    </w:p>
    <w:p w:rsidR="005B0079" w:rsidRDefault="005B0079" w:rsidP="00116EA7">
      <w:pPr>
        <w:rPr>
          <w:lang w:val="en-AU"/>
        </w:rPr>
      </w:pPr>
      <w:r>
        <w:rPr>
          <w:lang w:val="en-AU"/>
        </w:rPr>
        <w:t xml:space="preserve">Reconciling between Data Mart and the source is also possible as most data is day-based. Although the data has been transformed differently, the total number of rows for a specific date can still be grouped with other metrics to provide a </w:t>
      </w:r>
      <w:r>
        <w:rPr>
          <w:lang w:val="en-AU"/>
        </w:rPr>
        <w:lastRenderedPageBreak/>
        <w:t>reconciled view. The exact definitions of what data sets should be reconciled on a regular basis is undefined, but these can be performed via a stored procedure within the EDW, or through operational reports held in SharePoint.</w:t>
      </w:r>
    </w:p>
    <w:p w:rsidR="005B0079" w:rsidRDefault="005B0079" w:rsidP="00116EA7">
      <w:pPr>
        <w:rPr>
          <w:lang w:val="en-AU"/>
        </w:rPr>
      </w:pPr>
    </w:p>
    <w:p w:rsidR="00CD0632" w:rsidRDefault="00CD0632">
      <w:pPr>
        <w:spacing w:after="0"/>
        <w:ind w:left="0"/>
        <w:rPr>
          <w:rFonts w:ascii="Helvetica" w:hAnsi="Helvetica" w:cs="Helvetica"/>
          <w:bCs/>
          <w:color w:val="FF0000"/>
          <w:sz w:val="28"/>
          <w:szCs w:val="28"/>
        </w:rPr>
      </w:pPr>
    </w:p>
    <w:p w:rsidR="00783A56" w:rsidRDefault="00783A56" w:rsidP="00C73C49">
      <w:pPr>
        <w:pStyle w:val="Heading2"/>
      </w:pPr>
      <w:bookmarkStart w:id="89" w:name="_Ref442107232"/>
      <w:bookmarkStart w:id="90" w:name="_Toc468283797"/>
      <w:r>
        <w:t>Data Sources</w:t>
      </w:r>
      <w:bookmarkEnd w:id="87"/>
      <w:bookmarkEnd w:id="88"/>
      <w:bookmarkEnd w:id="89"/>
      <w:bookmarkEnd w:id="90"/>
    </w:p>
    <w:p w:rsidR="00783A56" w:rsidRDefault="00960E56" w:rsidP="00783A56">
      <w:r>
        <w:t>This section contains details of the data sources and the extract process for each.</w:t>
      </w:r>
      <w:r w:rsidR="00CD0632">
        <w:t xml:space="preserve"> This section summarises each data source in business terms, with details on each source in the following sections.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9"/>
        <w:gridCol w:w="4337"/>
        <w:gridCol w:w="3654"/>
      </w:tblGrid>
      <w:tr w:rsidR="00FA7560" w:rsidTr="00116EA7">
        <w:trPr>
          <w:jc w:val="center"/>
        </w:trPr>
        <w:tc>
          <w:tcPr>
            <w:tcW w:w="1609" w:type="dxa"/>
            <w:shd w:val="clear" w:color="auto" w:fill="4F81BD" w:themeFill="accent1"/>
          </w:tcPr>
          <w:p w:rsidR="00FA7560" w:rsidRDefault="00FA7560" w:rsidP="00DB7D54">
            <w:pPr>
              <w:ind w:left="0"/>
            </w:pPr>
            <w:r>
              <w:t>Data Source</w:t>
            </w:r>
          </w:p>
        </w:tc>
        <w:tc>
          <w:tcPr>
            <w:tcW w:w="4337" w:type="dxa"/>
            <w:shd w:val="clear" w:color="auto" w:fill="4F81BD" w:themeFill="accent1"/>
          </w:tcPr>
          <w:p w:rsidR="00FA7560" w:rsidRDefault="00FA7560" w:rsidP="00DB7D54">
            <w:pPr>
              <w:ind w:left="0"/>
            </w:pPr>
            <w:r>
              <w:t>Description</w:t>
            </w:r>
          </w:p>
        </w:tc>
        <w:tc>
          <w:tcPr>
            <w:tcW w:w="3654" w:type="dxa"/>
            <w:shd w:val="clear" w:color="auto" w:fill="4F81BD" w:themeFill="accent1"/>
          </w:tcPr>
          <w:p w:rsidR="00FA7560" w:rsidRDefault="00FA7560" w:rsidP="00DB7D54">
            <w:pPr>
              <w:ind w:left="0"/>
            </w:pPr>
            <w:r>
              <w:t>Processing Requirements and Frequency</w:t>
            </w:r>
          </w:p>
        </w:tc>
      </w:tr>
      <w:tr w:rsidR="00FA7560" w:rsidTr="00116EA7">
        <w:trPr>
          <w:jc w:val="center"/>
        </w:trPr>
        <w:tc>
          <w:tcPr>
            <w:tcW w:w="1609" w:type="dxa"/>
          </w:tcPr>
          <w:p w:rsidR="00FA7560" w:rsidRDefault="00FA7560" w:rsidP="00DB7D54">
            <w:pPr>
              <w:ind w:left="0"/>
            </w:pPr>
            <w:proofErr w:type="spellStart"/>
            <w:r>
              <w:t>Smartrak</w:t>
            </w:r>
            <w:proofErr w:type="spellEnd"/>
          </w:p>
        </w:tc>
        <w:tc>
          <w:tcPr>
            <w:tcW w:w="4337" w:type="dxa"/>
          </w:tcPr>
          <w:p w:rsidR="00FA7560" w:rsidRDefault="00FA7560" w:rsidP="00DB7D54">
            <w:pPr>
              <w:ind w:left="0"/>
            </w:pPr>
            <w:proofErr w:type="spellStart"/>
            <w:r>
              <w:t>Smartrak</w:t>
            </w:r>
            <w:proofErr w:type="spellEnd"/>
            <w:r>
              <w:t xml:space="preserve"> is one of two providers of real time bus tracking data used by Victorian buses, and provides feeds describing how bus services are tracking to the operational timetable, and a log of events that occurs on each bus (such as regular location updates, engine off, doors open, etc).</w:t>
            </w:r>
          </w:p>
        </w:tc>
        <w:tc>
          <w:tcPr>
            <w:tcW w:w="3654" w:type="dxa"/>
          </w:tcPr>
          <w:p w:rsidR="00FA7560" w:rsidRDefault="00FA7560" w:rsidP="00FA7560">
            <w:pPr>
              <w:ind w:left="0"/>
            </w:pPr>
            <w:r>
              <w:t>Downloaded and processed every morning after 4am. Re-processed Lines are processed on demand.</w:t>
            </w:r>
          </w:p>
          <w:p w:rsidR="00FA7560" w:rsidRDefault="00FA7560" w:rsidP="00FA7560">
            <w:pPr>
              <w:ind w:left="0"/>
            </w:pPr>
            <w:r>
              <w:t>No dependencies on other sources for the Data Vault, but Business Vault requires myki ticketing data to determine bus patronage loading.</w:t>
            </w:r>
          </w:p>
          <w:p w:rsidR="00F52B4E" w:rsidRDefault="00F52B4E" w:rsidP="00F52B4E">
            <w:pPr>
              <w:ind w:left="0"/>
            </w:pPr>
            <w:r>
              <w:t>Available processing window is &lt;4 hours per day (4am-8am), with processing typically complete with ~1-2 hours to transfer data, 1 hour to load.</w:t>
            </w:r>
          </w:p>
        </w:tc>
      </w:tr>
      <w:tr w:rsidR="00FA7560" w:rsidTr="00116EA7">
        <w:trPr>
          <w:jc w:val="center"/>
        </w:trPr>
        <w:tc>
          <w:tcPr>
            <w:tcW w:w="1609" w:type="dxa"/>
          </w:tcPr>
          <w:p w:rsidR="00FA7560" w:rsidRDefault="00FA7560" w:rsidP="00DB7D54">
            <w:pPr>
              <w:ind w:left="0"/>
            </w:pPr>
            <w:r>
              <w:t>myki</w:t>
            </w:r>
          </w:p>
        </w:tc>
        <w:tc>
          <w:tcPr>
            <w:tcW w:w="4337" w:type="dxa"/>
          </w:tcPr>
          <w:p w:rsidR="00FA7560" w:rsidRDefault="00FA7560" w:rsidP="00DB7D54">
            <w:pPr>
              <w:ind w:left="0"/>
            </w:pPr>
            <w:r>
              <w:t>The myki data source, hosted by NTT contains ticketing data for the myki ticketing system.</w:t>
            </w:r>
          </w:p>
        </w:tc>
        <w:tc>
          <w:tcPr>
            <w:tcW w:w="3654" w:type="dxa"/>
          </w:tcPr>
          <w:p w:rsidR="00FA7560" w:rsidRDefault="00FA7560" w:rsidP="00FA7560">
            <w:pPr>
              <w:ind w:left="0"/>
            </w:pPr>
            <w:r>
              <w:t>The myki Mirror data warehouse is refreshed every Saturday with the most recent backup. DAP will extract data for the previous Saturday-Friday on Monday morning.</w:t>
            </w:r>
          </w:p>
          <w:p w:rsidR="00FA7560" w:rsidRDefault="00FA7560" w:rsidP="00FA7560">
            <w:pPr>
              <w:ind w:left="0"/>
            </w:pPr>
            <w:r>
              <w:t>No dependencies on other sources.</w:t>
            </w:r>
          </w:p>
          <w:p w:rsidR="00F52B4E" w:rsidRDefault="00F52B4E" w:rsidP="00F52B4E">
            <w:pPr>
              <w:ind w:left="0"/>
            </w:pPr>
            <w:r>
              <w:t xml:space="preserve">Estimated processing time is 2 hours to transfer data, and 2 hours to load. </w:t>
            </w:r>
          </w:p>
        </w:tc>
      </w:tr>
      <w:tr w:rsidR="00FA7560" w:rsidTr="00116EA7">
        <w:trPr>
          <w:jc w:val="center"/>
        </w:trPr>
        <w:tc>
          <w:tcPr>
            <w:tcW w:w="1609" w:type="dxa"/>
          </w:tcPr>
          <w:p w:rsidR="00FA7560" w:rsidRDefault="00FA7560" w:rsidP="00DB7D54">
            <w:pPr>
              <w:ind w:left="0"/>
            </w:pPr>
            <w:r>
              <w:t>DIVA (GTFS)</w:t>
            </w:r>
          </w:p>
        </w:tc>
        <w:tc>
          <w:tcPr>
            <w:tcW w:w="4337" w:type="dxa"/>
          </w:tcPr>
          <w:p w:rsidR="00FA7560" w:rsidRDefault="00FA7560" w:rsidP="00DB7D54">
            <w:pPr>
              <w:ind w:left="0"/>
            </w:pPr>
            <w:r>
              <w:t>The GTFS extract from DIVA is an existing open data set provided to the public describing operational timetables.</w:t>
            </w:r>
          </w:p>
        </w:tc>
        <w:tc>
          <w:tcPr>
            <w:tcW w:w="3654" w:type="dxa"/>
          </w:tcPr>
          <w:p w:rsidR="00FA7560" w:rsidRDefault="00FA7560" w:rsidP="00DB7D54">
            <w:pPr>
              <w:ind w:left="0"/>
            </w:pPr>
            <w:r>
              <w:t>GTFS is updated manually by PTV. A new file is expected every 4-6 weeks.</w:t>
            </w:r>
            <w:r w:rsidR="00DE3E86">
              <w:t xml:space="preserve"> DAP will check for a new file daily.</w:t>
            </w:r>
          </w:p>
          <w:p w:rsidR="00FA7560" w:rsidRDefault="00FA7560" w:rsidP="00DB7D54">
            <w:pPr>
              <w:ind w:left="0"/>
            </w:pPr>
            <w:r>
              <w:t>No dependencies on other sources.</w:t>
            </w:r>
          </w:p>
          <w:p w:rsidR="00F52B4E" w:rsidRDefault="00F52B4E" w:rsidP="00DB7D54">
            <w:pPr>
              <w:ind w:left="0"/>
            </w:pPr>
            <w:r>
              <w:t>Estimated processing time is &lt;1 hour.</w:t>
            </w:r>
          </w:p>
        </w:tc>
      </w:tr>
      <w:tr w:rsidR="00FA7560" w:rsidTr="00116EA7">
        <w:trPr>
          <w:jc w:val="center"/>
        </w:trPr>
        <w:tc>
          <w:tcPr>
            <w:tcW w:w="1609" w:type="dxa"/>
          </w:tcPr>
          <w:p w:rsidR="00FA7560" w:rsidRDefault="00FA7560" w:rsidP="00DB7D54">
            <w:pPr>
              <w:ind w:left="0"/>
            </w:pPr>
            <w:proofErr w:type="spellStart"/>
            <w:r>
              <w:t>TransProd</w:t>
            </w:r>
            <w:proofErr w:type="spellEnd"/>
          </w:p>
        </w:tc>
        <w:tc>
          <w:tcPr>
            <w:tcW w:w="4337" w:type="dxa"/>
          </w:tcPr>
          <w:p w:rsidR="00FA7560" w:rsidRDefault="00FA7560" w:rsidP="00DB7D54">
            <w:pPr>
              <w:ind w:left="0"/>
            </w:pPr>
            <w:r>
              <w:t xml:space="preserve">The </w:t>
            </w:r>
            <w:proofErr w:type="spellStart"/>
            <w:r>
              <w:t>TransProd</w:t>
            </w:r>
            <w:proofErr w:type="spellEnd"/>
            <w:r>
              <w:t xml:space="preserve"> database stores network topology and timetable information used by the myki ticketing system. It is used by the DAP to enrich the data provided by the GTFS feed</w:t>
            </w:r>
          </w:p>
        </w:tc>
        <w:tc>
          <w:tcPr>
            <w:tcW w:w="3654" w:type="dxa"/>
          </w:tcPr>
          <w:p w:rsidR="00FA7560" w:rsidRDefault="00FA7560" w:rsidP="00FA7560">
            <w:pPr>
              <w:ind w:left="0"/>
            </w:pPr>
            <w:proofErr w:type="spellStart"/>
            <w:r>
              <w:t>TransProd</w:t>
            </w:r>
            <w:proofErr w:type="spellEnd"/>
            <w:r>
              <w:t xml:space="preserve"> is updated manually by PTV. A new set of files is expected every 4-</w:t>
            </w:r>
            <w:r w:rsidR="00DE3E86">
              <w:t xml:space="preserve">12 </w:t>
            </w:r>
            <w:r>
              <w:t>weeks.</w:t>
            </w:r>
            <w:r w:rsidR="00DE3E86">
              <w:t xml:space="preserve"> DAP will check for a new file daily.</w:t>
            </w:r>
          </w:p>
          <w:p w:rsidR="00FA7560" w:rsidRDefault="00FA7560" w:rsidP="00FA7560">
            <w:pPr>
              <w:ind w:left="0"/>
            </w:pPr>
            <w:r>
              <w:t>No dependencies on other sources.</w:t>
            </w:r>
          </w:p>
          <w:p w:rsidR="00F52B4E" w:rsidRDefault="00F52B4E" w:rsidP="00FA7560">
            <w:pPr>
              <w:ind w:left="0"/>
            </w:pPr>
            <w:r>
              <w:t>Estimated processing time is &lt;1 hour.</w:t>
            </w:r>
          </w:p>
        </w:tc>
      </w:tr>
      <w:tr w:rsidR="00FA7560" w:rsidTr="00116EA7">
        <w:trPr>
          <w:jc w:val="center"/>
        </w:trPr>
        <w:tc>
          <w:tcPr>
            <w:tcW w:w="1609" w:type="dxa"/>
          </w:tcPr>
          <w:p w:rsidR="00FA7560" w:rsidRDefault="00FA7560" w:rsidP="00DB7D54">
            <w:pPr>
              <w:ind w:left="0"/>
            </w:pPr>
            <w:r>
              <w:t>Transaction Rate Surveys (TORS)</w:t>
            </w:r>
          </w:p>
        </w:tc>
        <w:tc>
          <w:tcPr>
            <w:tcW w:w="4337" w:type="dxa"/>
          </w:tcPr>
          <w:p w:rsidR="00FA7560" w:rsidRDefault="00FA7560" w:rsidP="00DB7D54">
            <w:pPr>
              <w:ind w:left="0"/>
            </w:pPr>
            <w:r>
              <w:t xml:space="preserve">Transaction Rate Surveys are performed by partner companies NTP and HOBAN to survey the number of myki scans at different locations on the public transport network. This data is used by the DAP in conjunction with ticketing data to provide </w:t>
            </w:r>
            <w:r>
              <w:lastRenderedPageBreak/>
              <w:t>patronage estimations.</w:t>
            </w:r>
          </w:p>
        </w:tc>
        <w:tc>
          <w:tcPr>
            <w:tcW w:w="3654" w:type="dxa"/>
          </w:tcPr>
          <w:p w:rsidR="00FA7560" w:rsidRDefault="00FA7560" w:rsidP="00DB7D54">
            <w:pPr>
              <w:ind w:left="0"/>
            </w:pPr>
            <w:r>
              <w:lastRenderedPageBreak/>
              <w:t>Each provider is expected to provide a single file every couple of weeks. New files are detected and loaded daily.</w:t>
            </w:r>
          </w:p>
          <w:p w:rsidR="00FA7560" w:rsidRDefault="00FA7560" w:rsidP="00DB7D54">
            <w:pPr>
              <w:ind w:left="0"/>
            </w:pPr>
            <w:proofErr w:type="spellStart"/>
            <w:r>
              <w:t>Patronagle</w:t>
            </w:r>
            <w:proofErr w:type="spellEnd"/>
            <w:r>
              <w:t xml:space="preserve"> calculations cannot begin until the entire month of myki ticketing data </w:t>
            </w:r>
            <w:r>
              <w:lastRenderedPageBreak/>
              <w:t>has been loaded.</w:t>
            </w:r>
          </w:p>
          <w:p w:rsidR="00F52B4E" w:rsidRDefault="00F52B4E" w:rsidP="00DB7D54">
            <w:pPr>
              <w:ind w:left="0"/>
            </w:pPr>
            <w:r>
              <w:t>Estimated processing time is &lt;1 hour.</w:t>
            </w:r>
          </w:p>
        </w:tc>
      </w:tr>
    </w:tbl>
    <w:p w:rsidR="00CD0632" w:rsidRDefault="00CD0632" w:rsidP="00783A56"/>
    <w:p w:rsidR="002D0AC8" w:rsidRDefault="002D0AC8" w:rsidP="002D0AC8">
      <w:pPr>
        <w:pStyle w:val="Heading3"/>
        <w:rPr>
          <w:lang w:val="en-AU"/>
        </w:rPr>
      </w:pPr>
      <w:bookmarkStart w:id="91" w:name="_Toc468283798"/>
      <w:r>
        <w:rPr>
          <w:lang w:val="en-AU"/>
        </w:rPr>
        <w:t>Data Volumes</w:t>
      </w:r>
      <w:bookmarkEnd w:id="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9"/>
        <w:gridCol w:w="2126"/>
        <w:gridCol w:w="2126"/>
        <w:gridCol w:w="2126"/>
      </w:tblGrid>
      <w:tr w:rsidR="00244467" w:rsidTr="00DB7D54">
        <w:trPr>
          <w:jc w:val="center"/>
        </w:trPr>
        <w:tc>
          <w:tcPr>
            <w:tcW w:w="1679" w:type="dxa"/>
            <w:shd w:val="clear" w:color="auto" w:fill="4F81BD" w:themeFill="accent1"/>
          </w:tcPr>
          <w:p w:rsidR="00244467" w:rsidRDefault="00244467" w:rsidP="00DB7D54">
            <w:pPr>
              <w:ind w:left="0"/>
            </w:pPr>
            <w:r>
              <w:t>Data Source</w:t>
            </w:r>
          </w:p>
        </w:tc>
        <w:tc>
          <w:tcPr>
            <w:tcW w:w="2126" w:type="dxa"/>
            <w:shd w:val="clear" w:color="auto" w:fill="4F81BD" w:themeFill="accent1"/>
          </w:tcPr>
          <w:p w:rsidR="00244467" w:rsidRDefault="00244467" w:rsidP="00DB7D54">
            <w:pPr>
              <w:ind w:left="0"/>
            </w:pPr>
            <w:r>
              <w:t>Data Volume (Rows)</w:t>
            </w:r>
          </w:p>
        </w:tc>
        <w:tc>
          <w:tcPr>
            <w:tcW w:w="2126" w:type="dxa"/>
            <w:shd w:val="clear" w:color="auto" w:fill="4F81BD" w:themeFill="accent1"/>
          </w:tcPr>
          <w:p w:rsidR="00244467" w:rsidRDefault="00244467" w:rsidP="00DB7D54">
            <w:pPr>
              <w:ind w:left="0"/>
            </w:pPr>
            <w:r>
              <w:t>Data Volume (MB)</w:t>
            </w:r>
          </w:p>
        </w:tc>
        <w:tc>
          <w:tcPr>
            <w:tcW w:w="2126" w:type="dxa"/>
            <w:shd w:val="clear" w:color="auto" w:fill="4F81BD" w:themeFill="accent1"/>
          </w:tcPr>
          <w:p w:rsidR="00244467" w:rsidRDefault="00740F2E" w:rsidP="00DB7D54">
            <w:pPr>
              <w:ind w:left="0"/>
            </w:pPr>
            <w:r>
              <w:t xml:space="preserve">Yearly </w:t>
            </w:r>
            <w:r w:rsidR="00244467">
              <w:t>Growth Rate</w:t>
            </w:r>
          </w:p>
        </w:tc>
      </w:tr>
      <w:tr w:rsidR="00244467" w:rsidTr="00DB7D54">
        <w:trPr>
          <w:jc w:val="center"/>
        </w:trPr>
        <w:tc>
          <w:tcPr>
            <w:tcW w:w="1679" w:type="dxa"/>
          </w:tcPr>
          <w:p w:rsidR="00244467" w:rsidRDefault="00244467" w:rsidP="00DB7D54">
            <w:pPr>
              <w:ind w:left="0"/>
            </w:pPr>
            <w:proofErr w:type="spellStart"/>
            <w:r>
              <w:t>Smartrak</w:t>
            </w:r>
            <w:proofErr w:type="spellEnd"/>
          </w:p>
        </w:tc>
        <w:tc>
          <w:tcPr>
            <w:tcW w:w="2126" w:type="dxa"/>
          </w:tcPr>
          <w:p w:rsidR="00244467" w:rsidRDefault="00740F2E" w:rsidP="00DB7D54">
            <w:pPr>
              <w:ind w:left="0"/>
            </w:pPr>
            <w:r>
              <w:t>-</w:t>
            </w:r>
          </w:p>
        </w:tc>
        <w:tc>
          <w:tcPr>
            <w:tcW w:w="2126" w:type="dxa"/>
          </w:tcPr>
          <w:p w:rsidR="00740F2E" w:rsidRDefault="00740F2E" w:rsidP="00DB7D54">
            <w:pPr>
              <w:ind w:left="0"/>
            </w:pPr>
            <w:r>
              <w:t>3 GB per day uncompressed</w:t>
            </w:r>
          </w:p>
          <w:p w:rsidR="00244467" w:rsidRDefault="00244467" w:rsidP="00DB7D54">
            <w:pPr>
              <w:ind w:left="0"/>
            </w:pPr>
            <w:r>
              <w:t>Approximately 10 TB per year</w:t>
            </w:r>
          </w:p>
        </w:tc>
        <w:tc>
          <w:tcPr>
            <w:tcW w:w="2126" w:type="dxa"/>
          </w:tcPr>
          <w:p w:rsidR="00244467" w:rsidRDefault="00740F2E" w:rsidP="00DB7D54">
            <w:pPr>
              <w:ind w:left="0"/>
            </w:pPr>
            <w:r>
              <w:t>30-50%</w:t>
            </w:r>
          </w:p>
        </w:tc>
      </w:tr>
      <w:tr w:rsidR="00244467" w:rsidTr="00DB7D54">
        <w:trPr>
          <w:jc w:val="center"/>
        </w:trPr>
        <w:tc>
          <w:tcPr>
            <w:tcW w:w="1679" w:type="dxa"/>
          </w:tcPr>
          <w:p w:rsidR="00244467" w:rsidRDefault="00244467" w:rsidP="00DB7D54">
            <w:pPr>
              <w:ind w:left="0"/>
            </w:pPr>
            <w:r>
              <w:t>myki</w:t>
            </w:r>
          </w:p>
        </w:tc>
        <w:tc>
          <w:tcPr>
            <w:tcW w:w="2126" w:type="dxa"/>
          </w:tcPr>
          <w:p w:rsidR="00244467" w:rsidRDefault="00740F2E" w:rsidP="00DB7D54">
            <w:pPr>
              <w:ind w:left="0"/>
            </w:pPr>
            <w:r>
              <w:t>12 billion rows</w:t>
            </w:r>
          </w:p>
        </w:tc>
        <w:tc>
          <w:tcPr>
            <w:tcW w:w="2126" w:type="dxa"/>
          </w:tcPr>
          <w:p w:rsidR="00244467" w:rsidRDefault="00740F2E" w:rsidP="00DB7D54">
            <w:pPr>
              <w:ind w:left="0"/>
            </w:pPr>
            <w:r>
              <w:t>6.21 TB</w:t>
            </w:r>
          </w:p>
        </w:tc>
        <w:tc>
          <w:tcPr>
            <w:tcW w:w="2126" w:type="dxa"/>
          </w:tcPr>
          <w:p w:rsidR="00244467" w:rsidRDefault="00740F2E" w:rsidP="00DB7D54">
            <w:pPr>
              <w:ind w:left="0"/>
            </w:pPr>
            <w:r>
              <w:t>2.5-5.6%</w:t>
            </w:r>
          </w:p>
        </w:tc>
      </w:tr>
      <w:tr w:rsidR="00244467" w:rsidTr="00DB7D54">
        <w:trPr>
          <w:jc w:val="center"/>
        </w:trPr>
        <w:tc>
          <w:tcPr>
            <w:tcW w:w="1679" w:type="dxa"/>
          </w:tcPr>
          <w:p w:rsidR="00244467" w:rsidRDefault="00244467" w:rsidP="00DB7D54">
            <w:pPr>
              <w:ind w:left="0"/>
            </w:pPr>
            <w:r>
              <w:t>DIVA (GTFS)</w:t>
            </w:r>
          </w:p>
        </w:tc>
        <w:tc>
          <w:tcPr>
            <w:tcW w:w="2126" w:type="dxa"/>
          </w:tcPr>
          <w:p w:rsidR="00244467" w:rsidRDefault="00841088" w:rsidP="00DB7D54">
            <w:pPr>
              <w:ind w:left="0"/>
            </w:pPr>
            <w:r>
              <w:t>10 million rows</w:t>
            </w:r>
          </w:p>
        </w:tc>
        <w:tc>
          <w:tcPr>
            <w:tcW w:w="2126" w:type="dxa"/>
          </w:tcPr>
          <w:p w:rsidR="00244467" w:rsidRDefault="00740F2E" w:rsidP="00DB7D54">
            <w:pPr>
              <w:ind w:left="0"/>
            </w:pPr>
            <w:r>
              <w:t>800 MB uncompressed snapshots</w:t>
            </w:r>
          </w:p>
        </w:tc>
        <w:tc>
          <w:tcPr>
            <w:tcW w:w="2126" w:type="dxa"/>
          </w:tcPr>
          <w:p w:rsidR="00244467" w:rsidRDefault="00E244A6" w:rsidP="00DB7D54">
            <w:pPr>
              <w:ind w:left="0"/>
            </w:pPr>
            <w:r>
              <w:t>1200-52000%, depending on how often snapshots change</w:t>
            </w:r>
          </w:p>
        </w:tc>
      </w:tr>
      <w:tr w:rsidR="00244467" w:rsidTr="00DB7D54">
        <w:trPr>
          <w:jc w:val="center"/>
        </w:trPr>
        <w:tc>
          <w:tcPr>
            <w:tcW w:w="1679" w:type="dxa"/>
          </w:tcPr>
          <w:p w:rsidR="00244467" w:rsidRDefault="00244467" w:rsidP="00DB7D54">
            <w:pPr>
              <w:ind w:left="0"/>
            </w:pPr>
            <w:proofErr w:type="spellStart"/>
            <w:r>
              <w:t>TransProd</w:t>
            </w:r>
            <w:proofErr w:type="spellEnd"/>
          </w:p>
        </w:tc>
        <w:tc>
          <w:tcPr>
            <w:tcW w:w="2126" w:type="dxa"/>
          </w:tcPr>
          <w:p w:rsidR="00244467" w:rsidRDefault="00740F2E" w:rsidP="00DB7D54">
            <w:pPr>
              <w:ind w:left="0"/>
            </w:pPr>
            <w:r>
              <w:t>-</w:t>
            </w:r>
          </w:p>
        </w:tc>
        <w:tc>
          <w:tcPr>
            <w:tcW w:w="2126" w:type="dxa"/>
          </w:tcPr>
          <w:p w:rsidR="00244467" w:rsidRDefault="00740F2E">
            <w:pPr>
              <w:ind w:left="0"/>
            </w:pPr>
            <w:r>
              <w:t>&lt; 2 GB total</w:t>
            </w:r>
          </w:p>
        </w:tc>
        <w:tc>
          <w:tcPr>
            <w:tcW w:w="2126" w:type="dxa"/>
          </w:tcPr>
          <w:p w:rsidR="00244467" w:rsidRDefault="00E244A6" w:rsidP="00DB7D54">
            <w:pPr>
              <w:ind w:left="0"/>
            </w:pPr>
            <w:r>
              <w:t>-</w:t>
            </w:r>
          </w:p>
        </w:tc>
      </w:tr>
      <w:tr w:rsidR="00244467" w:rsidTr="00DB7D54">
        <w:trPr>
          <w:jc w:val="center"/>
        </w:trPr>
        <w:tc>
          <w:tcPr>
            <w:tcW w:w="1679" w:type="dxa"/>
          </w:tcPr>
          <w:p w:rsidR="00244467" w:rsidRDefault="00244467" w:rsidP="00DB7D54">
            <w:pPr>
              <w:ind w:left="0"/>
            </w:pPr>
            <w:r>
              <w:t>Transaction Rate Surveys (TORS)</w:t>
            </w:r>
          </w:p>
        </w:tc>
        <w:tc>
          <w:tcPr>
            <w:tcW w:w="2126" w:type="dxa"/>
          </w:tcPr>
          <w:p w:rsidR="00244467" w:rsidRDefault="00740F2E" w:rsidP="00DB7D54">
            <w:pPr>
              <w:ind w:left="0"/>
            </w:pPr>
            <w:r>
              <w:t>512,000 rows per year</w:t>
            </w:r>
          </w:p>
        </w:tc>
        <w:tc>
          <w:tcPr>
            <w:tcW w:w="2126" w:type="dxa"/>
          </w:tcPr>
          <w:p w:rsidR="00244467" w:rsidRDefault="00740F2E" w:rsidP="00DB7D54">
            <w:pPr>
              <w:ind w:left="0"/>
            </w:pPr>
            <w:r>
              <w:t>-</w:t>
            </w:r>
          </w:p>
        </w:tc>
        <w:tc>
          <w:tcPr>
            <w:tcW w:w="2126" w:type="dxa"/>
          </w:tcPr>
          <w:p w:rsidR="00244467" w:rsidRDefault="00E244A6" w:rsidP="00DB7D54">
            <w:pPr>
              <w:ind w:left="0"/>
            </w:pPr>
            <w:r>
              <w:t>-</w:t>
            </w:r>
          </w:p>
        </w:tc>
      </w:tr>
      <w:tr w:rsidR="00740F2E" w:rsidTr="00DB7D54">
        <w:trPr>
          <w:jc w:val="center"/>
        </w:trPr>
        <w:tc>
          <w:tcPr>
            <w:tcW w:w="1679" w:type="dxa"/>
          </w:tcPr>
          <w:p w:rsidR="00740F2E" w:rsidRDefault="00740F2E" w:rsidP="00DB7D54">
            <w:pPr>
              <w:ind w:left="0"/>
            </w:pPr>
            <w:proofErr w:type="spellStart"/>
            <w:r>
              <w:t>Metcard</w:t>
            </w:r>
            <w:proofErr w:type="spellEnd"/>
            <w:r>
              <w:t xml:space="preserve"> (ATS) Historical Data</w:t>
            </w:r>
          </w:p>
        </w:tc>
        <w:tc>
          <w:tcPr>
            <w:tcW w:w="2126" w:type="dxa"/>
          </w:tcPr>
          <w:p w:rsidR="00740F2E" w:rsidRDefault="00740F2E" w:rsidP="00DB7D54">
            <w:pPr>
              <w:ind w:left="0"/>
            </w:pPr>
            <w:r>
              <w:t>17 billion</w:t>
            </w:r>
          </w:p>
        </w:tc>
        <w:tc>
          <w:tcPr>
            <w:tcW w:w="2126" w:type="dxa"/>
          </w:tcPr>
          <w:p w:rsidR="00740F2E" w:rsidRDefault="00740F2E" w:rsidP="00DB7D54">
            <w:pPr>
              <w:ind w:left="0"/>
            </w:pPr>
            <w:r>
              <w:t>1.5 TB uncompressed</w:t>
            </w:r>
          </w:p>
        </w:tc>
        <w:tc>
          <w:tcPr>
            <w:tcW w:w="2126" w:type="dxa"/>
          </w:tcPr>
          <w:p w:rsidR="00740F2E" w:rsidRDefault="00740F2E" w:rsidP="00DB7D54">
            <w:pPr>
              <w:ind w:left="0"/>
            </w:pPr>
            <w:r>
              <w:t>N/A</w:t>
            </w:r>
          </w:p>
        </w:tc>
      </w:tr>
    </w:tbl>
    <w:p w:rsidR="002D0AC8" w:rsidRDefault="002D0AC8" w:rsidP="00783A56"/>
    <w:p w:rsidR="00783A56" w:rsidRDefault="00783A56" w:rsidP="00C73C49">
      <w:pPr>
        <w:pStyle w:val="Heading3"/>
        <w:rPr>
          <w:lang w:val="en-AU"/>
        </w:rPr>
      </w:pPr>
      <w:bookmarkStart w:id="92" w:name="_Toc468283799"/>
      <w:proofErr w:type="spellStart"/>
      <w:r>
        <w:rPr>
          <w:lang w:val="en-AU"/>
        </w:rPr>
        <w:t>Smartrak</w:t>
      </w:r>
      <w:bookmarkEnd w:id="92"/>
      <w:proofErr w:type="spellEnd"/>
    </w:p>
    <w:p w:rsidR="00FD4466" w:rsidRDefault="003B26E5" w:rsidP="00FD4466">
      <w:r>
        <w:t xml:space="preserve">The </w:t>
      </w:r>
      <w:proofErr w:type="spellStart"/>
      <w:r w:rsidR="00FD4466">
        <w:t>Smartrak</w:t>
      </w:r>
      <w:proofErr w:type="spellEnd"/>
      <w:r w:rsidR="00FD4466">
        <w:t xml:space="preserve"> Consumer is a Windows service written in </w:t>
      </w:r>
      <w:r>
        <w:t>C#</w:t>
      </w:r>
      <w:r w:rsidR="00FD4466">
        <w:t>.N</w:t>
      </w:r>
      <w:r>
        <w:t>ET</w:t>
      </w:r>
      <w:r w:rsidR="00FD4466">
        <w:t xml:space="preserve"> that will call the </w:t>
      </w:r>
      <w:proofErr w:type="spellStart"/>
      <w:r w:rsidR="00FD4466">
        <w:t>Smartrak</w:t>
      </w:r>
      <w:proofErr w:type="spellEnd"/>
      <w:r w:rsidR="00FD4466">
        <w:t xml:space="preserve"> JSON web service to obtain the </w:t>
      </w:r>
      <w:proofErr w:type="spellStart"/>
      <w:r w:rsidR="00FD4466">
        <w:t>Smartrak</w:t>
      </w:r>
      <w:proofErr w:type="spellEnd"/>
      <w:r w:rsidR="00FD4466">
        <w:t xml:space="preserve"> data.</w:t>
      </w:r>
      <w:r w:rsidR="00090034">
        <w:t xml:space="preserve"> Any data </w:t>
      </w:r>
      <w:r w:rsidR="00E129E3">
        <w:t>retrieved</w:t>
      </w:r>
      <w:r w:rsidR="00090034">
        <w:t xml:space="preserve"> will be placed in the Data Lake for processing into the EDW and future analysis.</w:t>
      </w:r>
    </w:p>
    <w:p w:rsidR="003B26E5" w:rsidRDefault="003B26E5" w:rsidP="003B26E5">
      <w:pPr>
        <w:pStyle w:val="Heading4"/>
        <w:rPr>
          <w:lang w:val="en-AU"/>
        </w:rPr>
      </w:pPr>
      <w:r>
        <w:rPr>
          <w:lang w:val="en-AU"/>
        </w:rPr>
        <w:t>Data Source Description</w:t>
      </w:r>
    </w:p>
    <w:p w:rsidR="00C72D79" w:rsidRDefault="00C72D79" w:rsidP="00FD4466">
      <w:r>
        <w:t xml:space="preserve">The </w:t>
      </w:r>
      <w:proofErr w:type="spellStart"/>
      <w:r>
        <w:t>Smartrak</w:t>
      </w:r>
      <w:proofErr w:type="spellEnd"/>
      <w:r>
        <w:t xml:space="preserve"> web services provide SOAP/XML and JSON APIs to query bus data from the </w:t>
      </w:r>
      <w:proofErr w:type="spellStart"/>
      <w:r>
        <w:t>Smartrak</w:t>
      </w:r>
      <w:proofErr w:type="spellEnd"/>
      <w:r>
        <w:t xml:space="preserve"> buses. There are four services currently available: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2"/>
        <w:gridCol w:w="3784"/>
      </w:tblGrid>
      <w:tr w:rsidR="00C86FA3" w:rsidTr="00C86FA3">
        <w:trPr>
          <w:jc w:val="center"/>
        </w:trPr>
        <w:tc>
          <w:tcPr>
            <w:tcW w:w="3802" w:type="dxa"/>
            <w:shd w:val="clear" w:color="auto" w:fill="4F81BD" w:themeFill="accent1"/>
          </w:tcPr>
          <w:p w:rsidR="00C86FA3" w:rsidRDefault="00C86FA3" w:rsidP="003D71FC">
            <w:pPr>
              <w:ind w:left="0"/>
            </w:pPr>
            <w:r>
              <w:t>Service</w:t>
            </w:r>
          </w:p>
        </w:tc>
        <w:tc>
          <w:tcPr>
            <w:tcW w:w="3784" w:type="dxa"/>
            <w:shd w:val="clear" w:color="auto" w:fill="4F81BD" w:themeFill="accent1"/>
          </w:tcPr>
          <w:p w:rsidR="00C86FA3" w:rsidRDefault="00C86FA3" w:rsidP="003D71FC">
            <w:pPr>
              <w:ind w:left="0"/>
            </w:pPr>
            <w:r>
              <w:t>Function</w:t>
            </w:r>
          </w:p>
        </w:tc>
      </w:tr>
      <w:tr w:rsidR="00C86FA3" w:rsidTr="00C86FA3">
        <w:trPr>
          <w:jc w:val="center"/>
        </w:trPr>
        <w:tc>
          <w:tcPr>
            <w:tcW w:w="3802" w:type="dxa"/>
          </w:tcPr>
          <w:p w:rsidR="00C86FA3" w:rsidRDefault="00C86FA3" w:rsidP="003D71FC">
            <w:pPr>
              <w:ind w:left="0"/>
            </w:pPr>
            <w:r>
              <w:t>Get Remotes</w:t>
            </w:r>
          </w:p>
        </w:tc>
        <w:tc>
          <w:tcPr>
            <w:tcW w:w="3784" w:type="dxa"/>
          </w:tcPr>
          <w:p w:rsidR="00C86FA3" w:rsidRDefault="00C86FA3" w:rsidP="003D71FC">
            <w:pPr>
              <w:ind w:left="0"/>
            </w:pPr>
            <w:r>
              <w:t>Gets the list of AVL units available</w:t>
            </w:r>
          </w:p>
        </w:tc>
      </w:tr>
      <w:tr w:rsidR="00C86FA3" w:rsidTr="00C86FA3">
        <w:trPr>
          <w:jc w:val="center"/>
        </w:trPr>
        <w:tc>
          <w:tcPr>
            <w:tcW w:w="3802" w:type="dxa"/>
          </w:tcPr>
          <w:p w:rsidR="00C86FA3" w:rsidRDefault="00C86FA3" w:rsidP="003D71FC">
            <w:pPr>
              <w:ind w:left="0"/>
            </w:pPr>
            <w:r>
              <w:t>Get Available Lines</w:t>
            </w:r>
          </w:p>
        </w:tc>
        <w:tc>
          <w:tcPr>
            <w:tcW w:w="3784" w:type="dxa"/>
          </w:tcPr>
          <w:p w:rsidR="00C86FA3" w:rsidRDefault="00C86FA3" w:rsidP="003D71FC">
            <w:pPr>
              <w:ind w:left="0"/>
            </w:pPr>
            <w:r>
              <w:t>Gets the list of Service Lines available</w:t>
            </w:r>
          </w:p>
        </w:tc>
      </w:tr>
      <w:tr w:rsidR="00C86FA3" w:rsidTr="00C86FA3">
        <w:trPr>
          <w:jc w:val="center"/>
        </w:trPr>
        <w:tc>
          <w:tcPr>
            <w:tcW w:w="3802" w:type="dxa"/>
          </w:tcPr>
          <w:p w:rsidR="00C86FA3" w:rsidRDefault="00C86FA3" w:rsidP="003D71FC">
            <w:pPr>
              <w:ind w:left="0"/>
            </w:pPr>
            <w:r>
              <w:t>Get PTDE for Period by Remote</w:t>
            </w:r>
          </w:p>
        </w:tc>
        <w:tc>
          <w:tcPr>
            <w:tcW w:w="3784" w:type="dxa"/>
          </w:tcPr>
          <w:p w:rsidR="00C86FA3" w:rsidRDefault="00C86FA3" w:rsidP="003D71FC">
            <w:pPr>
              <w:ind w:left="0"/>
            </w:pPr>
            <w:r>
              <w:t>Gets the PTDE information for a particular remote over a specified period (less than or equal to 24 hours)</w:t>
            </w:r>
          </w:p>
        </w:tc>
      </w:tr>
      <w:tr w:rsidR="00C86FA3" w:rsidTr="00C86FA3">
        <w:trPr>
          <w:jc w:val="center"/>
        </w:trPr>
        <w:tc>
          <w:tcPr>
            <w:tcW w:w="3802" w:type="dxa"/>
          </w:tcPr>
          <w:p w:rsidR="00C86FA3" w:rsidRDefault="00C86FA3" w:rsidP="003D71FC">
            <w:pPr>
              <w:ind w:left="0"/>
            </w:pPr>
            <w:r>
              <w:t>Get PTDE for Period by Line Name</w:t>
            </w:r>
          </w:p>
        </w:tc>
        <w:tc>
          <w:tcPr>
            <w:tcW w:w="3784" w:type="dxa"/>
          </w:tcPr>
          <w:p w:rsidR="00C86FA3" w:rsidRDefault="00C86FA3" w:rsidP="003D71FC">
            <w:pPr>
              <w:ind w:left="0"/>
            </w:pPr>
            <w:r>
              <w:t>Gets the PTDE information for a particular Line over a specified period (less than or equal to 24 hours)</w:t>
            </w:r>
          </w:p>
        </w:tc>
      </w:tr>
      <w:tr w:rsidR="009C2AFD" w:rsidTr="00C86FA3">
        <w:trPr>
          <w:jc w:val="center"/>
        </w:trPr>
        <w:tc>
          <w:tcPr>
            <w:tcW w:w="3802" w:type="dxa"/>
          </w:tcPr>
          <w:p w:rsidR="009C2AFD" w:rsidRDefault="009C2AFD" w:rsidP="003D71FC">
            <w:pPr>
              <w:ind w:left="0"/>
            </w:pPr>
            <w:r>
              <w:t>Get Reprocessed Lines</w:t>
            </w:r>
          </w:p>
        </w:tc>
        <w:tc>
          <w:tcPr>
            <w:tcW w:w="3784" w:type="dxa"/>
          </w:tcPr>
          <w:p w:rsidR="009C2AFD" w:rsidRDefault="00C52F0B" w:rsidP="003D71FC">
            <w:pPr>
              <w:ind w:left="0"/>
            </w:pPr>
            <w:r>
              <w:t xml:space="preserve">Gets a list of lines that have been reprocessed by </w:t>
            </w:r>
            <w:proofErr w:type="spellStart"/>
            <w:r>
              <w:t>Smartrak</w:t>
            </w:r>
            <w:proofErr w:type="spellEnd"/>
          </w:p>
        </w:tc>
      </w:tr>
      <w:tr w:rsidR="009C2AFD" w:rsidTr="00C86FA3">
        <w:trPr>
          <w:jc w:val="center"/>
        </w:trPr>
        <w:tc>
          <w:tcPr>
            <w:tcW w:w="3802" w:type="dxa"/>
          </w:tcPr>
          <w:p w:rsidR="009C2AFD" w:rsidRDefault="009C2AFD" w:rsidP="003D71FC">
            <w:pPr>
              <w:ind w:left="0"/>
            </w:pPr>
            <w:r>
              <w:t>Get Depot Allocation Stats</w:t>
            </w:r>
          </w:p>
        </w:tc>
        <w:tc>
          <w:tcPr>
            <w:tcW w:w="3784" w:type="dxa"/>
          </w:tcPr>
          <w:p w:rsidR="009C2AFD" w:rsidRDefault="00C52F0B" w:rsidP="009170F8">
            <w:pPr>
              <w:ind w:left="0"/>
            </w:pPr>
            <w:r>
              <w:t xml:space="preserve">Retrieves a list of all Depots, and how many of each Depot’s routes that have been </w:t>
            </w:r>
            <w:r>
              <w:lastRenderedPageBreak/>
              <w:t xml:space="preserve">allocated for a day. </w:t>
            </w:r>
          </w:p>
        </w:tc>
      </w:tr>
      <w:tr w:rsidR="009C2AFD" w:rsidTr="00C86FA3">
        <w:trPr>
          <w:jc w:val="center"/>
        </w:trPr>
        <w:tc>
          <w:tcPr>
            <w:tcW w:w="3802" w:type="dxa"/>
          </w:tcPr>
          <w:p w:rsidR="009C2AFD" w:rsidRDefault="009C2AFD" w:rsidP="003D71FC">
            <w:pPr>
              <w:ind w:left="0"/>
            </w:pPr>
            <w:r>
              <w:lastRenderedPageBreak/>
              <w:t>Get History (SOAP)</w:t>
            </w:r>
          </w:p>
        </w:tc>
        <w:tc>
          <w:tcPr>
            <w:tcW w:w="3784" w:type="dxa"/>
          </w:tcPr>
          <w:p w:rsidR="009C2AFD" w:rsidRDefault="009C2AFD" w:rsidP="003D71FC">
            <w:pPr>
              <w:ind w:left="0"/>
            </w:pPr>
            <w:r>
              <w:t xml:space="preserve">Retrieves history for a specific remote for a day to view all </w:t>
            </w:r>
            <w:r w:rsidR="00E129E3">
              <w:t>real-time</w:t>
            </w:r>
            <w:r>
              <w:t xml:space="preserve"> events. Estimated data is 2 MB per day (compressed to 100 KB in Data Lake).</w:t>
            </w:r>
          </w:p>
        </w:tc>
      </w:tr>
    </w:tbl>
    <w:p w:rsidR="00C86FA3" w:rsidRDefault="00C86FA3" w:rsidP="00FD4466"/>
    <w:p w:rsidR="00C72D79" w:rsidRDefault="00C72D79" w:rsidP="00FD4466">
      <w:r>
        <w:t>The web services are documented in the document “PTV Services Interface Design Document: Processed Transport Data Exchange (PTDE)</w:t>
      </w:r>
      <w:r w:rsidR="00C86FA3">
        <w:t>”</w:t>
      </w:r>
      <w:r>
        <w:t>.</w:t>
      </w:r>
    </w:p>
    <w:p w:rsidR="00634811" w:rsidRDefault="00634811" w:rsidP="00FD4466">
      <w:r>
        <w:t>The JSON web service is preferred, and the Data Analytics Platform has been given its own authentication key</w:t>
      </w:r>
      <w:r w:rsidR="00C4729F">
        <w:t xml:space="preserve"> (not recorded in this document for security purposes).</w:t>
      </w:r>
    </w:p>
    <w:p w:rsidR="003B26E5" w:rsidRDefault="003B26E5" w:rsidP="003B26E5">
      <w:pPr>
        <w:pStyle w:val="Heading4"/>
        <w:rPr>
          <w:lang w:val="en-AU"/>
        </w:rPr>
      </w:pPr>
      <w:r>
        <w:rPr>
          <w:lang w:val="en-AU"/>
        </w:rPr>
        <w:t>Data Extraction</w:t>
      </w:r>
    </w:p>
    <w:p w:rsidR="00C86FA3" w:rsidRDefault="00C86FA3" w:rsidP="00C86FA3">
      <w:r>
        <w:t xml:space="preserve">As </w:t>
      </w:r>
      <w:proofErr w:type="spellStart"/>
      <w:r>
        <w:t>Smartrak</w:t>
      </w:r>
      <w:proofErr w:type="spellEnd"/>
      <w:r>
        <w:t xml:space="preserve"> data may not be finalised until late in the day, the Proof of Value DAP will </w:t>
      </w:r>
      <w:r w:rsidR="00253B37">
        <w:t xml:space="preserve">delay extracting data until 4am, and </w:t>
      </w:r>
      <w:r>
        <w:t xml:space="preserve">load </w:t>
      </w:r>
      <w:r w:rsidR="00253B37">
        <w:t xml:space="preserve">the </w:t>
      </w:r>
      <w:r>
        <w:t>data in nightly batches.</w:t>
      </w:r>
    </w:p>
    <w:p w:rsidR="00634811" w:rsidRDefault="00634811" w:rsidP="00FD4466">
      <w:r>
        <w:t>At 4am each morning, a job scheduled by SQL Server Agent will create a new task in the database. Each task records a creation datetime, a started datetime, and a completion datetime to allow for performance metrics to be recorded.</w:t>
      </w:r>
    </w:p>
    <w:p w:rsidR="00634811" w:rsidRDefault="00634811" w:rsidP="00634811">
      <w:r>
        <w:t xml:space="preserve">The </w:t>
      </w:r>
      <w:proofErr w:type="spellStart"/>
      <w:r>
        <w:t>Smartrak</w:t>
      </w:r>
      <w:proofErr w:type="spellEnd"/>
      <w:r>
        <w:t xml:space="preserve"> Consumer service maintains a connection to the DAP at all times, and actions are database driven. At 30 second intervals, the Consumer will query the database to see if there are any tasks to do. When a new task is found, the Consumer will create a call to the “Get Remotes” and “Get Available Lines” services. For each Remote and Line returned, the Consumer will create additional tasks in the database to retrieve detailed PTDE data for each Remote and Line</w:t>
      </w:r>
      <w:r w:rsidR="009E73EC">
        <w:t>, as well as detailed history for each remote (“Get History”)</w:t>
      </w:r>
      <w:r>
        <w:t xml:space="preserve">. All returned files are stored in in the Data Lake’s </w:t>
      </w:r>
      <w:proofErr w:type="spellStart"/>
      <w:r>
        <w:t>Smartrak</w:t>
      </w:r>
      <w:proofErr w:type="spellEnd"/>
      <w:r>
        <w:t xml:space="preserve"> storage container in the “Incoming” directory.</w:t>
      </w:r>
    </w:p>
    <w:p w:rsidR="00C45C97" w:rsidRDefault="00634811" w:rsidP="00FD4466">
      <w:r>
        <w:t xml:space="preserve">Once all files have been downloaded (all tasks are completed), the SSIS loading package will run to process the </w:t>
      </w:r>
      <w:proofErr w:type="spellStart"/>
      <w:r>
        <w:t>Smartrak</w:t>
      </w:r>
      <w:proofErr w:type="spellEnd"/>
      <w:r>
        <w:t xml:space="preserve"> data into the EDW.</w:t>
      </w:r>
    </w:p>
    <w:p w:rsidR="007D2431" w:rsidRDefault="009E73EC" w:rsidP="00FD4466">
      <w:r>
        <w:t xml:space="preserve">Additionally, if lines have been reprocessed by </w:t>
      </w:r>
      <w:proofErr w:type="spellStart"/>
      <w:r>
        <w:t>Smartrak</w:t>
      </w:r>
      <w:proofErr w:type="spellEnd"/>
      <w:r>
        <w:t xml:space="preserve">, the </w:t>
      </w:r>
      <w:proofErr w:type="spellStart"/>
      <w:r>
        <w:t>Smartrak</w:t>
      </w:r>
      <w:proofErr w:type="spellEnd"/>
      <w:r>
        <w:t xml:space="preserve"> Consumer will also periodically call the “Get Reprocessed Lines” service, which will trigger the </w:t>
      </w:r>
      <w:proofErr w:type="spellStart"/>
      <w:r>
        <w:t>Smartrak</w:t>
      </w:r>
      <w:proofErr w:type="spellEnd"/>
      <w:r>
        <w:t xml:space="preserve"> Consumer to re-download and process PTDE data for lines and associated remotes. </w:t>
      </w:r>
    </w:p>
    <w:p w:rsidR="007D2431" w:rsidRDefault="007D2431" w:rsidP="007D2431">
      <w:pPr>
        <w:pStyle w:val="Heading4"/>
        <w:rPr>
          <w:lang w:val="en-AU"/>
        </w:rPr>
      </w:pPr>
      <w:r>
        <w:rPr>
          <w:lang w:val="en-AU"/>
        </w:rPr>
        <w:t>Data Load</w:t>
      </w:r>
    </w:p>
    <w:p w:rsidR="009E73EC" w:rsidRDefault="007D2431" w:rsidP="00FD4466">
      <w:proofErr w:type="spellStart"/>
      <w:r>
        <w:t>Smartrak</w:t>
      </w:r>
      <w:proofErr w:type="spellEnd"/>
      <w:r>
        <w:t xml:space="preserve"> is loaded on a per-service per-day level, and the SSIS packages are written at these levels. Therefore, if a single line for a day needs to be reprocessed at any time, that one line’s data can be retrieved and loaded.</w:t>
      </w:r>
    </w:p>
    <w:p w:rsidR="003B26E5" w:rsidRDefault="003B26E5" w:rsidP="003B26E5">
      <w:pPr>
        <w:pStyle w:val="Heading4"/>
        <w:rPr>
          <w:lang w:val="en-AU"/>
        </w:rPr>
      </w:pPr>
      <w:bookmarkStart w:id="93" w:name="_Ref435999379"/>
      <w:r>
        <w:rPr>
          <w:lang w:val="en-AU"/>
        </w:rPr>
        <w:t>Future State</w:t>
      </w:r>
      <w:bookmarkEnd w:id="93"/>
    </w:p>
    <w:p w:rsidR="003B26E5" w:rsidRDefault="003B26E5" w:rsidP="00FD4466">
      <w:r>
        <w:t>As a real-time system, there is potential for the DAP to receive data pushed in real time rather than the batched-pull format described in this document.</w:t>
      </w:r>
    </w:p>
    <w:p w:rsidR="00C72D79" w:rsidRDefault="00C72D79" w:rsidP="00FD4466">
      <w:r>
        <w:t xml:space="preserve">There are </w:t>
      </w:r>
      <w:r w:rsidR="00D34F4B">
        <w:t xml:space="preserve">a number of </w:t>
      </w:r>
      <w:r>
        <w:t>options for more real-time data:</w:t>
      </w:r>
    </w:p>
    <w:p w:rsidR="00C72D79" w:rsidRDefault="00C72D79" w:rsidP="005001B0">
      <w:pPr>
        <w:pStyle w:val="ListParagraph"/>
        <w:numPr>
          <w:ilvl w:val="0"/>
          <w:numId w:val="37"/>
        </w:numPr>
      </w:pPr>
      <w:r>
        <w:t xml:space="preserve">The </w:t>
      </w:r>
      <w:proofErr w:type="spellStart"/>
      <w:r>
        <w:t>Smartrak</w:t>
      </w:r>
      <w:proofErr w:type="spellEnd"/>
      <w:r>
        <w:t xml:space="preserve"> Consumer polls the </w:t>
      </w:r>
      <w:proofErr w:type="spellStart"/>
      <w:r>
        <w:t>Smartrak</w:t>
      </w:r>
      <w:proofErr w:type="spellEnd"/>
      <w:r>
        <w:t xml:space="preserve"> web services more frequently (at 1-2 minute intervals), and posts the results into an Azure Event Hub to be processed by Azure Stream Analytics, loading directly into the Raw Data Vault, through the Business Vault and into data marts.</w:t>
      </w:r>
    </w:p>
    <w:p w:rsidR="00C72D79" w:rsidRDefault="00C72D79" w:rsidP="005001B0">
      <w:pPr>
        <w:pStyle w:val="ListParagraph"/>
        <w:numPr>
          <w:ilvl w:val="0"/>
          <w:numId w:val="37"/>
        </w:numPr>
      </w:pPr>
      <w:r>
        <w:t xml:space="preserve">A change made by </w:t>
      </w:r>
      <w:proofErr w:type="spellStart"/>
      <w:r>
        <w:t>Smartrak</w:t>
      </w:r>
      <w:proofErr w:type="spellEnd"/>
      <w:r>
        <w:t xml:space="preserve"> could post real-time events directly into PTV’s Event Hub to minimise lag time</w:t>
      </w:r>
    </w:p>
    <w:p w:rsidR="00D34F4B" w:rsidRDefault="00D34F4B" w:rsidP="005001B0">
      <w:pPr>
        <w:pStyle w:val="ListParagraph"/>
        <w:numPr>
          <w:ilvl w:val="0"/>
          <w:numId w:val="37"/>
        </w:numPr>
      </w:pPr>
      <w:r>
        <w:t xml:space="preserve">PTV can subscribe to a SIRI feed (Service Interface for Real Time Information) provided by </w:t>
      </w:r>
      <w:proofErr w:type="spellStart"/>
      <w:r>
        <w:t>Smartrak</w:t>
      </w:r>
      <w:proofErr w:type="spellEnd"/>
      <w:r>
        <w:t xml:space="preserve"> to provide additional real time data (see </w:t>
      </w:r>
      <w:hyperlink r:id="rId26" w:history="1">
        <w:r w:rsidRPr="00F72B14">
          <w:rPr>
            <w:rStyle w:val="Hyperlink"/>
          </w:rPr>
          <w:t>http://www.siri.org.uk</w:t>
        </w:r>
      </w:hyperlink>
      <w:r>
        <w:t xml:space="preserve">) </w:t>
      </w:r>
    </w:p>
    <w:p w:rsidR="00C72D79" w:rsidRDefault="00C72D79" w:rsidP="00C72D79">
      <w:r>
        <w:t>Event Hubs and Stream Analytics are Azure components that allow for complex event processing. Stream Analytics performs the complex event processing on each row, and can take immediate action if necessary. Event Hubs and Stream Analytics can process millions of transactions per second, allowing each event to be compared with baselines to detect anomalies, and can power real-time dashboards.</w:t>
      </w:r>
    </w:p>
    <w:p w:rsidR="003B26E5" w:rsidRDefault="003B26E5" w:rsidP="00FD4466">
      <w:pPr>
        <w:rPr>
          <w:lang w:val="en-AU"/>
        </w:rPr>
      </w:pPr>
    </w:p>
    <w:p w:rsidR="00783A56" w:rsidRDefault="002E2C59" w:rsidP="00C73C49">
      <w:pPr>
        <w:pStyle w:val="Heading3"/>
        <w:rPr>
          <w:lang w:val="en-AU"/>
        </w:rPr>
      </w:pPr>
      <w:bookmarkStart w:id="94" w:name="_Toc468283800"/>
      <w:r>
        <w:rPr>
          <w:lang w:val="en-AU"/>
        </w:rPr>
        <w:t>m</w:t>
      </w:r>
      <w:r w:rsidR="00783A56">
        <w:rPr>
          <w:lang w:val="en-AU"/>
        </w:rPr>
        <w:t>yki</w:t>
      </w:r>
      <w:bookmarkEnd w:id="94"/>
    </w:p>
    <w:p w:rsidR="00A96ECB" w:rsidRDefault="00A96ECB" w:rsidP="00C73C49">
      <w:pPr>
        <w:pStyle w:val="Heading4"/>
        <w:rPr>
          <w:lang w:val="en-AU"/>
        </w:rPr>
      </w:pPr>
      <w:r>
        <w:rPr>
          <w:lang w:val="en-AU"/>
        </w:rPr>
        <w:t>Data Source Description</w:t>
      </w:r>
    </w:p>
    <w:p w:rsidR="00A96ECB" w:rsidRPr="00A96ECB" w:rsidRDefault="002E2C59" w:rsidP="00A96ECB">
      <w:pPr>
        <w:rPr>
          <w:lang w:val="en-AU"/>
        </w:rPr>
      </w:pPr>
      <w:r>
        <w:rPr>
          <w:lang w:val="en-AU"/>
        </w:rPr>
        <w:t>m</w:t>
      </w:r>
      <w:r w:rsidR="00A96ECB" w:rsidRPr="00A96ECB">
        <w:rPr>
          <w:lang w:val="en-AU"/>
        </w:rPr>
        <w:t>yki data is currently hosted in NTT's environment, on a server named NTSSQLDWHMIR01. The MACA team have read-only access to this database, named NTSDWH</w:t>
      </w:r>
      <w:r w:rsidR="00A96ECB">
        <w:rPr>
          <w:lang w:val="en-AU"/>
        </w:rPr>
        <w:t>, currently sized at 7 TB</w:t>
      </w:r>
      <w:r w:rsidR="00A96ECB" w:rsidRPr="00A96ECB">
        <w:rPr>
          <w:lang w:val="en-AU"/>
        </w:rPr>
        <w:t>.</w:t>
      </w:r>
    </w:p>
    <w:p w:rsidR="00A96ECB" w:rsidRDefault="00A96ECB" w:rsidP="00A96ECB">
      <w:pPr>
        <w:rPr>
          <w:lang w:val="en-AU"/>
        </w:rPr>
      </w:pPr>
      <w:r w:rsidRPr="00A96ECB">
        <w:rPr>
          <w:lang w:val="en-AU"/>
        </w:rPr>
        <w:t>The MACA team can access the server by using remote Desktop to 10.7.12.10 (a public IP address to NTSSQLDWHMIR01), and logging directly onto the server using a local Windows account. They can then run SQL Server Management Studio to run queries against NTSDWH.</w:t>
      </w:r>
    </w:p>
    <w:p w:rsidR="00A96ECB" w:rsidRDefault="00A96ECB" w:rsidP="00C73C49">
      <w:pPr>
        <w:pStyle w:val="Heading4"/>
        <w:rPr>
          <w:lang w:val="en-AU"/>
        </w:rPr>
      </w:pPr>
      <w:r>
        <w:rPr>
          <w:lang w:val="en-AU"/>
        </w:rPr>
        <w:t>Data Extraction</w:t>
      </w:r>
    </w:p>
    <w:p w:rsidR="00D0516E" w:rsidRPr="00D0516E" w:rsidRDefault="00D0516E" w:rsidP="00D0516E">
      <w:pPr>
        <w:rPr>
          <w:lang w:val="en-AU"/>
        </w:rPr>
      </w:pPr>
      <w:r w:rsidRPr="00D0516E">
        <w:rPr>
          <w:lang w:val="en-AU"/>
        </w:rPr>
        <w:t xml:space="preserve">As </w:t>
      </w:r>
      <w:r w:rsidR="002E2C59">
        <w:rPr>
          <w:lang w:val="en-AU"/>
        </w:rPr>
        <w:t>connectivity is limited to the m</w:t>
      </w:r>
      <w:r w:rsidRPr="00D0516E">
        <w:rPr>
          <w:lang w:val="en-AU"/>
        </w:rPr>
        <w:t>yki reporting environment, the following interim solution is proposed.</w:t>
      </w:r>
    </w:p>
    <w:p w:rsidR="00D0516E" w:rsidRPr="00D0516E" w:rsidRDefault="00D0516E" w:rsidP="00D0516E">
      <w:pPr>
        <w:rPr>
          <w:lang w:val="en-AU"/>
        </w:rPr>
      </w:pPr>
      <w:r>
        <w:rPr>
          <w:lang w:val="en-AU"/>
        </w:rPr>
        <w:t>A PTV operator</w:t>
      </w:r>
      <w:r w:rsidRPr="00D0516E">
        <w:rPr>
          <w:lang w:val="en-AU"/>
        </w:rPr>
        <w:t xml:space="preserve"> logs onto NTSSQLDWHMIR01 and runs a PowerShell script that takes in a start and end date range:</w:t>
      </w:r>
    </w:p>
    <w:p w:rsidR="00D0516E" w:rsidRPr="00D0516E" w:rsidRDefault="00D0516E" w:rsidP="005001B0">
      <w:pPr>
        <w:pStyle w:val="ListParagraph"/>
        <w:numPr>
          <w:ilvl w:val="0"/>
          <w:numId w:val="7"/>
        </w:numPr>
        <w:rPr>
          <w:lang w:val="en-AU"/>
        </w:rPr>
      </w:pPr>
      <w:r w:rsidRPr="00D0516E">
        <w:rPr>
          <w:lang w:val="en-AU"/>
        </w:rPr>
        <w:t xml:space="preserve">The script reads a text file describing all full table dumps to be </w:t>
      </w:r>
      <w:r w:rsidR="002E2C59" w:rsidRPr="00D0516E">
        <w:rPr>
          <w:lang w:val="en-AU"/>
        </w:rPr>
        <w:t>performed</w:t>
      </w:r>
      <w:r w:rsidRPr="00D0516E">
        <w:rPr>
          <w:lang w:val="en-AU"/>
        </w:rPr>
        <w:t xml:space="preserve"> (source table name and target file name)</w:t>
      </w:r>
    </w:p>
    <w:p w:rsidR="00D0516E" w:rsidRPr="00D0516E" w:rsidRDefault="00D0516E" w:rsidP="005001B0">
      <w:pPr>
        <w:pStyle w:val="ListParagraph"/>
        <w:numPr>
          <w:ilvl w:val="0"/>
          <w:numId w:val="7"/>
        </w:numPr>
        <w:rPr>
          <w:lang w:val="en-AU"/>
        </w:rPr>
      </w:pPr>
      <w:r w:rsidRPr="00D0516E">
        <w:rPr>
          <w:lang w:val="en-AU"/>
        </w:rPr>
        <w:t>The script loops through the text file extracting CSV files from the NTSDWH database and outputting to disk</w:t>
      </w:r>
    </w:p>
    <w:p w:rsidR="00D0516E" w:rsidRPr="00D0516E" w:rsidRDefault="00D0516E" w:rsidP="005001B0">
      <w:pPr>
        <w:pStyle w:val="ListParagraph"/>
        <w:numPr>
          <w:ilvl w:val="0"/>
          <w:numId w:val="7"/>
        </w:numPr>
        <w:rPr>
          <w:lang w:val="en-AU"/>
        </w:rPr>
      </w:pPr>
      <w:r w:rsidRPr="00D0516E">
        <w:rPr>
          <w:lang w:val="en-AU"/>
        </w:rPr>
        <w:t>The script reads a text file describing all partial datasets to load in (source table name, WHERE filter and target file name)</w:t>
      </w:r>
    </w:p>
    <w:p w:rsidR="00D0516E" w:rsidRPr="00D0516E" w:rsidRDefault="00D0516E" w:rsidP="005001B0">
      <w:pPr>
        <w:pStyle w:val="ListParagraph"/>
        <w:numPr>
          <w:ilvl w:val="0"/>
          <w:numId w:val="7"/>
        </w:numPr>
        <w:rPr>
          <w:lang w:val="en-AU"/>
        </w:rPr>
      </w:pPr>
      <w:r w:rsidRPr="00D0516E">
        <w:rPr>
          <w:lang w:val="en-AU"/>
        </w:rPr>
        <w:t>The script loops through the text file extracting CSV files from the NTSDWH database and outputting to disk</w:t>
      </w:r>
      <w:r>
        <w:rPr>
          <w:lang w:val="en-AU"/>
        </w:rPr>
        <w:t>, one file per table per day.</w:t>
      </w:r>
    </w:p>
    <w:p w:rsidR="00D0516E" w:rsidRPr="00D0516E" w:rsidRDefault="00D0516E" w:rsidP="005001B0">
      <w:pPr>
        <w:pStyle w:val="ListParagraph"/>
        <w:numPr>
          <w:ilvl w:val="0"/>
          <w:numId w:val="7"/>
        </w:numPr>
        <w:rPr>
          <w:lang w:val="en-AU"/>
        </w:rPr>
      </w:pPr>
      <w:r w:rsidRPr="00D0516E">
        <w:rPr>
          <w:lang w:val="en-AU"/>
        </w:rPr>
        <w:t>The script outputs a summary file of what tables were extracted, and timing metrics</w:t>
      </w:r>
    </w:p>
    <w:p w:rsidR="00D0516E" w:rsidRPr="00D0516E" w:rsidRDefault="00D0516E" w:rsidP="005001B0">
      <w:pPr>
        <w:pStyle w:val="ListParagraph"/>
        <w:numPr>
          <w:ilvl w:val="0"/>
          <w:numId w:val="7"/>
        </w:numPr>
        <w:rPr>
          <w:lang w:val="en-AU"/>
        </w:rPr>
      </w:pPr>
      <w:r w:rsidRPr="00D0516E">
        <w:rPr>
          <w:lang w:val="en-AU"/>
        </w:rPr>
        <w:t xml:space="preserve">The script </w:t>
      </w:r>
      <w:r>
        <w:rPr>
          <w:lang w:val="en-AU"/>
        </w:rPr>
        <w:t>compresses (zip) all files in place (50 CSV files = 50 zipped files)</w:t>
      </w:r>
    </w:p>
    <w:p w:rsidR="00D0516E" w:rsidRPr="00D0516E" w:rsidRDefault="00D0516E" w:rsidP="00D0516E">
      <w:pPr>
        <w:rPr>
          <w:lang w:val="en-AU"/>
        </w:rPr>
      </w:pPr>
      <w:r>
        <w:rPr>
          <w:lang w:val="en-AU"/>
        </w:rPr>
        <w:t xml:space="preserve">The operator </w:t>
      </w:r>
      <w:r w:rsidRPr="00D0516E">
        <w:rPr>
          <w:lang w:val="en-AU"/>
        </w:rPr>
        <w:t xml:space="preserve">copies these files to </w:t>
      </w:r>
      <w:r>
        <w:rPr>
          <w:lang w:val="en-AU"/>
        </w:rPr>
        <w:t>their local desktop (1.4 GB estimated)</w:t>
      </w:r>
      <w:r w:rsidR="00542302">
        <w:rPr>
          <w:lang w:val="en-AU"/>
        </w:rPr>
        <w:t xml:space="preserve"> via Remote Desktop shares</w:t>
      </w:r>
      <w:r>
        <w:rPr>
          <w:lang w:val="en-AU"/>
        </w:rPr>
        <w:t xml:space="preserve">, and then </w:t>
      </w:r>
      <w:r w:rsidRPr="00D0516E">
        <w:rPr>
          <w:lang w:val="en-AU"/>
        </w:rPr>
        <w:t xml:space="preserve">uploads these files to the Data Lake via </w:t>
      </w:r>
      <w:r>
        <w:rPr>
          <w:lang w:val="en-AU"/>
        </w:rPr>
        <w:t xml:space="preserve">a </w:t>
      </w:r>
      <w:r w:rsidRPr="00D0516E">
        <w:rPr>
          <w:lang w:val="en-AU"/>
        </w:rPr>
        <w:t>PowerShell</w:t>
      </w:r>
      <w:r>
        <w:rPr>
          <w:lang w:val="en-AU"/>
        </w:rPr>
        <w:t xml:space="preserve"> script that calls the Azure Blob Upload API</w:t>
      </w:r>
      <w:r w:rsidRPr="00D0516E">
        <w:rPr>
          <w:lang w:val="en-AU"/>
        </w:rPr>
        <w:t xml:space="preserve">, placing them in the </w:t>
      </w:r>
      <w:r w:rsidR="002E2C59">
        <w:rPr>
          <w:lang w:val="en-AU"/>
        </w:rPr>
        <w:t>m</w:t>
      </w:r>
      <w:r w:rsidRPr="00D0516E">
        <w:rPr>
          <w:lang w:val="en-AU"/>
        </w:rPr>
        <w:t xml:space="preserve">yki </w:t>
      </w:r>
      <w:r>
        <w:rPr>
          <w:lang w:val="en-AU"/>
        </w:rPr>
        <w:t xml:space="preserve">“Incoming” </w:t>
      </w:r>
      <w:r w:rsidRPr="00D0516E">
        <w:rPr>
          <w:lang w:val="en-AU"/>
        </w:rPr>
        <w:t>folder.</w:t>
      </w:r>
    </w:p>
    <w:p w:rsidR="00A96ECB" w:rsidRDefault="00A96ECB" w:rsidP="00A96ECB">
      <w:pPr>
        <w:pBdr>
          <w:top w:val="single" w:sz="4" w:space="1" w:color="auto"/>
          <w:left w:val="single" w:sz="4" w:space="4" w:color="auto"/>
          <w:bottom w:val="single" w:sz="4" w:space="1" w:color="auto"/>
          <w:right w:val="single" w:sz="4" w:space="4" w:color="auto"/>
        </w:pBdr>
        <w:ind w:left="431"/>
        <w:jc w:val="center"/>
        <w:rPr>
          <w:lang w:val="en-AU"/>
        </w:rPr>
      </w:pPr>
      <w:r w:rsidRPr="00D22191">
        <w:rPr>
          <w:b/>
          <w:lang w:val="en-AU"/>
        </w:rPr>
        <w:t>Note:</w:t>
      </w:r>
      <w:r>
        <w:rPr>
          <w:lang w:val="en-AU"/>
        </w:rPr>
        <w:t xml:space="preserve"> A detailed extraction process, including source data set descriptions, and timings will be documented in the Data Mapping design</w:t>
      </w:r>
      <w:r w:rsidR="00D0516E">
        <w:rPr>
          <w:lang w:val="en-AU"/>
        </w:rPr>
        <w:t xml:space="preserve"> documentation.</w:t>
      </w:r>
    </w:p>
    <w:p w:rsidR="00A96ECB" w:rsidRDefault="00A96ECB" w:rsidP="00A96ECB">
      <w:pPr>
        <w:rPr>
          <w:lang w:val="en-AU"/>
        </w:rPr>
      </w:pPr>
    </w:p>
    <w:p w:rsidR="007D2431" w:rsidRDefault="007D2431" w:rsidP="00C73C49">
      <w:pPr>
        <w:pStyle w:val="Heading4"/>
        <w:rPr>
          <w:lang w:val="en-AU"/>
        </w:rPr>
      </w:pPr>
      <w:r>
        <w:rPr>
          <w:lang w:val="en-AU"/>
        </w:rPr>
        <w:t>Data Load</w:t>
      </w:r>
    </w:p>
    <w:p w:rsidR="007D2431" w:rsidRDefault="007D2431" w:rsidP="00525DAA">
      <w:pPr>
        <w:rPr>
          <w:lang w:val="en-AU"/>
        </w:rPr>
      </w:pPr>
      <w:r>
        <w:rPr>
          <w:lang w:val="en-AU"/>
        </w:rPr>
        <w:t xml:space="preserve">myki data is extracted in two different formats. For reference data (small tables), the entire table is loaded into the EDW. For larger transactional tables (scan </w:t>
      </w:r>
      <w:proofErr w:type="spellStart"/>
      <w:r>
        <w:rPr>
          <w:lang w:val="en-AU"/>
        </w:rPr>
        <w:t>ons</w:t>
      </w:r>
      <w:proofErr w:type="spellEnd"/>
      <w:r>
        <w:rPr>
          <w:lang w:val="en-AU"/>
        </w:rPr>
        <w:t>/offs, fare product usage), data is extracted one day per file per table, and loaded independently. Deltas are controlled via the Processing Date.</w:t>
      </w:r>
    </w:p>
    <w:p w:rsidR="007D2431" w:rsidRPr="009170F8" w:rsidRDefault="007D2431" w:rsidP="00525DAA">
      <w:pPr>
        <w:rPr>
          <w:lang w:val="en-AU"/>
        </w:rPr>
      </w:pPr>
      <w:r>
        <w:rPr>
          <w:lang w:val="en-AU"/>
        </w:rPr>
        <w:t>As PTV only have access to myki data that has been updated weekly, each weekly load will contain seven files for each transactional table. This allows the file to be archived into the correct month in the Data Lake, based on the Processed Date.</w:t>
      </w:r>
    </w:p>
    <w:p w:rsidR="00A96ECB" w:rsidRDefault="00A96ECB" w:rsidP="00C73C49">
      <w:pPr>
        <w:pStyle w:val="Heading4"/>
        <w:rPr>
          <w:lang w:val="en-AU"/>
        </w:rPr>
      </w:pPr>
      <w:r>
        <w:rPr>
          <w:lang w:val="en-AU"/>
        </w:rPr>
        <w:t>Future State</w:t>
      </w:r>
    </w:p>
    <w:p w:rsidR="00A96ECB" w:rsidRPr="00A96ECB" w:rsidRDefault="000B47CF" w:rsidP="00A96ECB">
      <w:pPr>
        <w:rPr>
          <w:lang w:val="en-AU"/>
        </w:rPr>
      </w:pPr>
      <w:r>
        <w:rPr>
          <w:lang w:val="en-AU"/>
        </w:rPr>
        <w:t xml:space="preserve">It is acknowledged that the proposed method of accessing the data and requiring a manual component is not ideal long term. </w:t>
      </w:r>
      <w:r w:rsidR="00A96ECB" w:rsidRPr="00A96ECB">
        <w:rPr>
          <w:lang w:val="en-AU"/>
        </w:rPr>
        <w:t>The future availability of access to the NTSDWH database is currently unknown, but could be one of the following:</w:t>
      </w:r>
    </w:p>
    <w:p w:rsidR="00A96ECB" w:rsidRPr="00A96ECB" w:rsidRDefault="00A96ECB" w:rsidP="005001B0">
      <w:pPr>
        <w:pStyle w:val="ListParagraph"/>
        <w:numPr>
          <w:ilvl w:val="0"/>
          <w:numId w:val="6"/>
        </w:numPr>
        <w:rPr>
          <w:lang w:val="en-AU"/>
        </w:rPr>
      </w:pPr>
      <w:r w:rsidRPr="00A96ECB">
        <w:rPr>
          <w:lang w:val="en-AU"/>
        </w:rPr>
        <w:t>Present a SQL Server endpoint (on port TCP 1433), allowing the DAP</w:t>
      </w:r>
      <w:r w:rsidR="00D0516E">
        <w:rPr>
          <w:lang w:val="en-AU"/>
        </w:rPr>
        <w:t>’s SQL Server Integration Services to connect and extract data directly from NTSDWH.</w:t>
      </w:r>
    </w:p>
    <w:p w:rsidR="00A96ECB" w:rsidRDefault="00A96ECB" w:rsidP="005001B0">
      <w:pPr>
        <w:pStyle w:val="ListParagraph"/>
        <w:numPr>
          <w:ilvl w:val="0"/>
          <w:numId w:val="6"/>
        </w:numPr>
        <w:rPr>
          <w:lang w:val="en-AU"/>
        </w:rPr>
      </w:pPr>
      <w:r w:rsidRPr="00A96ECB">
        <w:rPr>
          <w:lang w:val="en-AU"/>
        </w:rPr>
        <w:t xml:space="preserve">Allow an additional IP address </w:t>
      </w:r>
      <w:r w:rsidR="00542302">
        <w:rPr>
          <w:lang w:val="en-AU"/>
        </w:rPr>
        <w:t xml:space="preserve">(of one of the ADA machines) </w:t>
      </w:r>
      <w:r w:rsidRPr="00A96ECB">
        <w:rPr>
          <w:lang w:val="en-AU"/>
        </w:rPr>
        <w:t xml:space="preserve">to connect to the public IP address of NTSSQLDWHMIR01, bypassing the current requirement to copy data into the </w:t>
      </w:r>
      <w:proofErr w:type="spellStart"/>
      <w:r w:rsidRPr="00A96ECB">
        <w:rPr>
          <w:lang w:val="en-AU"/>
        </w:rPr>
        <w:t>CenITex</w:t>
      </w:r>
      <w:proofErr w:type="spellEnd"/>
      <w:r w:rsidRPr="00A96ECB">
        <w:rPr>
          <w:lang w:val="en-AU"/>
        </w:rPr>
        <w:t xml:space="preserve"> network.</w:t>
      </w:r>
      <w:r w:rsidR="00542302">
        <w:rPr>
          <w:lang w:val="en-AU"/>
        </w:rPr>
        <w:t xml:space="preserve"> The files can be copied to the ADA machine and then uploaded to the Data Lake.</w:t>
      </w:r>
    </w:p>
    <w:p w:rsidR="00A96ECB" w:rsidRPr="00A96ECB" w:rsidRDefault="00A96ECB" w:rsidP="005001B0">
      <w:pPr>
        <w:pStyle w:val="ListParagraph"/>
        <w:numPr>
          <w:ilvl w:val="0"/>
          <w:numId w:val="6"/>
        </w:numPr>
        <w:rPr>
          <w:lang w:val="en-AU"/>
        </w:rPr>
      </w:pPr>
      <w:r>
        <w:rPr>
          <w:lang w:val="en-AU"/>
        </w:rPr>
        <w:lastRenderedPageBreak/>
        <w:t>Run an automated extract of necessary data from within the NTT environment</w:t>
      </w:r>
      <w:r w:rsidR="00D0516E">
        <w:rPr>
          <w:lang w:val="en-AU"/>
        </w:rPr>
        <w:t xml:space="preserve"> to flat files</w:t>
      </w:r>
      <w:r>
        <w:rPr>
          <w:lang w:val="en-AU"/>
        </w:rPr>
        <w:t>, and push</w:t>
      </w:r>
      <w:r w:rsidR="00D0516E">
        <w:rPr>
          <w:lang w:val="en-AU"/>
        </w:rPr>
        <w:t xml:space="preserve"> these files over FTPS or through the Azure Blob Upload API (HTTPS). This extract/upload will need to be scheduled and run from within the NTT network, and appropriate outbound ports (FTPS or HTTPS) will need to be opened.</w:t>
      </w:r>
    </w:p>
    <w:p w:rsidR="00A96ECB" w:rsidRDefault="00A96ECB" w:rsidP="00783A56">
      <w:pPr>
        <w:rPr>
          <w:lang w:val="en-AU"/>
        </w:rPr>
      </w:pPr>
    </w:p>
    <w:p w:rsidR="00783A56" w:rsidRDefault="00783A56" w:rsidP="00C73C49">
      <w:pPr>
        <w:pStyle w:val="Heading3"/>
        <w:rPr>
          <w:lang w:val="en-AU"/>
        </w:rPr>
      </w:pPr>
      <w:bookmarkStart w:id="95" w:name="_Toc468283801"/>
      <w:r>
        <w:rPr>
          <w:lang w:val="en-AU"/>
        </w:rPr>
        <w:t>DIVA (GTFS)</w:t>
      </w:r>
      <w:bookmarkEnd w:id="95"/>
    </w:p>
    <w:p w:rsidR="004B0DC2" w:rsidRDefault="004B0DC2" w:rsidP="004B0DC2">
      <w:pPr>
        <w:pStyle w:val="Heading4"/>
        <w:rPr>
          <w:lang w:val="en-AU"/>
        </w:rPr>
      </w:pPr>
      <w:r>
        <w:rPr>
          <w:lang w:val="en-AU"/>
        </w:rPr>
        <w:t>Data Source Description</w:t>
      </w:r>
    </w:p>
    <w:p w:rsidR="004B0DC2" w:rsidRDefault="004B0DC2" w:rsidP="004B0DC2">
      <w:pPr>
        <w:rPr>
          <w:lang w:val="en-AU"/>
        </w:rPr>
      </w:pPr>
      <w:r>
        <w:rPr>
          <w:lang w:val="en-AU"/>
        </w:rPr>
        <w:t xml:space="preserve">DIVA provides data in the </w:t>
      </w:r>
      <w:r w:rsidRPr="004B0DC2">
        <w:rPr>
          <w:lang w:val="en-AU"/>
        </w:rPr>
        <w:t xml:space="preserve">General Transit Feed Specification </w:t>
      </w:r>
      <w:r>
        <w:rPr>
          <w:lang w:val="en-AU"/>
        </w:rPr>
        <w:t>(GTFS) format. This provides a customer-centric view of the network topology and timetable data.</w:t>
      </w:r>
    </w:p>
    <w:p w:rsidR="004B0DC2" w:rsidRDefault="004B0DC2" w:rsidP="004B0DC2">
      <w:pPr>
        <w:pStyle w:val="Heading4"/>
        <w:rPr>
          <w:lang w:val="en-AU"/>
        </w:rPr>
      </w:pPr>
      <w:r>
        <w:rPr>
          <w:lang w:val="en-AU"/>
        </w:rPr>
        <w:t>Data Extraction</w:t>
      </w:r>
    </w:p>
    <w:p w:rsidR="002E2A93" w:rsidRDefault="002E2A93" w:rsidP="00525DAA">
      <w:r>
        <w:rPr>
          <w:lang w:val="en-AU"/>
        </w:rPr>
        <w:t xml:space="preserve">PTV currently upload GTFS data to an Amazon S3 bucket, located at </w:t>
      </w:r>
      <w:hyperlink r:id="rId27" w:history="1">
        <w:r>
          <w:rPr>
            <w:rStyle w:val="Hyperlink"/>
            <w:rFonts w:eastAsia="Times New Roman"/>
          </w:rPr>
          <w:t>http://s3-ap-southeast-2.amazonaws.com/data.ptv.vic.gov.au/downloads%2Fgtfs.zip</w:t>
        </w:r>
      </w:hyperlink>
      <w:r>
        <w:t xml:space="preserve"> A PowerShell script running on the ETL server will download the file nightly, unzip it, compare the modified date of each file, and, if  changed, the file will be placed into the GFTS\incoming directory in the Data Lake for loading into the EDW via SSIS.</w:t>
      </w:r>
    </w:p>
    <w:p w:rsidR="007D2431" w:rsidRDefault="007D2431" w:rsidP="007D2431">
      <w:pPr>
        <w:pStyle w:val="Heading4"/>
        <w:rPr>
          <w:lang w:val="en-AU"/>
        </w:rPr>
      </w:pPr>
      <w:r>
        <w:rPr>
          <w:lang w:val="en-AU"/>
        </w:rPr>
        <w:t>Data Load</w:t>
      </w:r>
    </w:p>
    <w:p w:rsidR="007D2431" w:rsidRPr="009170F8" w:rsidRDefault="007D2431" w:rsidP="00525DAA">
      <w:pPr>
        <w:rPr>
          <w:lang w:val="en-AU"/>
        </w:rPr>
      </w:pPr>
      <w:r>
        <w:rPr>
          <w:lang w:val="en-AU"/>
        </w:rPr>
        <w:t>GTFS data is loaded based on each GTFS feed</w:t>
      </w:r>
      <w:r w:rsidR="0094518E">
        <w:rPr>
          <w:lang w:val="en-AU"/>
        </w:rPr>
        <w:t xml:space="preserve"> (one per mode). Only changed GTFS files will be loaded.</w:t>
      </w:r>
    </w:p>
    <w:p w:rsidR="00783A56" w:rsidRDefault="002E2A93" w:rsidP="00C73C49">
      <w:pPr>
        <w:pStyle w:val="Heading3"/>
        <w:rPr>
          <w:lang w:val="en-AU"/>
        </w:rPr>
      </w:pPr>
      <w:bookmarkStart w:id="96" w:name="_Toc438150226"/>
      <w:bookmarkStart w:id="97" w:name="_Toc438155090"/>
      <w:bookmarkStart w:id="98" w:name="_Toc438157307"/>
      <w:bookmarkStart w:id="99" w:name="_Toc438150227"/>
      <w:bookmarkStart w:id="100" w:name="_Toc438155091"/>
      <w:bookmarkStart w:id="101" w:name="_Toc438157308"/>
      <w:bookmarkStart w:id="102" w:name="_Toc438150228"/>
      <w:bookmarkStart w:id="103" w:name="_Toc438155092"/>
      <w:bookmarkStart w:id="104" w:name="_Toc438157309"/>
      <w:bookmarkStart w:id="105" w:name="_Toc438150229"/>
      <w:bookmarkStart w:id="106" w:name="_Toc438155093"/>
      <w:bookmarkStart w:id="107" w:name="_Toc438157310"/>
      <w:bookmarkStart w:id="108" w:name="_Toc438150230"/>
      <w:bookmarkStart w:id="109" w:name="_Toc438155094"/>
      <w:bookmarkStart w:id="110" w:name="_Toc438157311"/>
      <w:bookmarkStart w:id="111" w:name="_Toc468283802"/>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roofErr w:type="spellStart"/>
      <w:r>
        <w:rPr>
          <w:lang w:val="en-AU"/>
        </w:rPr>
        <w:t>TransProd</w:t>
      </w:r>
      <w:bookmarkEnd w:id="111"/>
      <w:proofErr w:type="spellEnd"/>
    </w:p>
    <w:p w:rsidR="00562DFD" w:rsidRDefault="00562DFD" w:rsidP="00562DFD">
      <w:pPr>
        <w:pStyle w:val="Heading4"/>
        <w:rPr>
          <w:lang w:val="en-AU"/>
        </w:rPr>
      </w:pPr>
      <w:r>
        <w:rPr>
          <w:lang w:val="en-AU"/>
        </w:rPr>
        <w:t>Data Source Description</w:t>
      </w:r>
    </w:p>
    <w:p w:rsidR="00562DFD" w:rsidRDefault="00C34737" w:rsidP="00562DFD">
      <w:pPr>
        <w:rPr>
          <w:lang w:val="en-AU"/>
        </w:rPr>
      </w:pPr>
      <w:r>
        <w:rPr>
          <w:lang w:val="en-AU"/>
        </w:rPr>
        <w:t xml:space="preserve">The </w:t>
      </w:r>
      <w:proofErr w:type="spellStart"/>
      <w:r w:rsidR="002E2A93">
        <w:rPr>
          <w:lang w:val="en-AU"/>
        </w:rPr>
        <w:t>TransProd</w:t>
      </w:r>
      <w:proofErr w:type="spellEnd"/>
      <w:r w:rsidR="00562DFD">
        <w:rPr>
          <w:lang w:val="en-AU"/>
        </w:rPr>
        <w:t xml:space="preserve"> </w:t>
      </w:r>
      <w:r>
        <w:rPr>
          <w:lang w:val="en-AU"/>
        </w:rPr>
        <w:t xml:space="preserve">database </w:t>
      </w:r>
      <w:r w:rsidR="00562DFD">
        <w:rPr>
          <w:lang w:val="en-AU"/>
        </w:rPr>
        <w:t>will supply additional network topology and timetable data not available from the GTFS feeds.</w:t>
      </w:r>
    </w:p>
    <w:p w:rsidR="00562DFD" w:rsidRDefault="00562DFD" w:rsidP="00562DFD">
      <w:pPr>
        <w:pStyle w:val="Heading4"/>
        <w:rPr>
          <w:lang w:val="en-AU"/>
        </w:rPr>
      </w:pPr>
      <w:r>
        <w:rPr>
          <w:lang w:val="en-AU"/>
        </w:rPr>
        <w:t>Data Extraction</w:t>
      </w:r>
    </w:p>
    <w:p w:rsidR="0094518E" w:rsidRDefault="00C34737" w:rsidP="009170F8">
      <w:pPr>
        <w:rPr>
          <w:lang w:val="en-AU"/>
        </w:rPr>
      </w:pPr>
      <w:r>
        <w:rPr>
          <w:lang w:val="en-AU"/>
        </w:rPr>
        <w:t xml:space="preserve">The </w:t>
      </w:r>
      <w:proofErr w:type="spellStart"/>
      <w:r>
        <w:rPr>
          <w:lang w:val="en-AU"/>
        </w:rPr>
        <w:t>TransProd</w:t>
      </w:r>
      <w:proofErr w:type="spellEnd"/>
      <w:r>
        <w:rPr>
          <w:lang w:val="en-AU"/>
        </w:rPr>
        <w:t xml:space="preserve"> database (SQL </w:t>
      </w:r>
      <w:r w:rsidR="00795C2D">
        <w:rPr>
          <w:lang w:val="en-AU"/>
        </w:rPr>
        <w:t>Server 2012) is managed by Fuji</w:t>
      </w:r>
      <w:r>
        <w:rPr>
          <w:lang w:val="en-AU"/>
        </w:rPr>
        <w:t>t</w:t>
      </w:r>
      <w:r w:rsidR="00795C2D">
        <w:rPr>
          <w:lang w:val="en-AU"/>
        </w:rPr>
        <w:t>su, and Fujits</w:t>
      </w:r>
      <w:r>
        <w:rPr>
          <w:lang w:val="en-AU"/>
        </w:rPr>
        <w:t>u will be engaged to create the extract process for the data the DAP requires. This will be tied into the “To Web” process that is currently manually started to push changes from the Fujit</w:t>
      </w:r>
      <w:r w:rsidR="0057488C">
        <w:rPr>
          <w:lang w:val="en-AU"/>
        </w:rPr>
        <w:t>s</w:t>
      </w:r>
      <w:r>
        <w:rPr>
          <w:lang w:val="en-AU"/>
        </w:rPr>
        <w:t xml:space="preserve">u data centre to PTV’s operational web environments. An addition step will be added to upload the extracted </w:t>
      </w:r>
      <w:proofErr w:type="spellStart"/>
      <w:r>
        <w:rPr>
          <w:lang w:val="en-AU"/>
        </w:rPr>
        <w:t>TransProd</w:t>
      </w:r>
      <w:proofErr w:type="spellEnd"/>
      <w:r>
        <w:rPr>
          <w:lang w:val="en-AU"/>
        </w:rPr>
        <w:t xml:space="preserve"> data to the DAP’s Data Lake, into the </w:t>
      </w:r>
      <w:proofErr w:type="spellStart"/>
      <w:r>
        <w:rPr>
          <w:lang w:val="en-AU"/>
        </w:rPr>
        <w:t>TransProd</w:t>
      </w:r>
      <w:proofErr w:type="spellEnd"/>
      <w:r>
        <w:rPr>
          <w:lang w:val="en-AU"/>
        </w:rPr>
        <w:t>\Incoming directory, where they will be loaded into the EDW via SSIS.</w:t>
      </w:r>
    </w:p>
    <w:p w:rsidR="0094518E" w:rsidRDefault="0094518E" w:rsidP="0094518E">
      <w:pPr>
        <w:pStyle w:val="Heading4"/>
        <w:rPr>
          <w:lang w:val="en-AU"/>
        </w:rPr>
      </w:pPr>
      <w:r>
        <w:rPr>
          <w:lang w:val="en-AU"/>
        </w:rPr>
        <w:t>Data Load</w:t>
      </w:r>
    </w:p>
    <w:p w:rsidR="001005BB" w:rsidRPr="001005BB" w:rsidRDefault="0094518E">
      <w:pPr>
        <w:rPr>
          <w:lang w:val="en-AU"/>
        </w:rPr>
      </w:pPr>
      <w:proofErr w:type="spellStart"/>
      <w:r>
        <w:rPr>
          <w:lang w:val="en-AU"/>
        </w:rPr>
        <w:t>TransProd</w:t>
      </w:r>
      <w:proofErr w:type="spellEnd"/>
      <w:r>
        <w:rPr>
          <w:lang w:val="en-AU"/>
        </w:rPr>
        <w:t xml:space="preserve"> data is loaded in single batches, with all tables loaded at once. The data is manually released for loading to the Data Lake.</w:t>
      </w:r>
    </w:p>
    <w:p w:rsidR="00783A56" w:rsidRPr="00624F53" w:rsidRDefault="00A76400" w:rsidP="00C73C49">
      <w:pPr>
        <w:pStyle w:val="Heading3"/>
        <w:rPr>
          <w:lang w:val="en-AU"/>
        </w:rPr>
      </w:pPr>
      <w:bookmarkStart w:id="112" w:name="_Toc468283803"/>
      <w:r w:rsidRPr="00624F53">
        <w:rPr>
          <w:lang w:val="en-AU"/>
        </w:rPr>
        <w:t>Transaction Rate Surveys (TORS)</w:t>
      </w:r>
      <w:bookmarkEnd w:id="112"/>
    </w:p>
    <w:p w:rsidR="00EE7C81" w:rsidRPr="00624F53" w:rsidRDefault="00EE7C81" w:rsidP="00EE7C81">
      <w:pPr>
        <w:pStyle w:val="Heading4"/>
        <w:rPr>
          <w:lang w:val="en-AU"/>
        </w:rPr>
      </w:pPr>
      <w:r w:rsidRPr="00624F53">
        <w:rPr>
          <w:lang w:val="en-AU"/>
        </w:rPr>
        <w:t>Data Source Description</w:t>
      </w:r>
    </w:p>
    <w:p w:rsidR="00EE7C81" w:rsidRDefault="00EE7C81" w:rsidP="00EE7C81">
      <w:pPr>
        <w:rPr>
          <w:lang w:val="en-AU"/>
        </w:rPr>
      </w:pPr>
      <w:r w:rsidRPr="00624F53">
        <w:rPr>
          <w:lang w:val="en-AU"/>
        </w:rPr>
        <w:t>TORS spreadsheets are currently emailed to PTV by</w:t>
      </w:r>
      <w:r>
        <w:rPr>
          <w:lang w:val="en-AU"/>
        </w:rPr>
        <w:t xml:space="preserve"> </w:t>
      </w:r>
      <w:r w:rsidR="00624F53">
        <w:rPr>
          <w:lang w:val="en-AU"/>
        </w:rPr>
        <w:t>National Talent Partners (NTP) and HOBAN. PTV then perform checks and data cleansing and load the data into an Access database.</w:t>
      </w:r>
    </w:p>
    <w:p w:rsidR="00EE7C81" w:rsidRDefault="00EE7C81" w:rsidP="00EE7C81">
      <w:pPr>
        <w:pStyle w:val="Heading4"/>
        <w:rPr>
          <w:lang w:val="en-AU"/>
        </w:rPr>
      </w:pPr>
      <w:r>
        <w:rPr>
          <w:lang w:val="en-AU"/>
        </w:rPr>
        <w:t>Data Extraction</w:t>
      </w:r>
    </w:p>
    <w:p w:rsidR="00EE7C81" w:rsidRDefault="00EE7C81" w:rsidP="00EE7C81">
      <w:pPr>
        <w:rPr>
          <w:lang w:val="en-AU"/>
        </w:rPr>
      </w:pPr>
      <w:r>
        <w:rPr>
          <w:lang w:val="en-AU"/>
        </w:rPr>
        <w:t>The DAP project will improve this processing by streamlining the process to load spreadsheets directly into the EDW. The files will be uploade</w:t>
      </w:r>
      <w:r w:rsidR="00624F53">
        <w:rPr>
          <w:lang w:val="en-AU"/>
        </w:rPr>
        <w:t xml:space="preserve">d by NTP and HOBAN to the DAP FTPS server, and a script will move these files into the Data Lake for processing. </w:t>
      </w:r>
    </w:p>
    <w:p w:rsidR="0094518E" w:rsidRDefault="0094518E" w:rsidP="0094518E">
      <w:pPr>
        <w:pStyle w:val="Heading4"/>
        <w:rPr>
          <w:lang w:val="en-AU"/>
        </w:rPr>
      </w:pPr>
      <w:r>
        <w:rPr>
          <w:lang w:val="en-AU"/>
        </w:rPr>
        <w:t>Data Load</w:t>
      </w:r>
    </w:p>
    <w:p w:rsidR="0094518E" w:rsidRDefault="0094518E" w:rsidP="00EE7C81">
      <w:pPr>
        <w:rPr>
          <w:lang w:val="en-AU"/>
        </w:rPr>
      </w:pPr>
      <w:r>
        <w:rPr>
          <w:lang w:val="en-AU"/>
        </w:rPr>
        <w:t>Each TORS survey can be loaded independently into the Data Vault</w:t>
      </w:r>
      <w:r w:rsidR="008A20FD">
        <w:rPr>
          <w:lang w:val="en-AU"/>
        </w:rPr>
        <w:t xml:space="preserve"> as each survey is a standalone data set. As a new data source is detected in the Incoming directory, the ETL process will stage and load to the Data Vault</w:t>
      </w:r>
      <w:r>
        <w:rPr>
          <w:lang w:val="en-AU"/>
        </w:rPr>
        <w:t xml:space="preserve">. Additional approval </w:t>
      </w:r>
      <w:r w:rsidR="008A20FD">
        <w:rPr>
          <w:lang w:val="en-AU"/>
        </w:rPr>
        <w:t xml:space="preserve">(presented through SharePoint) </w:t>
      </w:r>
      <w:r>
        <w:rPr>
          <w:lang w:val="en-AU"/>
        </w:rPr>
        <w:t>and validation steps will be performed by Market Insights prior to the survey being transformed to the Business Vault for use in patronage calculations.</w:t>
      </w:r>
    </w:p>
    <w:p w:rsidR="00624F53" w:rsidRDefault="00624F53" w:rsidP="00EE7C81">
      <w:pPr>
        <w:rPr>
          <w:lang w:val="en-AU"/>
        </w:rPr>
      </w:pPr>
    </w:p>
    <w:p w:rsidR="006A6153" w:rsidRPr="006C3EB5" w:rsidRDefault="006A6153" w:rsidP="006A6153">
      <w:pPr>
        <w:pStyle w:val="Heading2"/>
      </w:pPr>
      <w:bookmarkStart w:id="113" w:name="_Toc468283804"/>
      <w:r>
        <w:t>Enterprise Data Warehouse</w:t>
      </w:r>
      <w:bookmarkEnd w:id="113"/>
    </w:p>
    <w:p w:rsidR="006A6153" w:rsidRDefault="006A6153" w:rsidP="006A6153">
      <w:pPr>
        <w:rPr>
          <w:lang w:val="en-AU"/>
        </w:rPr>
      </w:pPr>
      <w:r w:rsidRPr="006A6153">
        <w:rPr>
          <w:lang w:val="en-AU"/>
        </w:rPr>
        <w:t xml:space="preserve">Azure SQL Data Warehouse is a turn-key cloud data warehousing and analytics solution. It is based on SQL Server and utilises the massively parallel processing architecture of the Analytics Platform System. It supports features found in SQL server, such as stored procedures, user-defined functions, table partitioning, indexes, collations, and </w:t>
      </w:r>
      <w:proofErr w:type="spellStart"/>
      <w:r w:rsidRPr="006A6153">
        <w:rPr>
          <w:lang w:val="en-AU"/>
        </w:rPr>
        <w:t>PolyBase</w:t>
      </w:r>
      <w:proofErr w:type="spellEnd"/>
      <w:r w:rsidRPr="006A6153">
        <w:rPr>
          <w:lang w:val="en-AU"/>
        </w:rPr>
        <w:t xml:space="preserve"> (T-SQL front end) to query seamlessly across both relational data in a relational database and non-relational data in common Hadoop formats. It integrates with existing Azure data tools including Power BI for data visualisation, Azure Machine Learning for advanced analytics, Azure Data Factory for data orchestration and movement as well as Azure HDInsight.</w:t>
      </w:r>
    </w:p>
    <w:p w:rsidR="0004183F" w:rsidRPr="0004183F" w:rsidRDefault="0004183F" w:rsidP="0004183F">
      <w:pPr>
        <w:pStyle w:val="Heading3"/>
      </w:pPr>
      <w:bookmarkStart w:id="114" w:name="_Toc468283805"/>
      <w:r w:rsidRPr="0004183F">
        <w:t>Data Vault Overview</w:t>
      </w:r>
      <w:bookmarkEnd w:id="114"/>
    </w:p>
    <w:p w:rsidR="0004183F" w:rsidRPr="00CF3AC5" w:rsidRDefault="0004183F" w:rsidP="0004183F">
      <w:pPr>
        <w:rPr>
          <w:rFonts w:cs="Arial"/>
          <w:szCs w:val="21"/>
        </w:rPr>
      </w:pPr>
      <w:r w:rsidRPr="00CF3AC5">
        <w:rPr>
          <w:rFonts w:cs="Arial"/>
          <w:szCs w:val="20"/>
        </w:rPr>
        <w:t xml:space="preserve">The Data Vault is a relational database. It is the central point of data integration for business intelligence, delivering a common view of enterprise data. “Hard Business” rules </w:t>
      </w:r>
      <w:r w:rsidR="00723277">
        <w:rPr>
          <w:rFonts w:cs="Arial"/>
          <w:szCs w:val="20"/>
        </w:rPr>
        <w:t xml:space="preserve">(column type standardisation and type validation) </w:t>
      </w:r>
      <w:r w:rsidRPr="00CF3AC5">
        <w:rPr>
          <w:rFonts w:cs="Arial"/>
          <w:szCs w:val="20"/>
        </w:rPr>
        <w:t xml:space="preserve">are applied during the loading process to the Data Vault. These rules can include </w:t>
      </w:r>
      <w:r w:rsidRPr="00CF3AC5">
        <w:rPr>
          <w:szCs w:val="20"/>
          <w:shd w:val="clear" w:color="auto" w:fill="FFFFFF"/>
        </w:rPr>
        <w:t>normalization and default values (null replacement). The Data</w:t>
      </w:r>
      <w:r w:rsidRPr="00CF3AC5">
        <w:rPr>
          <w:rFonts w:cs="Arial"/>
          <w:szCs w:val="21"/>
        </w:rPr>
        <w:t xml:space="preserve"> Vault in conjunction with the Business Vault will serve as the (data) source for the data marts to service the analysis and reporting services.</w:t>
      </w:r>
    </w:p>
    <w:p w:rsidR="0004183F" w:rsidRPr="00CF3AC5" w:rsidRDefault="0004183F" w:rsidP="0004183F">
      <w:pPr>
        <w:rPr>
          <w:rFonts w:cs="Arial"/>
          <w:szCs w:val="21"/>
        </w:rPr>
      </w:pPr>
      <w:r>
        <w:rPr>
          <w:rFonts w:cs="Arial"/>
          <w:szCs w:val="21"/>
        </w:rPr>
        <w:t>Data Warehouses modelled on t</w:t>
      </w:r>
      <w:r w:rsidRPr="00CF3AC5">
        <w:rPr>
          <w:rFonts w:cs="Arial"/>
          <w:szCs w:val="21"/>
        </w:rPr>
        <w:t xml:space="preserve">he Data Vault </w:t>
      </w:r>
      <w:r>
        <w:rPr>
          <w:rFonts w:cs="Arial"/>
          <w:szCs w:val="21"/>
        </w:rPr>
        <w:t xml:space="preserve">methodology have </w:t>
      </w:r>
      <w:r w:rsidRPr="00CF3AC5">
        <w:rPr>
          <w:rFonts w:cs="Arial"/>
          <w:szCs w:val="21"/>
        </w:rPr>
        <w:t>the following characteristics:</w:t>
      </w:r>
    </w:p>
    <w:p w:rsidR="0004183F" w:rsidRPr="0004183F" w:rsidRDefault="0004183F" w:rsidP="005001B0">
      <w:pPr>
        <w:pStyle w:val="ListParagraph"/>
        <w:numPr>
          <w:ilvl w:val="0"/>
          <w:numId w:val="13"/>
        </w:numPr>
        <w:rPr>
          <w:rFonts w:cs="Arial"/>
          <w:szCs w:val="21"/>
        </w:rPr>
      </w:pPr>
      <w:r w:rsidRPr="0004183F">
        <w:rPr>
          <w:rFonts w:cs="Arial"/>
          <w:b/>
          <w:szCs w:val="21"/>
        </w:rPr>
        <w:t>Adaptability</w:t>
      </w:r>
      <w:r w:rsidRPr="0004183F">
        <w:rPr>
          <w:rFonts w:cs="Arial"/>
          <w:szCs w:val="21"/>
        </w:rPr>
        <w:t>:  It adapts to a changing business environment and allows for new data sources to be added without impacting the existing design.</w:t>
      </w:r>
    </w:p>
    <w:p w:rsidR="0004183F" w:rsidRPr="0004183F" w:rsidRDefault="0004183F" w:rsidP="005001B0">
      <w:pPr>
        <w:pStyle w:val="ListParagraph"/>
        <w:numPr>
          <w:ilvl w:val="0"/>
          <w:numId w:val="13"/>
        </w:numPr>
        <w:rPr>
          <w:rFonts w:cs="Arial"/>
          <w:szCs w:val="21"/>
        </w:rPr>
      </w:pPr>
      <w:r w:rsidRPr="0004183F">
        <w:rPr>
          <w:rFonts w:cs="Arial"/>
          <w:b/>
          <w:szCs w:val="21"/>
        </w:rPr>
        <w:t>Auditability</w:t>
      </w:r>
      <w:r w:rsidRPr="0004183F">
        <w:rPr>
          <w:rFonts w:cs="Arial"/>
          <w:szCs w:val="21"/>
        </w:rPr>
        <w:t>: Data Vault keeps a comprehensive history and for each record stored in the Data Vault the record source and load date information are captured</w:t>
      </w:r>
    </w:p>
    <w:p w:rsidR="0004183F" w:rsidRPr="0004183F" w:rsidRDefault="0004183F" w:rsidP="005001B0">
      <w:pPr>
        <w:pStyle w:val="ListParagraph"/>
        <w:numPr>
          <w:ilvl w:val="0"/>
          <w:numId w:val="13"/>
        </w:numPr>
        <w:rPr>
          <w:rFonts w:cs="Arial"/>
          <w:szCs w:val="21"/>
        </w:rPr>
      </w:pPr>
      <w:r w:rsidRPr="0004183F">
        <w:rPr>
          <w:rFonts w:cs="Arial"/>
          <w:b/>
          <w:szCs w:val="21"/>
        </w:rPr>
        <w:t>Performant</w:t>
      </w:r>
      <w:r w:rsidRPr="0004183F">
        <w:rPr>
          <w:rFonts w:cs="Arial"/>
          <w:szCs w:val="21"/>
        </w:rPr>
        <w:t>: Data Vault is designed to take advantage of Massively Parallel Processing (MPP) style platforms used in Azure SQL Data Warehouse.</w:t>
      </w:r>
    </w:p>
    <w:p w:rsidR="0004183F" w:rsidRPr="0004183F" w:rsidRDefault="0004183F" w:rsidP="005001B0">
      <w:pPr>
        <w:pStyle w:val="ListParagraph"/>
        <w:numPr>
          <w:ilvl w:val="0"/>
          <w:numId w:val="13"/>
        </w:numPr>
        <w:rPr>
          <w:rFonts w:cs="Arial"/>
          <w:szCs w:val="21"/>
        </w:rPr>
      </w:pPr>
      <w:r w:rsidRPr="0004183F">
        <w:rPr>
          <w:rFonts w:cs="Arial"/>
          <w:b/>
          <w:szCs w:val="21"/>
        </w:rPr>
        <w:t>Integrated</w:t>
      </w:r>
      <w:r w:rsidRPr="0004183F">
        <w:rPr>
          <w:rFonts w:cs="Arial"/>
          <w:szCs w:val="21"/>
        </w:rPr>
        <w:t>: the data warehouse will contain consistent and integrated data from various sources.</w:t>
      </w:r>
    </w:p>
    <w:p w:rsidR="0004183F" w:rsidRPr="0004183F" w:rsidRDefault="0004183F" w:rsidP="005001B0">
      <w:pPr>
        <w:pStyle w:val="ListParagraph"/>
        <w:numPr>
          <w:ilvl w:val="0"/>
          <w:numId w:val="13"/>
        </w:numPr>
        <w:rPr>
          <w:rFonts w:cs="Arial"/>
          <w:szCs w:val="21"/>
        </w:rPr>
      </w:pPr>
      <w:r w:rsidRPr="0004183F">
        <w:rPr>
          <w:rFonts w:cs="Arial"/>
          <w:b/>
          <w:szCs w:val="21"/>
        </w:rPr>
        <w:t>Time-variant</w:t>
      </w:r>
      <w:r w:rsidRPr="0004183F">
        <w:rPr>
          <w:rFonts w:cs="Arial"/>
          <w:szCs w:val="21"/>
        </w:rPr>
        <w:t>: changes to data are tracked and recorded so reports can be produced showing changes over time</w:t>
      </w:r>
    </w:p>
    <w:p w:rsidR="0004183F" w:rsidRPr="0004183F" w:rsidRDefault="0004183F" w:rsidP="005001B0">
      <w:pPr>
        <w:pStyle w:val="ListParagraph"/>
        <w:numPr>
          <w:ilvl w:val="0"/>
          <w:numId w:val="13"/>
        </w:numPr>
        <w:rPr>
          <w:rFonts w:cs="Arial"/>
          <w:szCs w:val="21"/>
        </w:rPr>
      </w:pPr>
      <w:r w:rsidRPr="0004183F">
        <w:rPr>
          <w:rFonts w:cs="Arial"/>
          <w:b/>
          <w:szCs w:val="21"/>
        </w:rPr>
        <w:t>Non-volatile</w:t>
      </w:r>
      <w:r w:rsidRPr="0004183F">
        <w:rPr>
          <w:rFonts w:cs="Arial"/>
          <w:szCs w:val="21"/>
        </w:rPr>
        <w:t>: Data in the Data Vault is never over-written or deleted — once committed, the data is static, read-only, and retained for future reporting.</w:t>
      </w:r>
    </w:p>
    <w:p w:rsidR="0004183F" w:rsidRPr="005042D4" w:rsidRDefault="0004183F" w:rsidP="0004183F">
      <w:pPr>
        <w:rPr>
          <w:rFonts w:cs="Arial"/>
          <w:szCs w:val="21"/>
        </w:rPr>
      </w:pPr>
      <w:r w:rsidRPr="005042D4">
        <w:rPr>
          <w:rFonts w:cs="Helvetica"/>
          <w:b/>
          <w:szCs w:val="20"/>
          <w:shd w:val="clear" w:color="auto" w:fill="FFFFFF"/>
        </w:rPr>
        <w:t>Note:</w:t>
      </w:r>
      <w:r>
        <w:rPr>
          <w:rFonts w:cs="Helvetica"/>
          <w:szCs w:val="20"/>
          <w:shd w:val="clear" w:color="auto" w:fill="FFFFFF"/>
        </w:rPr>
        <w:t xml:space="preserve"> </w:t>
      </w:r>
      <w:r w:rsidRPr="005042D4">
        <w:rPr>
          <w:rFonts w:cs="Helvetica"/>
          <w:szCs w:val="20"/>
          <w:shd w:val="clear" w:color="auto" w:fill="FFFFFF"/>
        </w:rPr>
        <w:t xml:space="preserve">The Data Vault model </w:t>
      </w:r>
      <w:r>
        <w:rPr>
          <w:rFonts w:cs="Helvetica"/>
          <w:szCs w:val="20"/>
          <w:shd w:val="clear" w:color="auto" w:fill="FFFFFF"/>
        </w:rPr>
        <w:t xml:space="preserve">used for the DAP </w:t>
      </w:r>
      <w:r w:rsidRPr="005042D4">
        <w:rPr>
          <w:rFonts w:cs="Helvetica"/>
          <w:szCs w:val="20"/>
          <w:shd w:val="clear" w:color="auto" w:fill="FFFFFF"/>
        </w:rPr>
        <w:t xml:space="preserve">will </w:t>
      </w:r>
      <w:r>
        <w:rPr>
          <w:rFonts w:cs="Helvetica"/>
          <w:szCs w:val="20"/>
          <w:shd w:val="clear" w:color="auto" w:fill="FFFFFF"/>
        </w:rPr>
        <w:t>incorporate</w:t>
      </w:r>
      <w:r w:rsidRPr="005042D4">
        <w:rPr>
          <w:rFonts w:cs="Helvetica"/>
          <w:szCs w:val="20"/>
          <w:shd w:val="clear" w:color="auto" w:fill="FFFFFF"/>
        </w:rPr>
        <w:t xml:space="preserve"> </w:t>
      </w:r>
      <w:r w:rsidRPr="005042D4">
        <w:rPr>
          <w:rFonts w:cs="Arial"/>
          <w:szCs w:val="21"/>
        </w:rPr>
        <w:t>common concepts and naming conventions</w:t>
      </w:r>
      <w:r>
        <w:rPr>
          <w:rFonts w:cs="Arial"/>
          <w:szCs w:val="21"/>
        </w:rPr>
        <w:t xml:space="preserve"> from </w:t>
      </w:r>
      <w:proofErr w:type="spellStart"/>
      <w:r>
        <w:rPr>
          <w:rFonts w:cs="Arial"/>
          <w:szCs w:val="21"/>
        </w:rPr>
        <w:t>TransModel</w:t>
      </w:r>
      <w:proofErr w:type="spellEnd"/>
      <w:r w:rsidRPr="005042D4">
        <w:rPr>
          <w:rFonts w:cs="Arial"/>
          <w:szCs w:val="21"/>
        </w:rPr>
        <w:t xml:space="preserve"> to ensure common (industry standard) language is used</w:t>
      </w:r>
      <w:r>
        <w:rPr>
          <w:rFonts w:cs="Arial"/>
          <w:szCs w:val="21"/>
        </w:rPr>
        <w:t>.</w:t>
      </w:r>
    </w:p>
    <w:p w:rsidR="0004183F" w:rsidRPr="0004183F" w:rsidRDefault="0004183F" w:rsidP="0004183F">
      <w:pPr>
        <w:pStyle w:val="Heading4"/>
      </w:pPr>
      <w:r w:rsidRPr="0004183F">
        <w:t>Data Vault Core Entities</w:t>
      </w:r>
    </w:p>
    <w:p w:rsidR="0004183F" w:rsidRPr="006547B4" w:rsidRDefault="0004183F" w:rsidP="0004183F">
      <w:pPr>
        <w:rPr>
          <w:rFonts w:cs="Arial"/>
          <w:color w:val="222222"/>
          <w:szCs w:val="21"/>
        </w:rPr>
      </w:pPr>
      <w:r w:rsidRPr="006547B4">
        <w:rPr>
          <w:rFonts w:cs="Arial"/>
          <w:color w:val="222222"/>
          <w:szCs w:val="21"/>
        </w:rPr>
        <w:t>The Data Vault consists of three core components, the Hub, Link and Satellite</w:t>
      </w:r>
      <w:r>
        <w:rPr>
          <w:rFonts w:cs="Arial"/>
          <w:color w:val="222222"/>
          <w:szCs w:val="21"/>
        </w:rPr>
        <w:t xml:space="preserve">. </w:t>
      </w:r>
    </w:p>
    <w:p w:rsidR="0004183F" w:rsidRDefault="0004183F" w:rsidP="0004183F">
      <w:pPr>
        <w:ind w:left="1008"/>
        <w:rPr>
          <w:rFonts w:cs="Arial"/>
          <w:color w:val="222222"/>
          <w:szCs w:val="21"/>
        </w:rPr>
      </w:pPr>
      <w:r>
        <w:rPr>
          <w:rFonts w:cs="Arial"/>
          <w:b/>
          <w:color w:val="222222"/>
          <w:szCs w:val="21"/>
        </w:rPr>
        <w:t>H</w:t>
      </w:r>
      <w:r w:rsidRPr="00F11F07">
        <w:rPr>
          <w:rFonts w:cs="Arial"/>
          <w:b/>
          <w:color w:val="222222"/>
          <w:szCs w:val="21"/>
        </w:rPr>
        <w:t>ubs:</w:t>
      </w:r>
      <w:r>
        <w:rPr>
          <w:rFonts w:cs="Arial"/>
          <w:color w:val="222222"/>
          <w:szCs w:val="21"/>
        </w:rPr>
        <w:t xml:space="preserve"> The Hub represents a core business concept such as customer, vendor, sale or product. The Hub table is formed around the business key of this concept and is established the first time a new instance of the business key is introduced to the Data Warehouse.</w:t>
      </w:r>
    </w:p>
    <w:p w:rsidR="0004183F" w:rsidRDefault="0004183F" w:rsidP="0004183F">
      <w:pPr>
        <w:ind w:left="1008"/>
        <w:rPr>
          <w:rFonts w:cs="Arial"/>
          <w:color w:val="222222"/>
          <w:szCs w:val="21"/>
        </w:rPr>
      </w:pPr>
      <w:r>
        <w:rPr>
          <w:rFonts w:cs="Arial"/>
          <w:color w:val="222222"/>
          <w:szCs w:val="21"/>
        </w:rPr>
        <w:t xml:space="preserve">The Hub consists of a business key only, with a sequence ID, load date/time stamp, and record source. </w:t>
      </w:r>
    </w:p>
    <w:p w:rsidR="0004183F" w:rsidRDefault="0004183F" w:rsidP="0004183F">
      <w:pPr>
        <w:ind w:left="1008"/>
        <w:rPr>
          <w:rFonts w:cs="Arial"/>
          <w:color w:val="222222"/>
          <w:szCs w:val="21"/>
        </w:rPr>
      </w:pPr>
      <w:r w:rsidRPr="004E1961">
        <w:rPr>
          <w:rFonts w:cs="Arial"/>
          <w:b/>
          <w:color w:val="222222"/>
          <w:szCs w:val="21"/>
        </w:rPr>
        <w:t>Links:</w:t>
      </w:r>
      <w:r w:rsidRPr="00F11F07">
        <w:rPr>
          <w:rFonts w:cs="Arial"/>
          <w:color w:val="222222"/>
          <w:szCs w:val="21"/>
        </w:rPr>
        <w:t xml:space="preserve"> The link represents the relationship between two or more business </w:t>
      </w:r>
      <w:r>
        <w:rPr>
          <w:rFonts w:cs="Arial"/>
          <w:color w:val="222222"/>
          <w:szCs w:val="21"/>
        </w:rPr>
        <w:t>concepts</w:t>
      </w:r>
      <w:r w:rsidRPr="00F11F07">
        <w:rPr>
          <w:rFonts w:cs="Arial"/>
          <w:color w:val="222222"/>
          <w:szCs w:val="21"/>
        </w:rPr>
        <w:t xml:space="preserve"> (business keys</w:t>
      </w:r>
      <w:r w:rsidRPr="004A273E">
        <w:rPr>
          <w:rFonts w:cs="Arial"/>
          <w:color w:val="222222"/>
          <w:szCs w:val="21"/>
        </w:rPr>
        <w:t xml:space="preserve"> </w:t>
      </w:r>
      <w:r>
        <w:rPr>
          <w:rFonts w:cs="Arial"/>
          <w:color w:val="222222"/>
          <w:szCs w:val="21"/>
        </w:rPr>
        <w:t>and is established the first time this association is introduced to the Data Warehouse.</w:t>
      </w:r>
    </w:p>
    <w:p w:rsidR="0004183F" w:rsidRDefault="0004183F" w:rsidP="0004183F">
      <w:pPr>
        <w:ind w:left="1008"/>
        <w:rPr>
          <w:rFonts w:cs="Arial"/>
          <w:color w:val="222222"/>
          <w:szCs w:val="21"/>
        </w:rPr>
      </w:pPr>
      <w:r>
        <w:rPr>
          <w:rFonts w:cs="Arial"/>
          <w:color w:val="222222"/>
          <w:szCs w:val="21"/>
        </w:rPr>
        <w:t xml:space="preserve">The Link consists of sequence IDs from its related Hubs and Links, a sequence ID, load date/time stamp, and record source. </w:t>
      </w:r>
    </w:p>
    <w:p w:rsidR="0004183F" w:rsidRDefault="0004183F" w:rsidP="0004183F">
      <w:pPr>
        <w:ind w:left="1008"/>
        <w:rPr>
          <w:rFonts w:cs="Arial"/>
          <w:color w:val="222222"/>
          <w:szCs w:val="21"/>
        </w:rPr>
      </w:pPr>
      <w:r w:rsidRPr="009A02C8">
        <w:rPr>
          <w:rFonts w:cs="Arial"/>
          <w:b/>
          <w:color w:val="222222"/>
          <w:szCs w:val="21"/>
        </w:rPr>
        <w:t>Satellites:</w:t>
      </w:r>
      <w:r w:rsidRPr="00B61CCD">
        <w:rPr>
          <w:rFonts w:cs="Arial"/>
          <w:color w:val="222222"/>
          <w:szCs w:val="21"/>
        </w:rPr>
        <w:t xml:space="preserve"> </w:t>
      </w:r>
      <w:r>
        <w:rPr>
          <w:rFonts w:cs="Arial"/>
          <w:color w:val="222222"/>
          <w:szCs w:val="21"/>
        </w:rPr>
        <w:t>The Satellite c</w:t>
      </w:r>
      <w:r w:rsidRPr="00B61CCD">
        <w:rPr>
          <w:rFonts w:cs="Arial"/>
          <w:color w:val="222222"/>
          <w:szCs w:val="21"/>
        </w:rPr>
        <w:t xml:space="preserve">ontains the descriptive information (context) for a business key. The Satellite is keyed by </w:t>
      </w:r>
      <w:r>
        <w:rPr>
          <w:rFonts w:cs="Arial"/>
          <w:color w:val="222222"/>
          <w:szCs w:val="21"/>
        </w:rPr>
        <w:t>the sequence ID of</w:t>
      </w:r>
      <w:r w:rsidRPr="00B61CCD">
        <w:rPr>
          <w:rFonts w:cs="Arial"/>
          <w:color w:val="222222"/>
          <w:szCs w:val="21"/>
        </w:rPr>
        <w:t xml:space="preserve"> the hub or link to which it is attached plus the date/time stamp to form a two part key</w:t>
      </w:r>
      <w:r>
        <w:rPr>
          <w:rFonts w:cs="Arial"/>
          <w:color w:val="222222"/>
          <w:szCs w:val="21"/>
        </w:rPr>
        <w:t>. Note: The Satellite is the only entity in the Data Vault to track change.</w:t>
      </w:r>
      <w:r w:rsidRPr="00B61CCD">
        <w:rPr>
          <w:rFonts w:cs="Arial"/>
          <w:color w:val="222222"/>
          <w:szCs w:val="21"/>
        </w:rPr>
        <w:t xml:space="preserve"> </w:t>
      </w:r>
    </w:p>
    <w:p w:rsidR="0004183F" w:rsidRDefault="0004183F" w:rsidP="0004183F">
      <w:pPr>
        <w:ind w:left="1008"/>
        <w:rPr>
          <w:rFonts w:cs="Arial"/>
          <w:color w:val="222222"/>
          <w:szCs w:val="21"/>
        </w:rPr>
      </w:pPr>
      <w:r>
        <w:rPr>
          <w:rFonts w:cs="Arial"/>
          <w:color w:val="222222"/>
          <w:szCs w:val="21"/>
        </w:rPr>
        <w:lastRenderedPageBreak/>
        <w:t>The Satellite consists of sequence IDs from its related Hubs and Links, a sequence ID, load date/time stamp and a record source.</w:t>
      </w:r>
    </w:p>
    <w:p w:rsidR="0004183F" w:rsidRDefault="0004183F" w:rsidP="0004183F">
      <w:pPr>
        <w:rPr>
          <w:rFonts w:cs="Arial"/>
          <w:color w:val="222222"/>
          <w:szCs w:val="21"/>
        </w:rPr>
      </w:pPr>
      <w:r>
        <w:rPr>
          <w:rFonts w:cs="Arial"/>
          <w:color w:val="222222"/>
          <w:szCs w:val="21"/>
        </w:rPr>
        <w:t>These three components are the building blocks of the Data Vault. Together they can be used to represent all integrated data. The Hubs are the business keys, the Links represent relationships, and the Satellites provide the context and changes over time.</w:t>
      </w:r>
    </w:p>
    <w:p w:rsidR="0004183F" w:rsidRDefault="009402EF" w:rsidP="0004183F">
      <w:pPr>
        <w:pStyle w:val="NormalWeb"/>
        <w:shd w:val="clear" w:color="auto" w:fill="FFFFFF"/>
        <w:spacing w:before="0" w:beforeAutospacing="0" w:after="315" w:afterAutospacing="0" w:line="357" w:lineRule="atLeast"/>
        <w:jc w:val="center"/>
        <w:rPr>
          <w:rStyle w:val="Strong"/>
          <w:rFonts w:asciiTheme="minorHAnsi" w:hAnsiTheme="minorHAnsi"/>
          <w:sz w:val="20"/>
          <w:szCs w:val="20"/>
        </w:rPr>
      </w:pPr>
      <w:r>
        <w:rPr>
          <w:noProof/>
        </w:rPr>
        <w:object w:dxaOrig="12540" w:dyaOrig="6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272.5pt;height:148.5pt;mso-width-percent:0;mso-height-percent:0;mso-width-percent:0;mso-height-percent:0" o:ole="">
            <v:imagedata r:id="rId28" o:title=""/>
          </v:shape>
          <o:OLEObject Type="Embed" ProgID="Visio.Drawing.15" ShapeID="_x0000_i1037" DrawAspect="Content" ObjectID="_1633090939" r:id="rId29"/>
        </w:object>
      </w:r>
    </w:p>
    <w:p w:rsidR="0004183F" w:rsidRPr="0004183F" w:rsidRDefault="0004183F" w:rsidP="0004183F">
      <w:pPr>
        <w:pStyle w:val="Heading4"/>
      </w:pPr>
      <w:r w:rsidRPr="0004183F">
        <w:t>Data Vault Hybrid Entities</w:t>
      </w:r>
    </w:p>
    <w:p w:rsidR="0004183F" w:rsidRPr="00E805C8" w:rsidRDefault="0004183F" w:rsidP="0004183F">
      <w:pPr>
        <w:rPr>
          <w:rFonts w:cs="Arial"/>
          <w:color w:val="222222"/>
          <w:szCs w:val="21"/>
        </w:rPr>
      </w:pPr>
      <w:r w:rsidRPr="00E805C8">
        <w:rPr>
          <w:rFonts w:cs="Arial"/>
          <w:color w:val="222222"/>
          <w:szCs w:val="21"/>
        </w:rPr>
        <w:t>The Data Vault approach has a defined set of hybrid tables used to make the overall deployment more efficient. These are applied on a case-by-case basis as appropriate.</w:t>
      </w:r>
    </w:p>
    <w:p w:rsidR="0004183F" w:rsidRPr="005A39E9" w:rsidRDefault="0004183F" w:rsidP="0004183F">
      <w:pPr>
        <w:ind w:left="1008"/>
        <w:rPr>
          <w:rFonts w:cs="Arial"/>
          <w:b/>
          <w:color w:val="222222"/>
          <w:szCs w:val="21"/>
        </w:rPr>
      </w:pPr>
      <w:r w:rsidRPr="005A39E9">
        <w:rPr>
          <w:rFonts w:cs="Arial"/>
          <w:b/>
          <w:color w:val="222222"/>
          <w:szCs w:val="21"/>
        </w:rPr>
        <w:t xml:space="preserve">Point-in-time-table: </w:t>
      </w:r>
      <w:r w:rsidRPr="00E805C8">
        <w:rPr>
          <w:rFonts w:cs="Arial"/>
          <w:color w:val="222222"/>
          <w:szCs w:val="21"/>
        </w:rPr>
        <w:t>The point-in-time table is a modified Satellite that tracks the valid time slices of Satellites surrounding a particular Hub.</w:t>
      </w:r>
    </w:p>
    <w:p w:rsidR="0004183F" w:rsidRPr="00E805C8" w:rsidRDefault="0004183F" w:rsidP="0004183F">
      <w:pPr>
        <w:ind w:left="1008"/>
        <w:rPr>
          <w:rFonts w:cs="Arial"/>
          <w:color w:val="222222"/>
          <w:szCs w:val="21"/>
        </w:rPr>
      </w:pPr>
      <w:r w:rsidRPr="005A39E9">
        <w:rPr>
          <w:rFonts w:cs="Arial"/>
          <w:b/>
          <w:color w:val="222222"/>
          <w:szCs w:val="21"/>
        </w:rPr>
        <w:t xml:space="preserve">Bridge Table: </w:t>
      </w:r>
      <w:r w:rsidRPr="00E805C8">
        <w:rPr>
          <w:rFonts w:cs="Arial"/>
          <w:color w:val="222222"/>
          <w:szCs w:val="21"/>
        </w:rPr>
        <w:t>The Bridge table is a modified link tables that flattens the relationships between Hubs into a single table for ease of access and performance.</w:t>
      </w:r>
    </w:p>
    <w:p w:rsidR="0004183F" w:rsidRDefault="0004183F" w:rsidP="0004183F">
      <w:pPr>
        <w:pStyle w:val="Heading3"/>
      </w:pPr>
      <w:bookmarkStart w:id="115" w:name="_Toc468283806"/>
      <w:r>
        <w:t>Raw Data Vault</w:t>
      </w:r>
      <w:bookmarkEnd w:id="115"/>
    </w:p>
    <w:p w:rsidR="0004183F" w:rsidRPr="0004183F" w:rsidRDefault="00BF7550" w:rsidP="0004183F">
      <w:r>
        <w:t xml:space="preserve">The Raw Data Vault is the central </w:t>
      </w:r>
      <w:r w:rsidR="00F71956">
        <w:t>point of data integration</w:t>
      </w:r>
      <w:r>
        <w:t xml:space="preserve"> in the EDW. All data </w:t>
      </w:r>
      <w:r w:rsidR="00F71956">
        <w:t xml:space="preserve">in the Raw Data Vault </w:t>
      </w:r>
      <w:r>
        <w:t>is stored</w:t>
      </w:r>
      <w:r w:rsidR="00F71956">
        <w:t xml:space="preserve"> with minimal changes from source data</w:t>
      </w:r>
      <w:r w:rsidR="007A73DD">
        <w:t xml:space="preserve">, with the requirement that the source system extract should be able to be regenerated from the Raw Data Vault data. The minimal changes are that data types are aligned (see section </w:t>
      </w:r>
      <w:r w:rsidR="007A73DD">
        <w:fldChar w:fldCharType="begin"/>
      </w:r>
      <w:r w:rsidR="007A73DD">
        <w:instrText xml:space="preserve"> REF _Ref460321925 \r \h </w:instrText>
      </w:r>
      <w:r w:rsidR="007A73DD">
        <w:fldChar w:fldCharType="separate"/>
      </w:r>
      <w:r w:rsidR="00393F49">
        <w:t>5.5.5.3</w:t>
      </w:r>
      <w:r w:rsidR="007A73DD">
        <w:fldChar w:fldCharType="end"/>
      </w:r>
      <w:r w:rsidR="007A73DD">
        <w:t>) and the data is stored in the entity Hub-Link-Satellite format.</w:t>
      </w:r>
    </w:p>
    <w:p w:rsidR="0004183F" w:rsidRPr="0004183F" w:rsidRDefault="0004183F" w:rsidP="0004183F">
      <w:pPr>
        <w:pStyle w:val="Heading3"/>
      </w:pPr>
      <w:bookmarkStart w:id="116" w:name="_Toc468283807"/>
      <w:r w:rsidRPr="0004183F">
        <w:t>Business Vault</w:t>
      </w:r>
      <w:bookmarkEnd w:id="116"/>
    </w:p>
    <w:p w:rsidR="0004183F" w:rsidRDefault="0004183F" w:rsidP="0004183F">
      <w:pPr>
        <w:rPr>
          <w:rFonts w:cs="Helvetica"/>
          <w:color w:val="000000"/>
          <w:szCs w:val="20"/>
          <w:shd w:val="clear" w:color="auto" w:fill="FFFFFF"/>
        </w:rPr>
      </w:pPr>
      <w:r>
        <w:rPr>
          <w:rFonts w:cs="Helvetica"/>
          <w:color w:val="000000"/>
          <w:szCs w:val="20"/>
          <w:shd w:val="clear" w:color="auto" w:fill="FFFFFF"/>
        </w:rPr>
        <w:t>Th</w:t>
      </w:r>
      <w:r w:rsidRPr="00FF4AF9">
        <w:rPr>
          <w:rFonts w:cs="Helvetica"/>
          <w:color w:val="000000"/>
          <w:szCs w:val="20"/>
          <w:shd w:val="clear" w:color="auto" w:fill="FFFFFF"/>
        </w:rPr>
        <w:t xml:space="preserve">is </w:t>
      </w:r>
      <w:r>
        <w:rPr>
          <w:rFonts w:cs="Helvetica"/>
          <w:color w:val="000000"/>
          <w:szCs w:val="20"/>
          <w:shd w:val="clear" w:color="auto" w:fill="FFFFFF"/>
        </w:rPr>
        <w:t>sub l</w:t>
      </w:r>
      <w:r w:rsidRPr="00FF4AF9">
        <w:rPr>
          <w:rFonts w:cs="Helvetica"/>
          <w:color w:val="000000"/>
          <w:szCs w:val="20"/>
          <w:shd w:val="clear" w:color="auto" w:fill="FFFFFF"/>
        </w:rPr>
        <w:t>ayer</w:t>
      </w:r>
      <w:r>
        <w:rPr>
          <w:rFonts w:cs="Helvetica"/>
          <w:color w:val="000000"/>
          <w:szCs w:val="20"/>
          <w:shd w:val="clear" w:color="auto" w:fill="FFFFFF"/>
        </w:rPr>
        <w:t xml:space="preserve"> (database schema) within the Data Vault </w:t>
      </w:r>
      <w:r w:rsidRPr="00FF4AF9">
        <w:rPr>
          <w:rFonts w:cs="Helvetica"/>
          <w:color w:val="000000"/>
          <w:szCs w:val="20"/>
          <w:shd w:val="clear" w:color="auto" w:fill="FFFFFF"/>
        </w:rPr>
        <w:t xml:space="preserve">represents the data following the application of the </w:t>
      </w:r>
      <w:r>
        <w:rPr>
          <w:rFonts w:cs="Helvetica"/>
          <w:color w:val="000000"/>
          <w:szCs w:val="20"/>
          <w:shd w:val="clear" w:color="auto" w:fill="FFFFFF"/>
        </w:rPr>
        <w:t xml:space="preserve">soft </w:t>
      </w:r>
      <w:r w:rsidRPr="00FF4AF9">
        <w:rPr>
          <w:rFonts w:cs="Helvetica"/>
          <w:color w:val="000000"/>
          <w:szCs w:val="20"/>
          <w:shd w:val="clear" w:color="auto" w:fill="FFFFFF"/>
        </w:rPr>
        <w:t xml:space="preserve">business rules that may be required </w:t>
      </w:r>
      <w:r>
        <w:rPr>
          <w:rFonts w:cs="Helvetica"/>
          <w:color w:val="000000"/>
          <w:szCs w:val="20"/>
          <w:shd w:val="clear" w:color="auto" w:fill="FFFFFF"/>
        </w:rPr>
        <w:t xml:space="preserve">to cleanse and validate data, and to apply common transformation rules. </w:t>
      </w:r>
    </w:p>
    <w:p w:rsidR="0004183F" w:rsidRPr="00C937F7" w:rsidRDefault="0004183F" w:rsidP="0004183F">
      <w:pPr>
        <w:rPr>
          <w:rFonts w:cs="Arial"/>
          <w:b/>
          <w:color w:val="222222"/>
          <w:szCs w:val="21"/>
        </w:rPr>
      </w:pPr>
      <w:r>
        <w:rPr>
          <w:rFonts w:cs="Helvetica"/>
          <w:color w:val="000000"/>
          <w:szCs w:val="20"/>
          <w:shd w:val="clear" w:color="auto" w:fill="FFFFFF"/>
        </w:rPr>
        <w:t>Power users who understand SQL and relational databases can be granted access to the Business Vault. However, the majority of users will not be given access to this layer; they will</w:t>
      </w:r>
      <w:r w:rsidR="00334A0F">
        <w:rPr>
          <w:rFonts w:cs="Helvetica"/>
          <w:color w:val="000000"/>
          <w:szCs w:val="20"/>
          <w:shd w:val="clear" w:color="auto" w:fill="FFFFFF"/>
        </w:rPr>
        <w:t xml:space="preserve"> access data via the data marts.</w:t>
      </w:r>
    </w:p>
    <w:p w:rsidR="003B1A7C" w:rsidRPr="0004183F" w:rsidRDefault="003B1A7C" w:rsidP="003B1A7C">
      <w:pPr>
        <w:pStyle w:val="Heading3"/>
      </w:pPr>
      <w:bookmarkStart w:id="117" w:name="_Toc468283808"/>
      <w:r>
        <w:t>View Layer</w:t>
      </w:r>
      <w:bookmarkEnd w:id="117"/>
    </w:p>
    <w:p w:rsidR="003B1A7C" w:rsidRPr="003B1A7C" w:rsidRDefault="003B1A7C" w:rsidP="003B1A7C">
      <w:pPr>
        <w:rPr>
          <w:lang w:val="en-AU"/>
        </w:rPr>
      </w:pPr>
      <w:r>
        <w:t xml:space="preserve">Between the Business Vault and the Data Mart layers, </w:t>
      </w:r>
      <w:r w:rsidRPr="003B1A7C">
        <w:rPr>
          <w:lang w:val="en-AU"/>
        </w:rPr>
        <w:t>views are created inside the EDW to simplify the querying of the joining of B</w:t>
      </w:r>
      <w:r>
        <w:rPr>
          <w:lang w:val="en-AU"/>
        </w:rPr>
        <w:t>usiness Vault</w:t>
      </w:r>
      <w:r w:rsidRPr="003B1A7C">
        <w:rPr>
          <w:lang w:val="en-AU"/>
        </w:rPr>
        <w:t xml:space="preserve"> to D</w:t>
      </w:r>
      <w:r>
        <w:rPr>
          <w:lang w:val="en-AU"/>
        </w:rPr>
        <w:t xml:space="preserve">ata </w:t>
      </w:r>
      <w:r w:rsidRPr="003B1A7C">
        <w:rPr>
          <w:lang w:val="en-AU"/>
        </w:rPr>
        <w:t>V</w:t>
      </w:r>
      <w:r>
        <w:rPr>
          <w:lang w:val="en-AU"/>
        </w:rPr>
        <w:t>ault, and to reduce errors introduced when users unfamiliar with the nuances of Data Vault query the Warehouse</w:t>
      </w:r>
      <w:r w:rsidRPr="003B1A7C">
        <w:rPr>
          <w:lang w:val="en-AU"/>
        </w:rPr>
        <w:t>. These views are then used in direct queries against the EDW, and to assist in populating the Data Marts.</w:t>
      </w:r>
      <w:r>
        <w:rPr>
          <w:lang w:val="en-AU"/>
        </w:rPr>
        <w:t xml:space="preserve"> </w:t>
      </w:r>
    </w:p>
    <w:p w:rsidR="003B1A7C" w:rsidRDefault="003B1A7C" w:rsidP="006A6153">
      <w:pPr>
        <w:rPr>
          <w:lang w:val="en-AU"/>
        </w:rPr>
      </w:pPr>
    </w:p>
    <w:p w:rsidR="006A6153" w:rsidRDefault="006A6153" w:rsidP="006A6153">
      <w:pPr>
        <w:pStyle w:val="Heading3"/>
      </w:pPr>
      <w:bookmarkStart w:id="118" w:name="_Toc468283809"/>
      <w:r>
        <w:t>Database Schemas</w:t>
      </w:r>
      <w:bookmarkEnd w:id="118"/>
    </w:p>
    <w:p w:rsidR="006A6153" w:rsidRPr="006529F3" w:rsidRDefault="006A6153" w:rsidP="006A6153">
      <w:pPr>
        <w:rPr>
          <w:rFonts w:cs="Arial"/>
          <w:b/>
          <w:szCs w:val="21"/>
        </w:rPr>
      </w:pPr>
      <w:r w:rsidRPr="006529F3">
        <w:rPr>
          <w:rFonts w:cs="Arial"/>
          <w:szCs w:val="21"/>
        </w:rPr>
        <w:t xml:space="preserve">The </w:t>
      </w:r>
      <w:r w:rsidRPr="005A39E9">
        <w:rPr>
          <w:rFonts w:cs="Arial"/>
          <w:szCs w:val="21"/>
        </w:rPr>
        <w:t xml:space="preserve">EDW </w:t>
      </w:r>
      <w:r w:rsidRPr="0042742D">
        <w:rPr>
          <w:rFonts w:cs="Arial"/>
          <w:szCs w:val="21"/>
        </w:rPr>
        <w:t xml:space="preserve">database </w:t>
      </w:r>
      <w:r>
        <w:rPr>
          <w:rFonts w:cs="Arial"/>
          <w:szCs w:val="21"/>
        </w:rPr>
        <w:t>will contain</w:t>
      </w:r>
      <w:r w:rsidRPr="006529F3">
        <w:rPr>
          <w:rFonts w:cs="Arial"/>
          <w:szCs w:val="21"/>
        </w:rPr>
        <w:t xml:space="preserve"> </w:t>
      </w:r>
      <w:r>
        <w:rPr>
          <w:rFonts w:cs="Arial"/>
          <w:szCs w:val="21"/>
        </w:rPr>
        <w:t>a number of database schemas. The contents of each of these schemas are detailed in the table below: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7230"/>
      </w:tblGrid>
      <w:tr w:rsidR="006A6153" w:rsidTr="006906A4">
        <w:trPr>
          <w:jc w:val="center"/>
        </w:trPr>
        <w:tc>
          <w:tcPr>
            <w:tcW w:w="1809" w:type="dxa"/>
          </w:tcPr>
          <w:p w:rsidR="006A6153" w:rsidRPr="00277F5A" w:rsidRDefault="006A6153" w:rsidP="00AE5400">
            <w:pPr>
              <w:rPr>
                <w:rFonts w:cs="Arial"/>
                <w:b/>
                <w:szCs w:val="21"/>
              </w:rPr>
            </w:pPr>
            <w:r w:rsidRPr="00277F5A">
              <w:rPr>
                <w:rFonts w:cs="Arial"/>
                <w:b/>
                <w:szCs w:val="21"/>
              </w:rPr>
              <w:lastRenderedPageBreak/>
              <w:t>Schema</w:t>
            </w:r>
          </w:p>
        </w:tc>
        <w:tc>
          <w:tcPr>
            <w:tcW w:w="7230" w:type="dxa"/>
          </w:tcPr>
          <w:p w:rsidR="006A6153" w:rsidRPr="00277F5A" w:rsidRDefault="006A6153" w:rsidP="00AE5400">
            <w:pPr>
              <w:rPr>
                <w:rFonts w:cs="Arial"/>
                <w:b/>
                <w:szCs w:val="21"/>
              </w:rPr>
            </w:pPr>
            <w:r w:rsidRPr="00277F5A">
              <w:rPr>
                <w:rFonts w:cs="Arial"/>
                <w:b/>
                <w:szCs w:val="21"/>
              </w:rPr>
              <w:t>Descriptio</w:t>
            </w:r>
            <w:r>
              <w:rPr>
                <w:rFonts w:cs="Arial"/>
                <w:b/>
                <w:szCs w:val="21"/>
              </w:rPr>
              <w:t>n/Contents</w:t>
            </w:r>
          </w:p>
        </w:tc>
      </w:tr>
      <w:tr w:rsidR="006A6153" w:rsidTr="006906A4">
        <w:trPr>
          <w:jc w:val="center"/>
        </w:trPr>
        <w:tc>
          <w:tcPr>
            <w:tcW w:w="1809" w:type="dxa"/>
          </w:tcPr>
          <w:p w:rsidR="006A6153" w:rsidRPr="006529F3" w:rsidRDefault="006A6153" w:rsidP="00AE5400">
            <w:pPr>
              <w:rPr>
                <w:rFonts w:cs="Arial"/>
                <w:szCs w:val="20"/>
              </w:rPr>
            </w:pPr>
            <w:r w:rsidRPr="006529F3">
              <w:rPr>
                <w:rFonts w:cs="Arial"/>
                <w:szCs w:val="20"/>
              </w:rPr>
              <w:t xml:space="preserve">Staging </w:t>
            </w:r>
          </w:p>
        </w:tc>
        <w:tc>
          <w:tcPr>
            <w:tcW w:w="7230" w:type="dxa"/>
          </w:tcPr>
          <w:p w:rsidR="006A6153" w:rsidRPr="006529F3" w:rsidRDefault="006A6153" w:rsidP="00AE5400">
            <w:pPr>
              <w:rPr>
                <w:rFonts w:cs="Arial"/>
                <w:szCs w:val="20"/>
              </w:rPr>
            </w:pPr>
            <w:r w:rsidRPr="006529F3">
              <w:rPr>
                <w:rFonts w:cs="Helvetica"/>
                <w:szCs w:val="20"/>
                <w:shd w:val="clear" w:color="auto" w:fill="FFFFFF"/>
              </w:rPr>
              <w:t>Temporary working area to support the process of moving data from various sources to the Raw Data Vault</w:t>
            </w:r>
            <w:r>
              <w:rPr>
                <w:rFonts w:cs="Helvetica"/>
                <w:szCs w:val="20"/>
                <w:shd w:val="clear" w:color="auto" w:fill="FFFFFF"/>
              </w:rPr>
              <w:t>.</w:t>
            </w:r>
          </w:p>
        </w:tc>
      </w:tr>
      <w:tr w:rsidR="006A6153" w:rsidTr="006906A4">
        <w:trPr>
          <w:jc w:val="center"/>
        </w:trPr>
        <w:tc>
          <w:tcPr>
            <w:tcW w:w="1809" w:type="dxa"/>
          </w:tcPr>
          <w:p w:rsidR="006A6153" w:rsidRPr="006529F3" w:rsidRDefault="006A6153" w:rsidP="00AE5400">
            <w:pPr>
              <w:rPr>
                <w:rFonts w:cs="Arial"/>
                <w:szCs w:val="21"/>
              </w:rPr>
            </w:pPr>
            <w:r w:rsidRPr="006529F3">
              <w:rPr>
                <w:rFonts w:cs="Arial"/>
                <w:szCs w:val="21"/>
              </w:rPr>
              <w:t>Raw Data Vault</w:t>
            </w:r>
          </w:p>
        </w:tc>
        <w:tc>
          <w:tcPr>
            <w:tcW w:w="7230" w:type="dxa"/>
          </w:tcPr>
          <w:p w:rsidR="006A6153" w:rsidRPr="006529F3" w:rsidRDefault="006A6153" w:rsidP="00AE5400">
            <w:pPr>
              <w:rPr>
                <w:rFonts w:cs="Arial"/>
                <w:szCs w:val="20"/>
              </w:rPr>
            </w:pPr>
            <w:r w:rsidRPr="006529F3">
              <w:rPr>
                <w:rFonts w:cs="Arial"/>
                <w:szCs w:val="20"/>
                <w:shd w:val="clear" w:color="auto" w:fill="FFFFFF"/>
              </w:rPr>
              <w:t>Staging data is re-modelled into a Data Vault</w:t>
            </w:r>
            <w:r>
              <w:rPr>
                <w:rFonts w:cs="Arial"/>
                <w:szCs w:val="20"/>
                <w:shd w:val="clear" w:color="auto" w:fill="FFFFFF"/>
              </w:rPr>
              <w:t xml:space="preserve">. </w:t>
            </w:r>
            <w:r w:rsidRPr="006529F3">
              <w:rPr>
                <w:rStyle w:val="apple-converted-space"/>
                <w:rFonts w:cs="Arial"/>
                <w:szCs w:val="20"/>
                <w:shd w:val="clear" w:color="auto" w:fill="FFFFFF"/>
              </w:rPr>
              <w:t xml:space="preserve">Acts as the </w:t>
            </w:r>
            <w:r w:rsidRPr="006529F3">
              <w:rPr>
                <w:rFonts w:cs="Arial"/>
                <w:szCs w:val="20"/>
              </w:rPr>
              <w:t>Central point of data integration for business intelligence</w:t>
            </w:r>
            <w:r>
              <w:rPr>
                <w:rFonts w:cs="Arial"/>
                <w:szCs w:val="20"/>
              </w:rPr>
              <w:t>,</w:t>
            </w:r>
            <w:r w:rsidRPr="006529F3">
              <w:rPr>
                <w:rFonts w:cs="Arial"/>
                <w:szCs w:val="20"/>
              </w:rPr>
              <w:t xml:space="preserve"> delivering a common view of enterprise data.</w:t>
            </w:r>
          </w:p>
        </w:tc>
      </w:tr>
      <w:tr w:rsidR="006A6153" w:rsidTr="006906A4">
        <w:trPr>
          <w:jc w:val="center"/>
        </w:trPr>
        <w:tc>
          <w:tcPr>
            <w:tcW w:w="1809" w:type="dxa"/>
          </w:tcPr>
          <w:p w:rsidR="006A6153" w:rsidRPr="006529F3" w:rsidRDefault="006A6153" w:rsidP="00AE5400">
            <w:pPr>
              <w:rPr>
                <w:rFonts w:cs="Arial"/>
                <w:szCs w:val="21"/>
              </w:rPr>
            </w:pPr>
            <w:r w:rsidRPr="006529F3">
              <w:rPr>
                <w:rFonts w:cs="Arial"/>
                <w:szCs w:val="21"/>
              </w:rPr>
              <w:t>Business Vault</w:t>
            </w:r>
          </w:p>
        </w:tc>
        <w:tc>
          <w:tcPr>
            <w:tcW w:w="7230" w:type="dxa"/>
          </w:tcPr>
          <w:p w:rsidR="006A6153" w:rsidRPr="006529F3" w:rsidRDefault="006A6153" w:rsidP="00AE5400">
            <w:pPr>
              <w:rPr>
                <w:rFonts w:cs="Arial"/>
                <w:szCs w:val="21"/>
              </w:rPr>
            </w:pPr>
            <w:r w:rsidRPr="006529F3">
              <w:rPr>
                <w:rFonts w:cs="Arial"/>
                <w:szCs w:val="21"/>
              </w:rPr>
              <w:t>Stores data following the application of Soft business rules. Sub layer within the Raw Data Vault</w:t>
            </w:r>
            <w:r>
              <w:rPr>
                <w:rFonts w:cs="Arial"/>
                <w:szCs w:val="21"/>
              </w:rPr>
              <w:t>.</w:t>
            </w:r>
          </w:p>
        </w:tc>
      </w:tr>
      <w:tr w:rsidR="006A6153" w:rsidTr="006906A4">
        <w:trPr>
          <w:jc w:val="center"/>
        </w:trPr>
        <w:tc>
          <w:tcPr>
            <w:tcW w:w="1809" w:type="dxa"/>
          </w:tcPr>
          <w:p w:rsidR="006A6153" w:rsidRPr="006529F3" w:rsidRDefault="006A6153" w:rsidP="00AE5400">
            <w:pPr>
              <w:rPr>
                <w:rFonts w:cs="Arial"/>
                <w:szCs w:val="21"/>
              </w:rPr>
            </w:pPr>
            <w:r w:rsidRPr="006529F3">
              <w:rPr>
                <w:rFonts w:cs="Arial"/>
                <w:szCs w:val="21"/>
              </w:rPr>
              <w:t>Metrics Vault</w:t>
            </w:r>
          </w:p>
        </w:tc>
        <w:tc>
          <w:tcPr>
            <w:tcW w:w="7230" w:type="dxa"/>
          </w:tcPr>
          <w:p w:rsidR="006A6153" w:rsidRPr="006529F3" w:rsidRDefault="006A6153" w:rsidP="00FD17EE">
            <w:pPr>
              <w:rPr>
                <w:rFonts w:cs="Arial"/>
                <w:szCs w:val="21"/>
              </w:rPr>
            </w:pPr>
            <w:r>
              <w:rPr>
                <w:rFonts w:cs="Arial"/>
                <w:szCs w:val="21"/>
              </w:rPr>
              <w:t xml:space="preserve">Contains the raw </w:t>
            </w:r>
            <w:r w:rsidRPr="006529F3">
              <w:rPr>
                <w:rFonts w:cs="Arial"/>
                <w:szCs w:val="21"/>
              </w:rPr>
              <w:t xml:space="preserve">technical </w:t>
            </w:r>
            <w:r>
              <w:rPr>
                <w:rFonts w:cs="Arial"/>
                <w:szCs w:val="21"/>
              </w:rPr>
              <w:t xml:space="preserve">metrics </w:t>
            </w:r>
            <w:r w:rsidRPr="006529F3">
              <w:rPr>
                <w:rFonts w:cs="Arial"/>
                <w:szCs w:val="21"/>
              </w:rPr>
              <w:t xml:space="preserve">for the </w:t>
            </w:r>
            <w:r>
              <w:rPr>
                <w:rFonts w:cs="Arial"/>
                <w:szCs w:val="21"/>
              </w:rPr>
              <w:t>ETL</w:t>
            </w:r>
            <w:r w:rsidRPr="006529F3">
              <w:rPr>
                <w:rFonts w:cs="Arial"/>
                <w:szCs w:val="21"/>
              </w:rPr>
              <w:t xml:space="preserve"> process and database</w:t>
            </w:r>
            <w:r w:rsidR="00A27DCC">
              <w:rPr>
                <w:rFonts w:cs="Arial"/>
                <w:szCs w:val="21"/>
              </w:rPr>
              <w:t>, including load performance and statistics.</w:t>
            </w:r>
          </w:p>
        </w:tc>
      </w:tr>
      <w:tr w:rsidR="006A6153" w:rsidTr="006906A4">
        <w:trPr>
          <w:jc w:val="center"/>
        </w:trPr>
        <w:tc>
          <w:tcPr>
            <w:tcW w:w="1809" w:type="dxa"/>
          </w:tcPr>
          <w:p w:rsidR="006A6153" w:rsidRPr="006529F3" w:rsidRDefault="006A6153" w:rsidP="00AE5400">
            <w:pPr>
              <w:rPr>
                <w:rFonts w:cs="Arial"/>
                <w:szCs w:val="21"/>
              </w:rPr>
            </w:pPr>
            <w:r w:rsidRPr="006529F3">
              <w:rPr>
                <w:rFonts w:cs="Arial"/>
                <w:szCs w:val="21"/>
              </w:rPr>
              <w:t>Error Vault</w:t>
            </w:r>
          </w:p>
        </w:tc>
        <w:tc>
          <w:tcPr>
            <w:tcW w:w="7230" w:type="dxa"/>
          </w:tcPr>
          <w:p w:rsidR="006A6153" w:rsidRPr="006529F3" w:rsidRDefault="006A6153" w:rsidP="00AE5400">
            <w:pPr>
              <w:rPr>
                <w:rFonts w:cs="Arial"/>
                <w:szCs w:val="21"/>
              </w:rPr>
            </w:pPr>
            <w:r>
              <w:rPr>
                <w:rFonts w:cs="Arial"/>
                <w:szCs w:val="21"/>
              </w:rPr>
              <w:t xml:space="preserve">Contains the raw </w:t>
            </w:r>
            <w:r w:rsidRPr="006529F3">
              <w:rPr>
                <w:rFonts w:cs="Arial"/>
                <w:szCs w:val="21"/>
              </w:rPr>
              <w:t xml:space="preserve">technical metrics </w:t>
            </w:r>
            <w:r>
              <w:rPr>
                <w:rFonts w:cs="Arial"/>
                <w:szCs w:val="21"/>
              </w:rPr>
              <w:t xml:space="preserve">for </w:t>
            </w:r>
            <w:r w:rsidRPr="006529F3">
              <w:rPr>
                <w:rFonts w:cs="Arial"/>
                <w:szCs w:val="21"/>
              </w:rPr>
              <w:t xml:space="preserve">errors in the </w:t>
            </w:r>
            <w:r>
              <w:rPr>
                <w:rFonts w:cs="Arial"/>
                <w:szCs w:val="21"/>
              </w:rPr>
              <w:t>ETL</w:t>
            </w:r>
            <w:r w:rsidRPr="006529F3">
              <w:rPr>
                <w:rFonts w:cs="Arial"/>
                <w:szCs w:val="21"/>
              </w:rPr>
              <w:t xml:space="preserve"> process</w:t>
            </w:r>
            <w:r>
              <w:rPr>
                <w:rFonts w:cs="Arial"/>
                <w:szCs w:val="21"/>
              </w:rPr>
              <w:t>.</w:t>
            </w:r>
          </w:p>
        </w:tc>
      </w:tr>
      <w:tr w:rsidR="006A6153" w:rsidTr="006906A4">
        <w:trPr>
          <w:jc w:val="center"/>
        </w:trPr>
        <w:tc>
          <w:tcPr>
            <w:tcW w:w="1809" w:type="dxa"/>
          </w:tcPr>
          <w:p w:rsidR="006A6153" w:rsidRPr="006529F3" w:rsidRDefault="006A6153" w:rsidP="00AE5400">
            <w:pPr>
              <w:rPr>
                <w:rFonts w:cs="Arial"/>
                <w:szCs w:val="21"/>
              </w:rPr>
            </w:pPr>
            <w:r w:rsidRPr="006529F3">
              <w:rPr>
                <w:rFonts w:cs="Arial"/>
                <w:szCs w:val="21"/>
              </w:rPr>
              <w:t>Meta Vault</w:t>
            </w:r>
          </w:p>
        </w:tc>
        <w:tc>
          <w:tcPr>
            <w:tcW w:w="7230" w:type="dxa"/>
          </w:tcPr>
          <w:p w:rsidR="006A6153" w:rsidRPr="006529F3" w:rsidRDefault="006A6153" w:rsidP="00AE5400">
            <w:pPr>
              <w:rPr>
                <w:rFonts w:cs="Arial"/>
                <w:szCs w:val="21"/>
              </w:rPr>
            </w:pPr>
            <w:r>
              <w:rPr>
                <w:rFonts w:cs="Arial"/>
                <w:szCs w:val="21"/>
              </w:rPr>
              <w:t xml:space="preserve">Contains the raw </w:t>
            </w:r>
            <w:r w:rsidRPr="006529F3">
              <w:rPr>
                <w:rFonts w:cs="Arial"/>
                <w:szCs w:val="21"/>
              </w:rPr>
              <w:t>business metadata ontologies/taxonomies/definitions) and physical data model attribute names</w:t>
            </w:r>
            <w:r>
              <w:rPr>
                <w:rFonts w:cs="Arial"/>
                <w:szCs w:val="21"/>
              </w:rPr>
              <w:t>.</w:t>
            </w:r>
          </w:p>
        </w:tc>
      </w:tr>
      <w:tr w:rsidR="006A6153" w:rsidTr="006906A4">
        <w:trPr>
          <w:jc w:val="center"/>
        </w:trPr>
        <w:tc>
          <w:tcPr>
            <w:tcW w:w="1809" w:type="dxa"/>
          </w:tcPr>
          <w:p w:rsidR="006A6153" w:rsidRPr="006529F3" w:rsidRDefault="006A6153" w:rsidP="00AE5400">
            <w:pPr>
              <w:rPr>
                <w:rFonts w:cs="Arial"/>
                <w:szCs w:val="21"/>
              </w:rPr>
            </w:pPr>
            <w:r w:rsidRPr="006529F3">
              <w:rPr>
                <w:rFonts w:cs="Arial"/>
                <w:szCs w:val="21"/>
              </w:rPr>
              <w:t>Metrics Mart</w:t>
            </w:r>
          </w:p>
        </w:tc>
        <w:tc>
          <w:tcPr>
            <w:tcW w:w="7230" w:type="dxa"/>
          </w:tcPr>
          <w:p w:rsidR="006A6153" w:rsidRPr="006529F3" w:rsidRDefault="006A6153" w:rsidP="00AE5400">
            <w:pPr>
              <w:rPr>
                <w:rFonts w:cs="Arial"/>
                <w:szCs w:val="21"/>
              </w:rPr>
            </w:pPr>
            <w:r w:rsidRPr="006529F3">
              <w:rPr>
                <w:rFonts w:cs="Arial"/>
                <w:szCs w:val="21"/>
              </w:rPr>
              <w:t xml:space="preserve">Data Access </w:t>
            </w:r>
            <w:r>
              <w:rPr>
                <w:rFonts w:cs="Arial"/>
                <w:szCs w:val="21"/>
              </w:rPr>
              <w:t>layer</w:t>
            </w:r>
            <w:r w:rsidRPr="006529F3">
              <w:rPr>
                <w:rFonts w:cs="Arial"/>
                <w:szCs w:val="21"/>
              </w:rPr>
              <w:t xml:space="preserve"> for the Metric Vault</w:t>
            </w:r>
            <w:r w:rsidR="003E1665">
              <w:rPr>
                <w:rFonts w:cs="Arial"/>
                <w:szCs w:val="21"/>
              </w:rPr>
              <w:t>, consisting of views to convert from Vault to Tabular formats</w:t>
            </w:r>
            <w:r>
              <w:rPr>
                <w:rFonts w:cs="Arial"/>
                <w:szCs w:val="21"/>
              </w:rPr>
              <w:t>.</w:t>
            </w:r>
          </w:p>
        </w:tc>
      </w:tr>
      <w:tr w:rsidR="006A6153" w:rsidTr="006906A4">
        <w:trPr>
          <w:jc w:val="center"/>
        </w:trPr>
        <w:tc>
          <w:tcPr>
            <w:tcW w:w="1809" w:type="dxa"/>
          </w:tcPr>
          <w:p w:rsidR="006A6153" w:rsidRPr="006529F3" w:rsidRDefault="006A6153" w:rsidP="00AE5400">
            <w:pPr>
              <w:rPr>
                <w:rFonts w:cs="Arial"/>
                <w:szCs w:val="21"/>
              </w:rPr>
            </w:pPr>
            <w:r w:rsidRPr="006529F3">
              <w:rPr>
                <w:rFonts w:cs="Arial"/>
                <w:szCs w:val="21"/>
              </w:rPr>
              <w:t>Error Mart</w:t>
            </w:r>
          </w:p>
        </w:tc>
        <w:tc>
          <w:tcPr>
            <w:tcW w:w="7230" w:type="dxa"/>
          </w:tcPr>
          <w:p w:rsidR="006A6153" w:rsidRPr="006529F3" w:rsidRDefault="006A6153" w:rsidP="00AE5400">
            <w:pPr>
              <w:rPr>
                <w:rFonts w:cs="Arial"/>
                <w:szCs w:val="21"/>
              </w:rPr>
            </w:pPr>
            <w:r w:rsidRPr="006529F3">
              <w:rPr>
                <w:rFonts w:cs="Arial"/>
                <w:szCs w:val="21"/>
              </w:rPr>
              <w:t>Data Access layer for the Error Vault</w:t>
            </w:r>
            <w:r w:rsidR="003E1665">
              <w:rPr>
                <w:rFonts w:cs="Arial"/>
                <w:szCs w:val="21"/>
              </w:rPr>
              <w:t>, consisting of views to convert from Vault to Tabular formats</w:t>
            </w:r>
            <w:r>
              <w:rPr>
                <w:rFonts w:cs="Arial"/>
                <w:szCs w:val="21"/>
              </w:rPr>
              <w:t>.</w:t>
            </w:r>
          </w:p>
        </w:tc>
      </w:tr>
      <w:tr w:rsidR="006A6153" w:rsidTr="006906A4">
        <w:trPr>
          <w:jc w:val="center"/>
        </w:trPr>
        <w:tc>
          <w:tcPr>
            <w:tcW w:w="1809" w:type="dxa"/>
          </w:tcPr>
          <w:p w:rsidR="006A6153" w:rsidRPr="006529F3" w:rsidRDefault="006A6153" w:rsidP="00AE5400">
            <w:pPr>
              <w:rPr>
                <w:rFonts w:cs="Arial"/>
                <w:szCs w:val="21"/>
              </w:rPr>
            </w:pPr>
            <w:r w:rsidRPr="006529F3">
              <w:rPr>
                <w:rFonts w:cs="Arial"/>
                <w:szCs w:val="21"/>
              </w:rPr>
              <w:t>Meta Mart</w:t>
            </w:r>
          </w:p>
        </w:tc>
        <w:tc>
          <w:tcPr>
            <w:tcW w:w="7230" w:type="dxa"/>
          </w:tcPr>
          <w:p w:rsidR="006A6153" w:rsidRPr="006529F3" w:rsidRDefault="006A6153" w:rsidP="00AE5400">
            <w:pPr>
              <w:rPr>
                <w:rFonts w:cs="Arial"/>
                <w:szCs w:val="21"/>
              </w:rPr>
            </w:pPr>
            <w:r w:rsidRPr="006529F3">
              <w:rPr>
                <w:rFonts w:cs="Arial"/>
                <w:szCs w:val="21"/>
              </w:rPr>
              <w:t>Data Access layer for the Meta Vault</w:t>
            </w:r>
            <w:r w:rsidR="003E1665">
              <w:rPr>
                <w:rFonts w:cs="Arial"/>
                <w:szCs w:val="21"/>
              </w:rPr>
              <w:t>, consisting of views to convert from Vault to Tabular formats</w:t>
            </w:r>
            <w:r>
              <w:rPr>
                <w:rFonts w:cs="Arial"/>
                <w:szCs w:val="21"/>
              </w:rPr>
              <w:t>.</w:t>
            </w:r>
          </w:p>
        </w:tc>
      </w:tr>
      <w:tr w:rsidR="006A6153" w:rsidTr="006906A4">
        <w:trPr>
          <w:jc w:val="center"/>
        </w:trPr>
        <w:tc>
          <w:tcPr>
            <w:tcW w:w="1809" w:type="dxa"/>
          </w:tcPr>
          <w:p w:rsidR="006A6153" w:rsidRPr="006529F3" w:rsidRDefault="006A6153" w:rsidP="00AE5400">
            <w:pPr>
              <w:rPr>
                <w:rFonts w:cs="Arial"/>
                <w:szCs w:val="21"/>
              </w:rPr>
            </w:pPr>
            <w:r w:rsidRPr="006529F3">
              <w:rPr>
                <w:rFonts w:cs="Arial"/>
                <w:szCs w:val="21"/>
              </w:rPr>
              <w:t>Data Mart</w:t>
            </w:r>
          </w:p>
        </w:tc>
        <w:tc>
          <w:tcPr>
            <w:tcW w:w="7230" w:type="dxa"/>
          </w:tcPr>
          <w:p w:rsidR="006A6153" w:rsidRPr="006529F3" w:rsidRDefault="006A6153" w:rsidP="00AE5400">
            <w:pPr>
              <w:rPr>
                <w:rFonts w:cs="Arial"/>
                <w:szCs w:val="21"/>
              </w:rPr>
            </w:pPr>
            <w:r w:rsidRPr="006529F3">
              <w:rPr>
                <w:rFonts w:cs="Arial"/>
                <w:szCs w:val="21"/>
              </w:rPr>
              <w:t>Data</w:t>
            </w:r>
            <w:r>
              <w:rPr>
                <w:rFonts w:cs="Arial"/>
                <w:szCs w:val="21"/>
              </w:rPr>
              <w:t xml:space="preserve"> Access layer for the Raw Data V</w:t>
            </w:r>
            <w:r w:rsidRPr="006529F3">
              <w:rPr>
                <w:rFonts w:cs="Arial"/>
                <w:szCs w:val="21"/>
              </w:rPr>
              <w:t>ault and Business Vault</w:t>
            </w:r>
            <w:r>
              <w:rPr>
                <w:rFonts w:cs="Arial"/>
                <w:szCs w:val="21"/>
              </w:rPr>
              <w:t>.</w:t>
            </w:r>
          </w:p>
        </w:tc>
      </w:tr>
      <w:tr w:rsidR="006A6153" w:rsidTr="006906A4">
        <w:trPr>
          <w:jc w:val="center"/>
        </w:trPr>
        <w:tc>
          <w:tcPr>
            <w:tcW w:w="1809" w:type="dxa"/>
          </w:tcPr>
          <w:p w:rsidR="006A6153" w:rsidRPr="00FC345A" w:rsidRDefault="006A6153" w:rsidP="00AE5400">
            <w:pPr>
              <w:rPr>
                <w:rFonts w:cs="Arial"/>
                <w:szCs w:val="21"/>
              </w:rPr>
            </w:pPr>
            <w:proofErr w:type="spellStart"/>
            <w:r w:rsidRPr="00FC345A">
              <w:rPr>
                <w:rFonts w:cs="Arial"/>
                <w:szCs w:val="21"/>
              </w:rPr>
              <w:t>Metcard</w:t>
            </w:r>
            <w:proofErr w:type="spellEnd"/>
          </w:p>
        </w:tc>
        <w:tc>
          <w:tcPr>
            <w:tcW w:w="7230" w:type="dxa"/>
          </w:tcPr>
          <w:p w:rsidR="006A6153" w:rsidRPr="006529F3" w:rsidRDefault="006A6153" w:rsidP="00AE5400">
            <w:pPr>
              <w:rPr>
                <w:rFonts w:cs="Arial"/>
                <w:szCs w:val="21"/>
              </w:rPr>
            </w:pPr>
            <w:r>
              <w:rPr>
                <w:rFonts w:cs="Arial"/>
                <w:szCs w:val="21"/>
              </w:rPr>
              <w:t xml:space="preserve">Contains the database objects for the legacy </w:t>
            </w:r>
            <w:proofErr w:type="spellStart"/>
            <w:r>
              <w:rPr>
                <w:rFonts w:cs="Arial"/>
                <w:szCs w:val="21"/>
              </w:rPr>
              <w:t>Metcard</w:t>
            </w:r>
            <w:proofErr w:type="spellEnd"/>
            <w:r>
              <w:rPr>
                <w:rFonts w:cs="Arial"/>
                <w:szCs w:val="21"/>
              </w:rPr>
              <w:t xml:space="preserve"> (ATS) database.</w:t>
            </w:r>
          </w:p>
        </w:tc>
      </w:tr>
      <w:tr w:rsidR="006A6153" w:rsidTr="006906A4">
        <w:trPr>
          <w:jc w:val="center"/>
        </w:trPr>
        <w:tc>
          <w:tcPr>
            <w:tcW w:w="1809" w:type="dxa"/>
          </w:tcPr>
          <w:p w:rsidR="006A6153" w:rsidRPr="00FC345A" w:rsidRDefault="006A6153" w:rsidP="00AE5400">
            <w:pPr>
              <w:rPr>
                <w:rFonts w:cs="Arial"/>
                <w:szCs w:val="21"/>
              </w:rPr>
            </w:pPr>
            <w:r>
              <w:rPr>
                <w:rFonts w:cs="Arial"/>
                <w:szCs w:val="21"/>
              </w:rPr>
              <w:t>ADA</w:t>
            </w:r>
          </w:p>
        </w:tc>
        <w:tc>
          <w:tcPr>
            <w:tcW w:w="7230" w:type="dxa"/>
          </w:tcPr>
          <w:p w:rsidR="006A6153" w:rsidRDefault="006A6153" w:rsidP="00AE5400">
            <w:pPr>
              <w:rPr>
                <w:rFonts w:cs="Arial"/>
                <w:szCs w:val="21"/>
              </w:rPr>
            </w:pPr>
            <w:r>
              <w:rPr>
                <w:rFonts w:cs="Arial"/>
                <w:szCs w:val="21"/>
              </w:rPr>
              <w:t xml:space="preserve">An unmanaged region where ADA Power Users can upload data sets and create </w:t>
            </w:r>
            <w:r w:rsidR="003E1665">
              <w:rPr>
                <w:rFonts w:cs="Arial"/>
                <w:szCs w:val="21"/>
              </w:rPr>
              <w:t xml:space="preserve">unmanaged </w:t>
            </w:r>
            <w:r>
              <w:rPr>
                <w:rFonts w:cs="Arial"/>
                <w:szCs w:val="21"/>
              </w:rPr>
              <w:t>Data Marts.</w:t>
            </w:r>
          </w:p>
        </w:tc>
      </w:tr>
    </w:tbl>
    <w:p w:rsidR="00D61D37" w:rsidRDefault="00D61D37" w:rsidP="006A6153">
      <w:pPr>
        <w:rPr>
          <w:lang w:val="en-AU"/>
        </w:rPr>
      </w:pPr>
      <w:r>
        <w:rPr>
          <w:lang w:val="en-AU"/>
        </w:rPr>
        <w:t xml:space="preserve">More information on these schemas, is provided in the rest of section </w:t>
      </w:r>
      <w:r>
        <w:rPr>
          <w:lang w:val="en-AU"/>
        </w:rPr>
        <w:fldChar w:fldCharType="begin"/>
      </w:r>
      <w:r>
        <w:rPr>
          <w:lang w:val="en-AU"/>
        </w:rPr>
        <w:instrText xml:space="preserve"> REF _Ref440341552 \r \h </w:instrText>
      </w:r>
      <w:r>
        <w:rPr>
          <w:lang w:val="en-AU"/>
        </w:rPr>
      </w:r>
      <w:r>
        <w:rPr>
          <w:lang w:val="en-AU"/>
        </w:rPr>
        <w:fldChar w:fldCharType="separate"/>
      </w:r>
      <w:r w:rsidR="00393F49">
        <w:rPr>
          <w:lang w:val="en-AU"/>
        </w:rPr>
        <w:t>5</w:t>
      </w:r>
      <w:r>
        <w:rPr>
          <w:lang w:val="en-AU"/>
        </w:rPr>
        <w:fldChar w:fldCharType="end"/>
      </w:r>
      <w:r>
        <w:rPr>
          <w:lang w:val="en-AU"/>
        </w:rPr>
        <w:t xml:space="preserve">. </w:t>
      </w:r>
    </w:p>
    <w:p w:rsidR="00D2100C" w:rsidRDefault="00D2100C" w:rsidP="00D2100C">
      <w:pPr>
        <w:pStyle w:val="Heading4"/>
      </w:pPr>
      <w:r>
        <w:t>Staging Schema</w:t>
      </w:r>
    </w:p>
    <w:p w:rsidR="006A6153" w:rsidRDefault="00D2100C" w:rsidP="006A6153">
      <w:pPr>
        <w:rPr>
          <w:lang w:val="en-AU"/>
        </w:rPr>
      </w:pPr>
      <w:r w:rsidRPr="00D2100C">
        <w:rPr>
          <w:lang w:val="en-AU"/>
        </w:rPr>
        <w:t>The Staging Schema will be used as a temporary working area, where extracted data is stored prior to being loaded into the data vault and data marts. It is a copy of sources primarily utilised for supporting the process of moving data from various sources to the data warehouse.  The Staging Area is non-persistent and is emptied prior to the execution of the ETL process. Data will be acquired via a “Pull Mechanism”, delta records will be identified and loaded into the Staging Area using a truncate/insert mechanism, ensuring the ETL process is re-runnable. Transformations are kept to a minimum during the load process in order to make the loads as parallel and independent (from other stage loads) as possible.</w:t>
      </w:r>
    </w:p>
    <w:p w:rsidR="00094704" w:rsidRPr="005C34F0" w:rsidRDefault="00094704" w:rsidP="005C34F0">
      <w:pPr>
        <w:pStyle w:val="Heading4"/>
      </w:pPr>
      <w:r w:rsidRPr="005C34F0">
        <w:t>Staging Entity Structure</w:t>
      </w:r>
    </w:p>
    <w:p w:rsidR="00B17F7C" w:rsidRDefault="00094704" w:rsidP="00094704">
      <w:pPr>
        <w:rPr>
          <w:lang w:val="en-AU"/>
        </w:rPr>
      </w:pPr>
      <w:r w:rsidRPr="00094704">
        <w:rPr>
          <w:lang w:val="en-AU"/>
        </w:rPr>
        <w:t>The structure of the staging entities will be as close to the source system as possible, with the inclusion of the following fields: Sequence Number, Load Date/Time (</w:t>
      </w:r>
      <w:r w:rsidR="00B17F7C">
        <w:rPr>
          <w:lang w:val="en-AU"/>
        </w:rPr>
        <w:t>r</w:t>
      </w:r>
      <w:r w:rsidRPr="00094704">
        <w:rPr>
          <w:lang w:val="en-AU"/>
        </w:rPr>
        <w:t>ecording when the context information is available in the data warehouse), Extract Date, and Record Source (</w:t>
      </w:r>
      <w:r w:rsidR="00B17F7C">
        <w:rPr>
          <w:lang w:val="en-AU"/>
        </w:rPr>
        <w:t>a</w:t>
      </w:r>
      <w:r w:rsidRPr="00094704">
        <w:rPr>
          <w:lang w:val="en-AU"/>
        </w:rPr>
        <w:t xml:space="preserve"> recording of the source system utilised for data </w:t>
      </w:r>
      <w:r w:rsidR="00B17F7C">
        <w:rPr>
          <w:lang w:val="en-AU"/>
        </w:rPr>
        <w:t xml:space="preserve">lineage </w:t>
      </w:r>
      <w:r w:rsidRPr="00094704">
        <w:rPr>
          <w:lang w:val="en-AU"/>
        </w:rPr>
        <w:t xml:space="preserve">traceability). </w:t>
      </w:r>
    </w:p>
    <w:p w:rsidR="009B1D10" w:rsidRDefault="009B1D10" w:rsidP="00094704">
      <w:pPr>
        <w:rPr>
          <w:lang w:val="en-AU"/>
        </w:rPr>
      </w:pPr>
      <w:r>
        <w:rPr>
          <w:lang w:val="en-AU"/>
        </w:rPr>
        <w:t>Each staging entity is truncated prior to the next load.</w:t>
      </w:r>
    </w:p>
    <w:p w:rsidR="00094704" w:rsidRPr="00094704" w:rsidRDefault="005C34F0" w:rsidP="00094704">
      <w:pPr>
        <w:rPr>
          <w:lang w:val="en-AU"/>
        </w:rPr>
      </w:pPr>
      <w:r>
        <w:rPr>
          <w:lang w:val="en-AU"/>
        </w:rPr>
        <w:t xml:space="preserve">For </w:t>
      </w:r>
      <w:r w:rsidR="00094704" w:rsidRPr="00094704">
        <w:rPr>
          <w:lang w:val="en-AU"/>
        </w:rPr>
        <w:t>example:</w:t>
      </w:r>
      <w:r w:rsidR="00094704" w:rsidRPr="00094704">
        <w:rPr>
          <w:lang w:val="en-AU"/>
        </w:rPr>
        <w:br/>
      </w:r>
    </w:p>
    <w:p w:rsidR="00B17F7C" w:rsidRDefault="009402EF" w:rsidP="00B17F7C">
      <w:pPr>
        <w:keepNext/>
        <w:ind w:left="360"/>
        <w:jc w:val="center"/>
      </w:pPr>
      <w:r w:rsidRPr="009402EF">
        <w:rPr>
          <w:noProof/>
          <w:lang w:val="en-AU"/>
        </w:rPr>
        <w:object w:dxaOrig="3840" w:dyaOrig="2625">
          <v:shape id="_x0000_i1036" type="#_x0000_t75" alt="" style="width:126pt;height:87.5pt;mso-width-percent:0;mso-height-percent:0;mso-width-percent:0;mso-height-percent:0" o:ole="">
            <v:imagedata r:id="rId30" o:title=""/>
          </v:shape>
          <o:OLEObject Type="Embed" ProgID="Visio.Drawing.15" ShapeID="_x0000_i1036" DrawAspect="Content" ObjectID="_1633090940" r:id="rId31"/>
        </w:object>
      </w:r>
    </w:p>
    <w:p w:rsidR="00094704" w:rsidRPr="00094704" w:rsidRDefault="00B17F7C" w:rsidP="00B17F7C">
      <w:pPr>
        <w:pStyle w:val="Caption"/>
        <w:jc w:val="center"/>
        <w:rPr>
          <w:lang w:val="en-AU"/>
        </w:rPr>
      </w:pPr>
      <w:r>
        <w:t xml:space="preserve">Figure </w:t>
      </w:r>
      <w:fldSimple w:instr=" SEQ Figure \* ARABIC ">
        <w:r w:rsidR="00393F49">
          <w:rPr>
            <w:noProof/>
          </w:rPr>
          <w:t>12</w:t>
        </w:r>
      </w:fldSimple>
      <w:r>
        <w:t xml:space="preserve"> – Sample Staging Table</w:t>
      </w:r>
    </w:p>
    <w:p w:rsidR="00094704" w:rsidRPr="00094704" w:rsidRDefault="00094704" w:rsidP="00094704">
      <w:pPr>
        <w:rPr>
          <w:b/>
          <w:lang w:val="en-AU"/>
        </w:rPr>
      </w:pPr>
    </w:p>
    <w:p w:rsidR="00094704" w:rsidRPr="005C34F0" w:rsidRDefault="00094704" w:rsidP="005C34F0">
      <w:pPr>
        <w:pStyle w:val="Heading4"/>
      </w:pPr>
      <w:bookmarkStart w:id="119" w:name="_Ref460321925"/>
      <w:r w:rsidRPr="005C34F0">
        <w:t>Aligning Data Types</w:t>
      </w:r>
      <w:bookmarkEnd w:id="119"/>
    </w:p>
    <w:p w:rsidR="00094704" w:rsidRPr="00094704" w:rsidRDefault="00094704" w:rsidP="00094704">
      <w:pPr>
        <w:ind w:left="360"/>
        <w:rPr>
          <w:lang w:val="en-AU"/>
        </w:rPr>
      </w:pPr>
      <w:r w:rsidRPr="00094704">
        <w:rPr>
          <w:lang w:val="en-AU"/>
        </w:rPr>
        <w:t xml:space="preserve">Attributes tend to vary greatly between source systems. To keep the system manageable it is recommend that the source data types be categorised. </w:t>
      </w:r>
    </w:p>
    <w:p w:rsidR="00094704" w:rsidRPr="005C34F0" w:rsidRDefault="00094704" w:rsidP="005C34F0">
      <w:pPr>
        <w:ind w:left="360"/>
        <w:rPr>
          <w:lang w:val="en-AU"/>
        </w:rPr>
      </w:pPr>
      <w:r w:rsidRPr="005C34F0">
        <w:rPr>
          <w:lang w:val="en-AU"/>
        </w:rPr>
        <w:t xml:space="preserve">The following categorisation </w:t>
      </w:r>
      <w:r w:rsidR="00287243">
        <w:rPr>
          <w:lang w:val="en-AU"/>
        </w:rPr>
        <w:t>will be used</w:t>
      </w:r>
      <w:r w:rsidRPr="005C34F0">
        <w:rPr>
          <w:lang w:val="en-AU"/>
        </w:rPr>
        <w:t>:</w:t>
      </w:r>
    </w:p>
    <w:p w:rsidR="00094704" w:rsidRPr="00094704" w:rsidRDefault="00094704" w:rsidP="005001B0">
      <w:pPr>
        <w:pStyle w:val="ListParagraph"/>
        <w:numPr>
          <w:ilvl w:val="0"/>
          <w:numId w:val="14"/>
        </w:numPr>
        <w:rPr>
          <w:lang w:val="en-AU"/>
        </w:rPr>
      </w:pPr>
      <w:r w:rsidRPr="00094704">
        <w:rPr>
          <w:lang w:val="en-AU"/>
        </w:rPr>
        <w:t>Character types such as CHAR or VARCHAR =&lt; 100 will become VARCHAR (100) or equivalent.</w:t>
      </w:r>
    </w:p>
    <w:p w:rsidR="00094704" w:rsidRPr="00094704" w:rsidRDefault="00094704" w:rsidP="005001B0">
      <w:pPr>
        <w:pStyle w:val="ListParagraph"/>
        <w:numPr>
          <w:ilvl w:val="0"/>
          <w:numId w:val="14"/>
        </w:numPr>
        <w:rPr>
          <w:lang w:val="en-AU"/>
        </w:rPr>
      </w:pPr>
      <w:r w:rsidRPr="00094704">
        <w:rPr>
          <w:lang w:val="en-AU"/>
        </w:rPr>
        <w:t>Character types such as CHAR or NVARCHAR &gt;100 and &lt;1000 will become VARCHAR (1000) or equivalent.</w:t>
      </w:r>
    </w:p>
    <w:p w:rsidR="00094704" w:rsidRPr="00094704" w:rsidRDefault="00094704" w:rsidP="005001B0">
      <w:pPr>
        <w:pStyle w:val="ListParagraph"/>
        <w:numPr>
          <w:ilvl w:val="0"/>
          <w:numId w:val="14"/>
        </w:numPr>
        <w:rPr>
          <w:lang w:val="en-AU"/>
        </w:rPr>
      </w:pPr>
      <w:r w:rsidRPr="00094704">
        <w:rPr>
          <w:lang w:val="en-AU"/>
        </w:rPr>
        <w:t>The rest of the character attributes will become VARCHAR (4000) or equivalent.</w:t>
      </w:r>
    </w:p>
    <w:p w:rsidR="00094704" w:rsidRPr="00094704" w:rsidRDefault="00094704" w:rsidP="005001B0">
      <w:pPr>
        <w:pStyle w:val="ListParagraph"/>
        <w:numPr>
          <w:ilvl w:val="0"/>
          <w:numId w:val="14"/>
        </w:numPr>
        <w:rPr>
          <w:lang w:val="en-AU"/>
        </w:rPr>
      </w:pPr>
      <w:r w:rsidRPr="00094704">
        <w:rPr>
          <w:lang w:val="en-AU"/>
        </w:rPr>
        <w:t>Integer values are retained.</w:t>
      </w:r>
    </w:p>
    <w:p w:rsidR="00094704" w:rsidRDefault="00094704" w:rsidP="005001B0">
      <w:pPr>
        <w:pStyle w:val="ListParagraph"/>
        <w:numPr>
          <w:ilvl w:val="0"/>
          <w:numId w:val="14"/>
        </w:numPr>
        <w:rPr>
          <w:lang w:val="en-AU"/>
        </w:rPr>
      </w:pPr>
      <w:r w:rsidRPr="00094704">
        <w:rPr>
          <w:lang w:val="en-AU"/>
        </w:rPr>
        <w:t xml:space="preserve">All numeric values will be mapped to a large DECIMAL value. Note: The NUMERIC data type is not supported in the </w:t>
      </w:r>
      <w:r w:rsidR="005C34F0">
        <w:rPr>
          <w:lang w:val="en-AU"/>
        </w:rPr>
        <w:t xml:space="preserve">Azure </w:t>
      </w:r>
      <w:r w:rsidRPr="00094704">
        <w:rPr>
          <w:lang w:val="en-AU"/>
        </w:rPr>
        <w:t>SQL Data Warehouse.</w:t>
      </w:r>
    </w:p>
    <w:p w:rsidR="00E40E99" w:rsidRPr="00094704" w:rsidRDefault="00E40E99" w:rsidP="005001B0">
      <w:pPr>
        <w:pStyle w:val="ListParagraph"/>
        <w:numPr>
          <w:ilvl w:val="0"/>
          <w:numId w:val="14"/>
        </w:numPr>
        <w:rPr>
          <w:lang w:val="en-AU"/>
        </w:rPr>
      </w:pPr>
      <w:r>
        <w:rPr>
          <w:lang w:val="en-AU"/>
        </w:rPr>
        <w:t xml:space="preserve">Floating point numbers are not currently used in </w:t>
      </w:r>
      <w:proofErr w:type="spellStart"/>
      <w:r>
        <w:rPr>
          <w:lang w:val="en-AU"/>
        </w:rPr>
        <w:t>PoV</w:t>
      </w:r>
      <w:proofErr w:type="spellEnd"/>
      <w:r>
        <w:rPr>
          <w:lang w:val="en-AU"/>
        </w:rPr>
        <w:t xml:space="preserve"> data sources, but will be mapped to </w:t>
      </w:r>
      <w:proofErr w:type="gramStart"/>
      <w:r>
        <w:rPr>
          <w:lang w:val="en-AU"/>
        </w:rPr>
        <w:t>FLOAT(</w:t>
      </w:r>
      <w:proofErr w:type="gramEnd"/>
      <w:r>
        <w:rPr>
          <w:lang w:val="en-AU"/>
        </w:rPr>
        <w:t xml:space="preserve">53). </w:t>
      </w:r>
    </w:p>
    <w:p w:rsidR="00094704" w:rsidRDefault="00094704" w:rsidP="005001B0">
      <w:pPr>
        <w:pStyle w:val="ListParagraph"/>
        <w:numPr>
          <w:ilvl w:val="0"/>
          <w:numId w:val="14"/>
        </w:numPr>
        <w:rPr>
          <w:lang w:val="en-AU"/>
        </w:rPr>
      </w:pPr>
      <w:r w:rsidRPr="00094704">
        <w:rPr>
          <w:lang w:val="en-AU"/>
        </w:rPr>
        <w:t>DATE and DATETIME</w:t>
      </w:r>
      <w:r w:rsidR="005C34F0">
        <w:rPr>
          <w:lang w:val="en-AU"/>
        </w:rPr>
        <w:t xml:space="preserve"> types</w:t>
      </w:r>
      <w:r w:rsidRPr="00094704">
        <w:rPr>
          <w:lang w:val="en-AU"/>
        </w:rPr>
        <w:t xml:space="preserve"> will be mapped to a high precision DATETIME attribute such as DATETIME2.</w:t>
      </w:r>
    </w:p>
    <w:p w:rsidR="00E40E99" w:rsidRPr="00094704" w:rsidRDefault="00E40E99" w:rsidP="005001B0">
      <w:pPr>
        <w:pStyle w:val="ListParagraph"/>
        <w:numPr>
          <w:ilvl w:val="0"/>
          <w:numId w:val="14"/>
        </w:numPr>
        <w:rPr>
          <w:lang w:val="en-AU"/>
        </w:rPr>
      </w:pPr>
      <w:r>
        <w:rPr>
          <w:lang w:val="en-AU"/>
        </w:rPr>
        <w:t>Boolean values are converted to bit values True -&gt; 1, False -&gt; 0.</w:t>
      </w:r>
    </w:p>
    <w:p w:rsidR="00094704" w:rsidRDefault="00094704" w:rsidP="006A6153">
      <w:pPr>
        <w:rPr>
          <w:lang w:val="en-AU"/>
        </w:rPr>
      </w:pPr>
    </w:p>
    <w:p w:rsidR="006A6153" w:rsidRPr="00D2100C" w:rsidRDefault="00D2100C" w:rsidP="00D2100C">
      <w:pPr>
        <w:pStyle w:val="Heading4"/>
      </w:pPr>
      <w:r w:rsidRPr="00D2100C">
        <w:t>Hash Keys</w:t>
      </w:r>
    </w:p>
    <w:p w:rsidR="00D2100C" w:rsidRPr="00D2100C" w:rsidRDefault="00D2100C" w:rsidP="00D2100C">
      <w:pPr>
        <w:ind w:left="360"/>
        <w:rPr>
          <w:lang w:val="en-AU"/>
        </w:rPr>
      </w:pPr>
      <w:r w:rsidRPr="00D2100C">
        <w:rPr>
          <w:lang w:val="en-AU"/>
        </w:rPr>
        <w:t>A key feature in the Data Vault 2.0 methodology is the replacement of sequences/identity (integer) attributes with hash keys as the primary key for Hubs, and Links. These hash (surrogate) keys are generated in the Staging schema, as once theses hashes have been generated all other processes can be run in parallel and spread across MPP nodes.</w:t>
      </w:r>
    </w:p>
    <w:p w:rsidR="00D2100C" w:rsidRPr="00D2100C" w:rsidRDefault="00D2100C" w:rsidP="00D2100C">
      <w:pPr>
        <w:rPr>
          <w:lang w:val="en-AU"/>
        </w:rPr>
      </w:pPr>
      <w:r>
        <w:rPr>
          <w:lang w:val="en-AU"/>
        </w:rPr>
        <w:t xml:space="preserve">There are </w:t>
      </w:r>
      <w:r w:rsidRPr="00D2100C">
        <w:rPr>
          <w:lang w:val="en-AU"/>
        </w:rPr>
        <w:t xml:space="preserve">three key reasons </w:t>
      </w:r>
      <w:r>
        <w:rPr>
          <w:lang w:val="en-AU"/>
        </w:rPr>
        <w:t>that Data Vault 2.0 uses hash keys over integer surrogate keys</w:t>
      </w:r>
      <w:r w:rsidRPr="00D2100C">
        <w:rPr>
          <w:lang w:val="en-AU"/>
        </w:rPr>
        <w:t>:</w:t>
      </w:r>
    </w:p>
    <w:p w:rsidR="00D2100C" w:rsidRPr="00D2100C" w:rsidRDefault="00D2100C" w:rsidP="005001B0">
      <w:pPr>
        <w:numPr>
          <w:ilvl w:val="0"/>
          <w:numId w:val="12"/>
        </w:numPr>
        <w:tabs>
          <w:tab w:val="num" w:pos="720"/>
        </w:tabs>
        <w:rPr>
          <w:lang w:val="en-AU"/>
        </w:rPr>
      </w:pPr>
      <w:r w:rsidRPr="00D2100C">
        <w:rPr>
          <w:lang w:val="en-AU"/>
        </w:rPr>
        <w:t>Not all database engines (relational or non-relational) have the capability or capacity to use natural or business keys for data distribution</w:t>
      </w:r>
    </w:p>
    <w:p w:rsidR="00D2100C" w:rsidRPr="00D2100C" w:rsidRDefault="00D2100C" w:rsidP="005001B0">
      <w:pPr>
        <w:numPr>
          <w:ilvl w:val="0"/>
          <w:numId w:val="12"/>
        </w:numPr>
        <w:tabs>
          <w:tab w:val="num" w:pos="720"/>
        </w:tabs>
        <w:rPr>
          <w:lang w:val="en-AU"/>
        </w:rPr>
      </w:pPr>
      <w:r w:rsidRPr="00D2100C">
        <w:rPr>
          <w:lang w:val="en-AU"/>
        </w:rPr>
        <w:t>Not all database engines (relational or non-relational) have the capability to execute EFFICIENT joins on natural or business keys</w:t>
      </w:r>
    </w:p>
    <w:p w:rsidR="00D2100C" w:rsidRDefault="00D2100C" w:rsidP="005001B0">
      <w:pPr>
        <w:numPr>
          <w:ilvl w:val="0"/>
          <w:numId w:val="12"/>
        </w:numPr>
        <w:tabs>
          <w:tab w:val="num" w:pos="720"/>
        </w:tabs>
        <w:rPr>
          <w:lang w:val="en-AU"/>
        </w:rPr>
      </w:pPr>
      <w:r w:rsidRPr="00D2100C">
        <w:rPr>
          <w:lang w:val="en-AU"/>
        </w:rPr>
        <w:t>In a Data Vault Model we leverage a many to many relationship table called a Link.  It is made up of multiple keys (from different Hubs).  To join ALL these keys together, would mean replicating the business keys to the Link – resulting in (most cases) a variable length multi-part, multi-data type key set, which would ultimately perform slower than a concisely measured, precise length field.  For Satellites, it means replicating the business keys to each of the Satellites as well.</w:t>
      </w:r>
    </w:p>
    <w:p w:rsidR="00C241C1" w:rsidRPr="00D2100C" w:rsidRDefault="00C241C1" w:rsidP="004B2F6D">
      <w:pPr>
        <w:rPr>
          <w:lang w:val="en-AU"/>
        </w:rPr>
      </w:pPr>
      <w:r>
        <w:rPr>
          <w:lang w:val="en-AU"/>
        </w:rPr>
        <w:t xml:space="preserve">The DAP will utilise the SHA1 algorithm for all key values, unless a particular data set requires a larger hash. No data sets have yet been identified that would require a larger hash algorithm. SHA1 generates 160-bit keys, with </w:t>
      </w:r>
      <w:r w:rsidR="00187148">
        <w:rPr>
          <w:lang w:val="en-AU"/>
        </w:rPr>
        <w:t>a 1 in 10</w:t>
      </w:r>
      <w:r w:rsidR="00187148" w:rsidRPr="004B2F6D">
        <w:rPr>
          <w:vertAlign w:val="superscript"/>
          <w:lang w:val="en-AU"/>
        </w:rPr>
        <w:t>18</w:t>
      </w:r>
      <w:r w:rsidR="00187148">
        <w:rPr>
          <w:lang w:val="en-AU"/>
        </w:rPr>
        <w:t xml:space="preserve"> chance of collisions in a dataset with 1.71</w:t>
      </w:r>
      <w:r w:rsidR="00187148" w:rsidRPr="00187148">
        <w:rPr>
          <w:lang w:val="en-AU"/>
        </w:rPr>
        <w:t>x10</w:t>
      </w:r>
      <w:r w:rsidR="00187148" w:rsidRPr="004B2F6D">
        <w:rPr>
          <w:vertAlign w:val="superscript"/>
          <w:lang w:val="en-AU"/>
        </w:rPr>
        <w:t>15</w:t>
      </w:r>
      <w:r w:rsidR="00187148">
        <w:rPr>
          <w:lang w:val="en-AU"/>
        </w:rPr>
        <w:t xml:space="preserve"> key values.</w:t>
      </w:r>
    </w:p>
    <w:p w:rsidR="00D2100C" w:rsidRPr="00D2100C" w:rsidRDefault="00D2100C" w:rsidP="00D2100C">
      <w:pPr>
        <w:pStyle w:val="Heading5"/>
      </w:pPr>
      <w:r w:rsidRPr="00D2100C">
        <w:lastRenderedPageBreak/>
        <w:t>Hash Collisions</w:t>
      </w:r>
    </w:p>
    <w:p w:rsidR="00D2100C" w:rsidRPr="00D2100C" w:rsidRDefault="00D2100C" w:rsidP="00D2100C">
      <w:pPr>
        <w:rPr>
          <w:lang w:val="en-AU"/>
        </w:rPr>
      </w:pPr>
      <w:r w:rsidRPr="00D2100C">
        <w:rPr>
          <w:lang w:val="en-AU"/>
        </w:rPr>
        <w:t xml:space="preserve">When utilising hash keys there is a (very) small chance of a hash collision. In simple terms this is when two different data values that go through the mathematical algorithm, and produce the same key value. </w:t>
      </w:r>
    </w:p>
    <w:p w:rsidR="00D2100C" w:rsidRPr="00D2100C" w:rsidRDefault="00D2100C" w:rsidP="00D2100C">
      <w:pPr>
        <w:rPr>
          <w:lang w:val="en-AU"/>
        </w:rPr>
      </w:pPr>
      <w:r w:rsidRPr="00D2100C">
        <w:rPr>
          <w:lang w:val="en-AU"/>
        </w:rPr>
        <w:t>There are three available options to address a hash collision:</w:t>
      </w:r>
    </w:p>
    <w:p w:rsidR="00D2100C" w:rsidRPr="00D2100C" w:rsidRDefault="00BF7550" w:rsidP="00C14C76">
      <w:pPr>
        <w:spacing w:after="0"/>
        <w:ind w:left="1009"/>
        <w:rPr>
          <w:lang w:val="en-AU"/>
        </w:rPr>
      </w:pPr>
      <w:r>
        <w:rPr>
          <w:lang w:val="en-AU"/>
        </w:rPr>
        <w:t xml:space="preserve">1. </w:t>
      </w:r>
      <w:r w:rsidR="00187148">
        <w:rPr>
          <w:lang w:val="en-AU"/>
        </w:rPr>
        <w:t xml:space="preserve">Modify </w:t>
      </w:r>
      <w:r w:rsidR="00D2100C" w:rsidRPr="00D2100C">
        <w:rPr>
          <w:lang w:val="en-AU"/>
        </w:rPr>
        <w:t>the</w:t>
      </w:r>
      <w:r w:rsidR="00187148">
        <w:rPr>
          <w:lang w:val="en-AU"/>
        </w:rPr>
        <w:t xml:space="preserve"> use of the </w:t>
      </w:r>
      <w:proofErr w:type="gramStart"/>
      <w:r w:rsidR="00187148" w:rsidRPr="004B2F6D">
        <w:rPr>
          <w:rFonts w:ascii="Courier New" w:hAnsi="Courier New" w:cs="Courier New"/>
          <w:lang w:val="en-AU"/>
        </w:rPr>
        <w:t>HASHBYTES(</w:t>
      </w:r>
      <w:proofErr w:type="gramEnd"/>
      <w:r w:rsidR="00187148" w:rsidRPr="004B2F6D">
        <w:rPr>
          <w:rFonts w:ascii="Courier New" w:hAnsi="Courier New" w:cs="Courier New"/>
          <w:lang w:val="en-AU"/>
        </w:rPr>
        <w:t>)</w:t>
      </w:r>
      <w:r w:rsidR="00187148" w:rsidRPr="00D2100C">
        <w:rPr>
          <w:lang w:val="en-AU"/>
        </w:rPr>
        <w:t xml:space="preserve"> </w:t>
      </w:r>
      <w:r w:rsidR="00D2100C" w:rsidRPr="00D2100C">
        <w:rPr>
          <w:lang w:val="en-AU"/>
        </w:rPr>
        <w:t>function</w:t>
      </w:r>
      <w:r w:rsidR="00187148">
        <w:rPr>
          <w:lang w:val="en-AU"/>
        </w:rPr>
        <w:t xml:space="preserve"> to use a different algorithm</w:t>
      </w:r>
      <w:r w:rsidR="00D2100C" w:rsidRPr="00D2100C">
        <w:rPr>
          <w:lang w:val="en-AU"/>
        </w:rPr>
        <w:t>. E.g. upgrade from SHA</w:t>
      </w:r>
      <w:r w:rsidR="00187148">
        <w:rPr>
          <w:lang w:val="en-AU"/>
        </w:rPr>
        <w:t>1 (160-bit) to SHA2_256 (256-bit) or SHA2_512 (512-bit).</w:t>
      </w:r>
    </w:p>
    <w:p w:rsidR="00D2100C" w:rsidRPr="00D2100C" w:rsidRDefault="00BF7550" w:rsidP="00C14C76">
      <w:pPr>
        <w:spacing w:after="0"/>
        <w:ind w:left="1009"/>
        <w:rPr>
          <w:lang w:val="en-AU"/>
        </w:rPr>
      </w:pPr>
      <w:r>
        <w:rPr>
          <w:lang w:val="en-AU"/>
        </w:rPr>
        <w:t xml:space="preserve">2. </w:t>
      </w:r>
      <w:r w:rsidR="00D2100C" w:rsidRPr="00D2100C">
        <w:rPr>
          <w:lang w:val="en-AU"/>
        </w:rPr>
        <w:t xml:space="preserve">Change the order of the values passed into the hashing algorithm. </w:t>
      </w:r>
    </w:p>
    <w:p w:rsidR="00D2100C" w:rsidRDefault="00BF7550" w:rsidP="00C14C76">
      <w:pPr>
        <w:spacing w:after="0"/>
        <w:ind w:left="1009"/>
        <w:rPr>
          <w:lang w:val="en-AU"/>
        </w:rPr>
      </w:pPr>
      <w:r>
        <w:rPr>
          <w:lang w:val="en-AU"/>
        </w:rPr>
        <w:t xml:space="preserve">3. </w:t>
      </w:r>
      <w:r w:rsidR="00D2100C" w:rsidRPr="00D2100C">
        <w:rPr>
          <w:lang w:val="en-AU"/>
        </w:rPr>
        <w:t>Change the source data</w:t>
      </w:r>
      <w:r w:rsidR="00187148">
        <w:rPr>
          <w:lang w:val="en-AU"/>
        </w:rPr>
        <w:t xml:space="preserve"> slightly</w:t>
      </w:r>
      <w:r w:rsidR="00D2100C" w:rsidRPr="00D2100C">
        <w:rPr>
          <w:lang w:val="en-AU"/>
        </w:rPr>
        <w:t>. E.g. change “Hawthorn” to “Hawthorn Station”</w:t>
      </w:r>
    </w:p>
    <w:p w:rsidR="00D44457" w:rsidRDefault="00D44457" w:rsidP="00C14C76">
      <w:pPr>
        <w:spacing w:after="0"/>
        <w:ind w:left="1009"/>
        <w:rPr>
          <w:lang w:val="en-AU"/>
        </w:rPr>
      </w:pPr>
    </w:p>
    <w:p w:rsidR="00783A56" w:rsidRPr="00783A56" w:rsidRDefault="00187148" w:rsidP="00783A56">
      <w:pPr>
        <w:rPr>
          <w:lang w:val="en-AU"/>
        </w:rPr>
      </w:pPr>
      <w:r>
        <w:rPr>
          <w:lang w:val="en-AU"/>
        </w:rPr>
        <w:t>Given the small chance of a collision occurring</w:t>
      </w:r>
      <w:r w:rsidR="0027264B">
        <w:rPr>
          <w:lang w:val="en-AU"/>
        </w:rPr>
        <w:t xml:space="preserve"> with SHA1 (orders of magnitude less likely than a meteor landing on the data centre)</w:t>
      </w:r>
      <w:r>
        <w:rPr>
          <w:lang w:val="en-AU"/>
        </w:rPr>
        <w:t xml:space="preserve">, each situation </w:t>
      </w:r>
      <w:r w:rsidR="0027264B">
        <w:rPr>
          <w:lang w:val="en-AU"/>
        </w:rPr>
        <w:t xml:space="preserve">should </w:t>
      </w:r>
      <w:r>
        <w:rPr>
          <w:lang w:val="en-AU"/>
        </w:rPr>
        <w:t>be considered separately</w:t>
      </w:r>
      <w:r w:rsidR="00A85537">
        <w:rPr>
          <w:lang w:val="en-AU"/>
        </w:rPr>
        <w:t xml:space="preserve"> (regenerating all keys for a data set to use a new algorithm vs a slight data modification on one row)</w:t>
      </w:r>
      <w:r>
        <w:rPr>
          <w:lang w:val="en-AU"/>
        </w:rPr>
        <w:t xml:space="preserve">.  </w:t>
      </w:r>
    </w:p>
    <w:p w:rsidR="00783A56" w:rsidRDefault="003B2963" w:rsidP="006A6153">
      <w:pPr>
        <w:pStyle w:val="Heading2"/>
      </w:pPr>
      <w:bookmarkStart w:id="120" w:name="_Toc468283810"/>
      <w:r>
        <w:t>Data</w:t>
      </w:r>
      <w:r w:rsidR="00783A56">
        <w:t xml:space="preserve"> Marts</w:t>
      </w:r>
      <w:r w:rsidR="00864697">
        <w:t xml:space="preserve"> and Cubes</w:t>
      </w:r>
      <w:bookmarkEnd w:id="120"/>
    </w:p>
    <w:p w:rsidR="003B2963" w:rsidRPr="00C937F7" w:rsidRDefault="003B2963" w:rsidP="003B2963">
      <w:pPr>
        <w:rPr>
          <w:rFonts w:cs="Arial"/>
          <w:color w:val="222222"/>
          <w:szCs w:val="21"/>
        </w:rPr>
      </w:pPr>
      <w:r w:rsidRPr="00C937F7">
        <w:rPr>
          <w:rFonts w:cs="Arial"/>
          <w:color w:val="222222"/>
          <w:szCs w:val="21"/>
        </w:rPr>
        <w:t xml:space="preserve">In general Data </w:t>
      </w:r>
      <w:r>
        <w:rPr>
          <w:rFonts w:cs="Arial"/>
          <w:color w:val="222222"/>
          <w:szCs w:val="21"/>
        </w:rPr>
        <w:t>M</w:t>
      </w:r>
      <w:r w:rsidRPr="00C937F7">
        <w:rPr>
          <w:rFonts w:cs="Arial"/>
          <w:color w:val="222222"/>
          <w:szCs w:val="21"/>
        </w:rPr>
        <w:t xml:space="preserve">arts are </w:t>
      </w:r>
      <w:r>
        <w:rPr>
          <w:rFonts w:cs="Arial"/>
          <w:color w:val="222222"/>
          <w:szCs w:val="21"/>
        </w:rPr>
        <w:t>the data access layer of the data warehouse</w:t>
      </w:r>
      <w:r w:rsidRPr="00C937F7">
        <w:rPr>
          <w:rFonts w:cs="Arial"/>
          <w:color w:val="222222"/>
          <w:szCs w:val="21"/>
        </w:rPr>
        <w:t>. The data in each data mart is tailored for a particular capability or function</w:t>
      </w:r>
      <w:r w:rsidR="009040CE">
        <w:rPr>
          <w:rFonts w:cs="Arial"/>
          <w:color w:val="222222"/>
          <w:szCs w:val="21"/>
        </w:rPr>
        <w:t>, and each data mart will be designed in detail with the Subject Matter Experts for that business function</w:t>
      </w:r>
      <w:r w:rsidRPr="00C937F7">
        <w:rPr>
          <w:rFonts w:cs="Arial"/>
          <w:color w:val="222222"/>
          <w:szCs w:val="21"/>
        </w:rPr>
        <w:t xml:space="preserve">. In the </w:t>
      </w:r>
      <w:r>
        <w:rPr>
          <w:rFonts w:cs="Arial"/>
          <w:color w:val="222222"/>
          <w:szCs w:val="21"/>
        </w:rPr>
        <w:t>DAP</w:t>
      </w:r>
      <w:r w:rsidRPr="00C937F7">
        <w:rPr>
          <w:rFonts w:cs="Arial"/>
          <w:color w:val="222222"/>
          <w:szCs w:val="21"/>
        </w:rPr>
        <w:t xml:space="preserve"> solution, Data Marts are used for the following reasons:</w:t>
      </w:r>
    </w:p>
    <w:p w:rsidR="003B2963" w:rsidRPr="00C937F7" w:rsidRDefault="003B2963" w:rsidP="005001B0">
      <w:pPr>
        <w:pStyle w:val="ListParagraph"/>
        <w:numPr>
          <w:ilvl w:val="0"/>
          <w:numId w:val="11"/>
        </w:numPr>
        <w:spacing w:line="276" w:lineRule="auto"/>
        <w:contextualSpacing/>
        <w:rPr>
          <w:rFonts w:cs="Arial"/>
          <w:color w:val="222222"/>
          <w:szCs w:val="21"/>
        </w:rPr>
      </w:pPr>
      <w:r w:rsidRPr="00C937F7">
        <w:rPr>
          <w:rFonts w:cs="Arial"/>
          <w:color w:val="222222"/>
          <w:szCs w:val="21"/>
        </w:rPr>
        <w:t xml:space="preserve">Restructuring the data model: A need for structuring data in a specific data model e.g., restructure to </w:t>
      </w:r>
      <w:r>
        <w:rPr>
          <w:rFonts w:cs="Arial"/>
          <w:color w:val="222222"/>
          <w:szCs w:val="21"/>
        </w:rPr>
        <w:t xml:space="preserve">a </w:t>
      </w:r>
      <w:r w:rsidRPr="00C937F7">
        <w:rPr>
          <w:rFonts w:cs="Arial"/>
          <w:color w:val="222222"/>
          <w:szCs w:val="21"/>
        </w:rPr>
        <w:t xml:space="preserve">Dimensional model for OLAP </w:t>
      </w:r>
      <w:r>
        <w:rPr>
          <w:rFonts w:cs="Arial"/>
          <w:color w:val="222222"/>
          <w:szCs w:val="21"/>
        </w:rPr>
        <w:t>and end user querying/reporting.</w:t>
      </w:r>
    </w:p>
    <w:p w:rsidR="003B2963" w:rsidRDefault="003B2963" w:rsidP="005001B0">
      <w:pPr>
        <w:pStyle w:val="ListParagraph"/>
        <w:numPr>
          <w:ilvl w:val="0"/>
          <w:numId w:val="11"/>
        </w:numPr>
        <w:spacing w:line="276" w:lineRule="auto"/>
        <w:contextualSpacing/>
        <w:rPr>
          <w:rFonts w:cs="Arial"/>
          <w:color w:val="222222"/>
          <w:szCs w:val="21"/>
        </w:rPr>
      </w:pPr>
      <w:r w:rsidRPr="00C937F7">
        <w:rPr>
          <w:rFonts w:cs="Arial"/>
          <w:color w:val="222222"/>
          <w:szCs w:val="21"/>
        </w:rPr>
        <w:t>Performance: to offload the data mart to a separate computer for greater efficiency or to obviate the need to manage that workload on the centralized data warehouse</w:t>
      </w:r>
      <w:r>
        <w:rPr>
          <w:rFonts w:cs="Arial"/>
          <w:color w:val="222222"/>
          <w:szCs w:val="21"/>
        </w:rPr>
        <w:t>.</w:t>
      </w:r>
    </w:p>
    <w:p w:rsidR="003B2963" w:rsidRDefault="003B2963" w:rsidP="005001B0">
      <w:pPr>
        <w:pStyle w:val="ListParagraph"/>
        <w:numPr>
          <w:ilvl w:val="0"/>
          <w:numId w:val="11"/>
        </w:numPr>
        <w:spacing w:line="276" w:lineRule="auto"/>
        <w:contextualSpacing/>
        <w:rPr>
          <w:rFonts w:cs="Arial"/>
          <w:szCs w:val="21"/>
        </w:rPr>
      </w:pPr>
      <w:r w:rsidRPr="008A4C30">
        <w:rPr>
          <w:rFonts w:cs="Arial"/>
          <w:szCs w:val="21"/>
        </w:rPr>
        <w:t xml:space="preserve">Security: to separate an authorized data subset selectively. </w:t>
      </w:r>
    </w:p>
    <w:p w:rsidR="00CA5283" w:rsidRDefault="00CA5283" w:rsidP="005001B0">
      <w:pPr>
        <w:pStyle w:val="ListParagraph"/>
        <w:numPr>
          <w:ilvl w:val="0"/>
          <w:numId w:val="11"/>
        </w:numPr>
        <w:spacing w:line="276" w:lineRule="auto"/>
        <w:contextualSpacing/>
        <w:rPr>
          <w:rFonts w:cs="Arial"/>
          <w:szCs w:val="21"/>
        </w:rPr>
      </w:pPr>
      <w:r>
        <w:rPr>
          <w:rFonts w:cs="Arial"/>
          <w:szCs w:val="21"/>
        </w:rPr>
        <w:t>Common dimensions will be placed in a single Data Mart to ensure only one copy of these dimensions exist.</w:t>
      </w:r>
    </w:p>
    <w:p w:rsidR="00E11AF4" w:rsidRDefault="00E11AF4" w:rsidP="005001B0">
      <w:pPr>
        <w:pStyle w:val="ListParagraph"/>
        <w:numPr>
          <w:ilvl w:val="0"/>
          <w:numId w:val="11"/>
        </w:numPr>
        <w:spacing w:line="276" w:lineRule="auto"/>
        <w:contextualSpacing/>
        <w:rPr>
          <w:rFonts w:cs="Arial"/>
          <w:szCs w:val="21"/>
        </w:rPr>
      </w:pPr>
      <w:r>
        <w:rPr>
          <w:rFonts w:cs="Arial"/>
          <w:szCs w:val="21"/>
        </w:rPr>
        <w:t>Data Marts will vary with the granularity of the data being stored. Some will be summarised Data Marts that rely on the Business Vault to provide the transactional granularity, while others will contain all transactional rows inside the Data Mart. At all times, the granularity of the data will be accessible at the transactional level that was sourced from the source system.</w:t>
      </w:r>
    </w:p>
    <w:p w:rsidR="00AD2626" w:rsidRDefault="003B2963" w:rsidP="003B2963">
      <w:r>
        <w:t>A guiding principle of the Data Vault methodology is to enable “Managed Self-Service BI”. The “Managed” part indicates that power users in OPA and MACA can get access to the data stored in the Raw Data Vault or the Business Vault and create their own Data Marts by applying new business rules to transform data into meaningful information. These data marts are stored in the ADA region of the EDW, and there is no dependency on waiting for the Data Warehouse developers to implement a new feature.</w:t>
      </w:r>
      <w:r w:rsidR="00864697">
        <w:t xml:space="preserve"> </w:t>
      </w:r>
      <w:r w:rsidR="00D44457">
        <w:t>A single data mart will be created, with views to the following data domains:</w:t>
      </w:r>
    </w:p>
    <w:p w:rsidR="00AD2626" w:rsidRDefault="00AD2626" w:rsidP="004B2F6D">
      <w:pPr>
        <w:pStyle w:val="ListParagraph"/>
        <w:numPr>
          <w:ilvl w:val="0"/>
          <w:numId w:val="78"/>
        </w:numPr>
        <w:spacing w:after="0"/>
        <w:ind w:left="1151" w:hanging="357"/>
      </w:pPr>
      <w:r>
        <w:t>Common Data - Network Topology and Timetables</w:t>
      </w:r>
    </w:p>
    <w:p w:rsidR="00AD2626" w:rsidRDefault="00D8414C" w:rsidP="004B2F6D">
      <w:pPr>
        <w:pStyle w:val="ListParagraph"/>
        <w:numPr>
          <w:ilvl w:val="0"/>
          <w:numId w:val="78"/>
        </w:numPr>
        <w:spacing w:after="0"/>
        <w:ind w:left="1151" w:hanging="357"/>
      </w:pPr>
      <w:r>
        <w:t>Patronage Estimates</w:t>
      </w:r>
    </w:p>
    <w:p w:rsidR="005972DF" w:rsidRDefault="005972DF" w:rsidP="004B2F6D">
      <w:pPr>
        <w:pStyle w:val="ListParagraph"/>
        <w:numPr>
          <w:ilvl w:val="0"/>
          <w:numId w:val="78"/>
        </w:numPr>
        <w:spacing w:after="0"/>
        <w:ind w:left="1151" w:hanging="357"/>
      </w:pPr>
      <w:proofErr w:type="spellStart"/>
      <w:r>
        <w:t>Smartrak</w:t>
      </w:r>
      <w:proofErr w:type="spellEnd"/>
      <w:r>
        <w:t xml:space="preserve"> Bus Tracking History (PTDE format, aligned to daily/operational timetables)</w:t>
      </w:r>
    </w:p>
    <w:p w:rsidR="005972DF" w:rsidRDefault="005972DF" w:rsidP="004B2F6D">
      <w:pPr>
        <w:pStyle w:val="ListParagraph"/>
        <w:numPr>
          <w:ilvl w:val="0"/>
          <w:numId w:val="78"/>
        </w:numPr>
        <w:spacing w:after="0"/>
        <w:ind w:left="1151" w:hanging="357"/>
      </w:pPr>
      <w:proofErr w:type="spellStart"/>
      <w:r>
        <w:t>Smartrak</w:t>
      </w:r>
      <w:proofErr w:type="spellEnd"/>
      <w:r>
        <w:t xml:space="preserve"> Bus History (Bus data events, such as engine starting, doors opening, bus location, driver operations)</w:t>
      </w:r>
    </w:p>
    <w:p w:rsidR="00D165CF" w:rsidRDefault="00D165CF" w:rsidP="004B2F6D">
      <w:pPr>
        <w:pStyle w:val="ListParagraph"/>
        <w:numPr>
          <w:ilvl w:val="0"/>
          <w:numId w:val="78"/>
        </w:numPr>
        <w:spacing w:after="0"/>
        <w:ind w:left="1151" w:hanging="357"/>
      </w:pPr>
      <w:r>
        <w:t xml:space="preserve">Myki Transactions (Fare Product Usage, Scan </w:t>
      </w:r>
      <w:proofErr w:type="spellStart"/>
      <w:r>
        <w:t>Ons</w:t>
      </w:r>
      <w:proofErr w:type="spellEnd"/>
      <w:r>
        <w:t>, Scan Offs)</w:t>
      </w:r>
    </w:p>
    <w:p w:rsidR="00825202" w:rsidRDefault="00825202" w:rsidP="004B2F6D">
      <w:pPr>
        <w:pStyle w:val="ListParagraph"/>
        <w:spacing w:after="0"/>
        <w:ind w:left="1151"/>
      </w:pPr>
    </w:p>
    <w:p w:rsidR="00D44457" w:rsidRDefault="00D44457" w:rsidP="00783A56">
      <w:pPr>
        <w:rPr>
          <w:lang w:val="en-AU"/>
        </w:rPr>
      </w:pPr>
      <w:r>
        <w:rPr>
          <w:lang w:val="en-AU"/>
        </w:rPr>
        <w:t>These domains then feed into the three primary reporting analytics cubes:</w:t>
      </w:r>
    </w:p>
    <w:p w:rsidR="00D44457" w:rsidRDefault="00D44457" w:rsidP="00D44457">
      <w:pPr>
        <w:pStyle w:val="ListParagraph"/>
        <w:numPr>
          <w:ilvl w:val="0"/>
          <w:numId w:val="78"/>
        </w:numPr>
        <w:spacing w:after="0"/>
        <w:ind w:left="1151" w:hanging="357"/>
      </w:pPr>
      <w:r>
        <w:t>Modal Revenue Estimates</w:t>
      </w:r>
    </w:p>
    <w:p w:rsidR="00D44457" w:rsidRDefault="00D44457" w:rsidP="00D44457">
      <w:pPr>
        <w:pStyle w:val="ListParagraph"/>
        <w:numPr>
          <w:ilvl w:val="0"/>
          <w:numId w:val="78"/>
        </w:numPr>
        <w:spacing w:after="0"/>
        <w:ind w:left="1151" w:hanging="357"/>
      </w:pPr>
      <w:r>
        <w:t>Modal Patronage Estimates</w:t>
      </w:r>
    </w:p>
    <w:p w:rsidR="00D44457" w:rsidRDefault="00D44457" w:rsidP="00D44457">
      <w:pPr>
        <w:pStyle w:val="ListParagraph"/>
        <w:numPr>
          <w:ilvl w:val="0"/>
          <w:numId w:val="78"/>
        </w:numPr>
        <w:spacing w:after="0"/>
        <w:ind w:left="1151" w:hanging="357"/>
      </w:pPr>
      <w:r>
        <w:t>Operational Performance - Bus</w:t>
      </w:r>
    </w:p>
    <w:p w:rsidR="002B26B0" w:rsidRDefault="002B26B0" w:rsidP="00783A56"/>
    <w:p w:rsidR="00864697" w:rsidRDefault="00864697" w:rsidP="00864697">
      <w:r>
        <w:t xml:space="preserve">These cubes are implemented as SQL Server Analysis Services tabular models, with summarised data stored within each cube. </w:t>
      </w:r>
      <w:proofErr w:type="spellStart"/>
      <w:r>
        <w:t>DirectQuery</w:t>
      </w:r>
      <w:proofErr w:type="spellEnd"/>
      <w:r>
        <w:t xml:space="preserve"> is used if needed to drill down to the lowest levels of granularity, preventing the models from being filled with transactional detail, but still granting the ability to query this detail if required. Due to the columnar data store in the Data Marts, </w:t>
      </w:r>
      <w:proofErr w:type="spellStart"/>
      <w:r>
        <w:t>DirectQuery</w:t>
      </w:r>
      <w:proofErr w:type="spellEnd"/>
      <w:r>
        <w:t xml:space="preserve"> is still relatively fast at querying this data.</w:t>
      </w:r>
    </w:p>
    <w:p w:rsidR="00864697" w:rsidRDefault="00864697" w:rsidP="00864697">
      <w:r>
        <w:lastRenderedPageBreak/>
        <w:t>Each tabular model should be self-sufficient, and querying across models should not often occur. This would usually indicate an incompleteness of the model. If the model is incomplete, joins can be performed in the reporting tools, or by querying the Data Marts directly.</w:t>
      </w:r>
    </w:p>
    <w:p w:rsidR="00864697" w:rsidRDefault="00864697" w:rsidP="00783A56"/>
    <w:p w:rsidR="00C241C1" w:rsidRDefault="00C241C1" w:rsidP="00C241C1">
      <w:pPr>
        <w:pStyle w:val="Heading2"/>
      </w:pPr>
      <w:bookmarkStart w:id="121" w:name="_Toc468283811"/>
      <w:r>
        <w:t>SQL Server Integration Services</w:t>
      </w:r>
      <w:bookmarkEnd w:id="121"/>
    </w:p>
    <w:p w:rsidR="00C241C1" w:rsidRDefault="00C241C1" w:rsidP="00C241C1">
      <w:pPr>
        <w:rPr>
          <w:lang w:val="en-AU"/>
        </w:rPr>
      </w:pPr>
      <w:r>
        <w:rPr>
          <w:lang w:val="en-AU"/>
        </w:rPr>
        <w:t xml:space="preserve">SQL Server Integration Services is the primary controlling application of the Data Warehouse load processes. The Integration Server has SQL Server 2014 installed, and uses SQL Server Agent to schedule the ETL processes. The SSIS </w:t>
      </w:r>
      <w:proofErr w:type="spellStart"/>
      <w:r>
        <w:rPr>
          <w:lang w:val="en-AU"/>
        </w:rPr>
        <w:t>Catalog</w:t>
      </w:r>
      <w:proofErr w:type="spellEnd"/>
      <w:r>
        <w:rPr>
          <w:lang w:val="en-AU"/>
        </w:rPr>
        <w:t xml:space="preserve"> database is installed on this server, and all SSIS packages will be stored in this database.</w:t>
      </w:r>
    </w:p>
    <w:p w:rsidR="00C241C1" w:rsidRDefault="00C241C1" w:rsidP="00C241C1">
      <w:pPr>
        <w:rPr>
          <w:lang w:val="en-AU"/>
        </w:rPr>
      </w:pPr>
      <w:r>
        <w:rPr>
          <w:lang w:val="en-AU"/>
        </w:rPr>
        <w:t>The following high-level package types will be created:</w:t>
      </w:r>
    </w:p>
    <w:p w:rsidR="00C241C1" w:rsidRDefault="00C241C1" w:rsidP="00C241C1">
      <w:pPr>
        <w:pStyle w:val="ListParagraph"/>
        <w:numPr>
          <w:ilvl w:val="0"/>
          <w:numId w:val="77"/>
        </w:numPr>
        <w:rPr>
          <w:lang w:val="en-AU"/>
        </w:rPr>
      </w:pPr>
      <w:r>
        <w:rPr>
          <w:lang w:val="en-AU"/>
        </w:rPr>
        <w:t>Control Packages – coordinates the other package actions listed below.</w:t>
      </w:r>
    </w:p>
    <w:p w:rsidR="00C241C1" w:rsidRDefault="00C241C1" w:rsidP="00C241C1">
      <w:pPr>
        <w:pStyle w:val="ListParagraph"/>
        <w:numPr>
          <w:ilvl w:val="0"/>
          <w:numId w:val="77"/>
        </w:numPr>
        <w:rPr>
          <w:lang w:val="en-AU"/>
        </w:rPr>
      </w:pPr>
      <w:r>
        <w:rPr>
          <w:lang w:val="en-AU"/>
        </w:rPr>
        <w:t xml:space="preserve">Data Lake to Staging – checks that all files for a single load (smallest discrete unit of work) exist in the Data Lake, and loads to the Staging region of the EDW via </w:t>
      </w:r>
      <w:proofErr w:type="spellStart"/>
      <w:r>
        <w:rPr>
          <w:lang w:val="en-AU"/>
        </w:rPr>
        <w:t>PolyBase</w:t>
      </w:r>
      <w:proofErr w:type="spellEnd"/>
    </w:p>
    <w:p w:rsidR="00C241C1" w:rsidRDefault="00C241C1" w:rsidP="00C241C1">
      <w:pPr>
        <w:pStyle w:val="ListParagraph"/>
        <w:numPr>
          <w:ilvl w:val="0"/>
          <w:numId w:val="77"/>
        </w:numPr>
        <w:rPr>
          <w:lang w:val="en-AU"/>
        </w:rPr>
      </w:pPr>
      <w:r>
        <w:rPr>
          <w:lang w:val="en-AU"/>
        </w:rPr>
        <w:t>Staging to Raw Data Vault – loads Hub structures, then Link structures, then Satellite structures in parallel</w:t>
      </w:r>
    </w:p>
    <w:p w:rsidR="00C241C1" w:rsidRDefault="00C241C1" w:rsidP="00C241C1">
      <w:pPr>
        <w:pStyle w:val="ListParagraph"/>
        <w:numPr>
          <w:ilvl w:val="0"/>
          <w:numId w:val="77"/>
        </w:numPr>
        <w:rPr>
          <w:lang w:val="en-AU"/>
        </w:rPr>
      </w:pPr>
      <w:r>
        <w:rPr>
          <w:lang w:val="en-AU"/>
        </w:rPr>
        <w:t>Raw Data Vault to Business Vault – applies business rules and cleans/transforms/enriches data to be stored in the Business Vault tables</w:t>
      </w:r>
    </w:p>
    <w:p w:rsidR="00C241C1" w:rsidRDefault="00C241C1" w:rsidP="00C241C1">
      <w:pPr>
        <w:pStyle w:val="ListParagraph"/>
        <w:numPr>
          <w:ilvl w:val="0"/>
          <w:numId w:val="77"/>
        </w:numPr>
        <w:rPr>
          <w:lang w:val="en-AU"/>
        </w:rPr>
      </w:pPr>
      <w:r>
        <w:rPr>
          <w:lang w:val="en-AU"/>
        </w:rPr>
        <w:t>Data Mart Processing</w:t>
      </w:r>
    </w:p>
    <w:p w:rsidR="00C241C1" w:rsidRDefault="00C241C1" w:rsidP="00C241C1">
      <w:pPr>
        <w:pStyle w:val="ListParagraph"/>
        <w:numPr>
          <w:ilvl w:val="0"/>
          <w:numId w:val="77"/>
        </w:numPr>
        <w:rPr>
          <w:lang w:val="en-AU"/>
        </w:rPr>
      </w:pPr>
      <w:r>
        <w:rPr>
          <w:lang w:val="en-AU"/>
        </w:rPr>
        <w:t>SSAS Cubes/Tabular model processing</w:t>
      </w:r>
    </w:p>
    <w:p w:rsidR="00C241C1" w:rsidRPr="008B3814" w:rsidRDefault="00C241C1" w:rsidP="00C241C1">
      <w:pPr>
        <w:pStyle w:val="ListParagraph"/>
        <w:numPr>
          <w:ilvl w:val="0"/>
          <w:numId w:val="77"/>
        </w:numPr>
        <w:rPr>
          <w:lang w:val="en-AU"/>
        </w:rPr>
      </w:pPr>
      <w:r>
        <w:rPr>
          <w:lang w:val="en-AU"/>
        </w:rPr>
        <w:t>Archive Files – archives files that have been successfully processed from the Data Lake Incoming folders to Archive.</w:t>
      </w:r>
    </w:p>
    <w:p w:rsidR="00C241C1" w:rsidRDefault="00C241C1" w:rsidP="00C241C1">
      <w:pPr>
        <w:rPr>
          <w:lang w:val="en-AU"/>
        </w:rPr>
      </w:pPr>
    </w:p>
    <w:p w:rsidR="00C241C1" w:rsidRDefault="00C241C1" w:rsidP="00C241C1">
      <w:pPr>
        <w:pStyle w:val="Heading2"/>
      </w:pPr>
      <w:bookmarkStart w:id="122" w:name="_Toc468283812"/>
      <w:r>
        <w:t>Metadata Management</w:t>
      </w:r>
      <w:bookmarkEnd w:id="122"/>
    </w:p>
    <w:p w:rsidR="00C241C1" w:rsidRPr="005A2F16" w:rsidRDefault="00C241C1" w:rsidP="00C241C1">
      <w:pPr>
        <w:rPr>
          <w:rFonts w:cs="Arial"/>
          <w:szCs w:val="21"/>
        </w:rPr>
      </w:pPr>
      <w:r w:rsidRPr="005A2F16">
        <w:rPr>
          <w:rFonts w:cs="Arial"/>
          <w:szCs w:val="21"/>
        </w:rPr>
        <w:t xml:space="preserve">Metadata management is storing information about information in order to provide a consistent, clear and enterprise wide view of information.  It includes a set of processes to collect, manage, and deploy Meta data </w:t>
      </w:r>
      <w:r>
        <w:rPr>
          <w:rFonts w:cs="Arial"/>
          <w:szCs w:val="21"/>
        </w:rPr>
        <w:t>throughout the Enterprise. Meta</w:t>
      </w:r>
      <w:r w:rsidRPr="005A2F16">
        <w:rPr>
          <w:rFonts w:cs="Arial"/>
          <w:szCs w:val="21"/>
        </w:rPr>
        <w:t xml:space="preserve">data managed by these processes includes three categories: </w:t>
      </w:r>
    </w:p>
    <w:p w:rsidR="00C241C1" w:rsidRPr="007C1E83" w:rsidRDefault="00C241C1" w:rsidP="00C241C1">
      <w:pPr>
        <w:pStyle w:val="ListParagraph"/>
        <w:numPr>
          <w:ilvl w:val="0"/>
          <w:numId w:val="21"/>
        </w:numPr>
        <w:spacing w:line="276" w:lineRule="auto"/>
        <w:contextualSpacing/>
        <w:rPr>
          <w:rFonts w:cs="Arial"/>
          <w:szCs w:val="21"/>
        </w:rPr>
      </w:pPr>
      <w:r w:rsidRPr="007C1E83">
        <w:rPr>
          <w:rFonts w:cs="Arial"/>
          <w:szCs w:val="21"/>
        </w:rPr>
        <w:t xml:space="preserve">Technical Metadata describes the physical structures of data and the detailed processes that move and transform data in the environment </w:t>
      </w:r>
    </w:p>
    <w:p w:rsidR="00C241C1" w:rsidRPr="007C1E83" w:rsidRDefault="00C241C1" w:rsidP="00C241C1">
      <w:pPr>
        <w:pStyle w:val="ListParagraph"/>
        <w:numPr>
          <w:ilvl w:val="0"/>
          <w:numId w:val="21"/>
        </w:numPr>
        <w:spacing w:line="276" w:lineRule="auto"/>
        <w:contextualSpacing/>
        <w:rPr>
          <w:rFonts w:cs="Arial"/>
          <w:szCs w:val="21"/>
        </w:rPr>
      </w:pPr>
      <w:r w:rsidRPr="007C1E83">
        <w:rPr>
          <w:rFonts w:cs="Arial"/>
          <w:szCs w:val="21"/>
        </w:rPr>
        <w:t>Business Metadata describes the data structures, data elements, business rules, and business usage of data</w:t>
      </w:r>
    </w:p>
    <w:p w:rsidR="00C241C1" w:rsidRPr="007C1E83" w:rsidRDefault="00C241C1" w:rsidP="00C241C1">
      <w:pPr>
        <w:pStyle w:val="ListParagraph"/>
        <w:numPr>
          <w:ilvl w:val="0"/>
          <w:numId w:val="21"/>
        </w:numPr>
        <w:spacing w:line="276" w:lineRule="auto"/>
        <w:contextualSpacing/>
        <w:rPr>
          <w:rFonts w:cs="Arial"/>
          <w:szCs w:val="21"/>
        </w:rPr>
      </w:pPr>
      <w:r w:rsidRPr="007C1E83">
        <w:rPr>
          <w:rFonts w:cs="Arial"/>
          <w:szCs w:val="21"/>
        </w:rPr>
        <w:t>Administrative Metadata describes the operation of the data sources including the data warehouse. This includes audit trails, performance metrics, data quality metrics, and other statistical Meta data.</w:t>
      </w:r>
    </w:p>
    <w:p w:rsidR="00C241C1" w:rsidRPr="006766DB" w:rsidRDefault="00C241C1" w:rsidP="00C241C1">
      <w:pPr>
        <w:pStyle w:val="Heading3"/>
      </w:pPr>
      <w:bookmarkStart w:id="123" w:name="_Toc468283813"/>
      <w:r w:rsidRPr="006766DB">
        <w:t>Technical &amp; Administrative Metadata</w:t>
      </w:r>
      <w:bookmarkEnd w:id="123"/>
    </w:p>
    <w:p w:rsidR="00C241C1" w:rsidRDefault="00C241C1" w:rsidP="00C241C1">
      <w:pPr>
        <w:rPr>
          <w:rFonts w:cs="Arial"/>
          <w:szCs w:val="21"/>
        </w:rPr>
      </w:pPr>
      <w:r>
        <w:rPr>
          <w:szCs w:val="20"/>
          <w:shd w:val="clear" w:color="auto" w:fill="FFFFFF"/>
        </w:rPr>
        <w:t xml:space="preserve">The SSIS </w:t>
      </w:r>
      <w:proofErr w:type="spellStart"/>
      <w:r>
        <w:rPr>
          <w:szCs w:val="20"/>
          <w:shd w:val="clear" w:color="auto" w:fill="FFFFFF"/>
        </w:rPr>
        <w:t>Catalog</w:t>
      </w:r>
      <w:proofErr w:type="spellEnd"/>
      <w:r>
        <w:rPr>
          <w:szCs w:val="20"/>
          <w:shd w:val="clear" w:color="auto" w:fill="FFFFFF"/>
        </w:rPr>
        <w:t xml:space="preserve"> </w:t>
      </w:r>
      <w:r>
        <w:rPr>
          <w:rFonts w:cs="Arial"/>
          <w:szCs w:val="21"/>
        </w:rPr>
        <w:t xml:space="preserve">will be used to capture the technical and administrative metadata. As part of the </w:t>
      </w:r>
      <w:r w:rsidRPr="00B72A7F">
        <w:rPr>
          <w:szCs w:val="20"/>
          <w:shd w:val="clear" w:color="auto" w:fill="FFFFFF"/>
        </w:rPr>
        <w:t>SSIS project deployment model</w:t>
      </w:r>
      <w:r>
        <w:rPr>
          <w:szCs w:val="20"/>
          <w:shd w:val="clear" w:color="auto" w:fill="FFFFFF"/>
        </w:rPr>
        <w:t xml:space="preserve">, </w:t>
      </w:r>
      <w:r>
        <w:rPr>
          <w:rFonts w:cs="Arial"/>
          <w:szCs w:val="21"/>
        </w:rPr>
        <w:t>deployed p</w:t>
      </w:r>
      <w:r w:rsidRPr="007F45D8">
        <w:rPr>
          <w:rFonts w:cs="Arial"/>
          <w:szCs w:val="21"/>
        </w:rPr>
        <w:t>ackages can automatically have their logs captured in SQL Server 201</w:t>
      </w:r>
      <w:r>
        <w:rPr>
          <w:rFonts w:cs="Arial"/>
          <w:szCs w:val="21"/>
        </w:rPr>
        <w:t>4</w:t>
      </w:r>
      <w:r w:rsidRPr="007F45D8">
        <w:rPr>
          <w:rFonts w:cs="Arial"/>
          <w:szCs w:val="21"/>
        </w:rPr>
        <w:t xml:space="preserve">. The </w:t>
      </w:r>
      <w:r>
        <w:rPr>
          <w:rFonts w:cs="Arial"/>
          <w:szCs w:val="21"/>
        </w:rPr>
        <w:t xml:space="preserve">four </w:t>
      </w:r>
      <w:r w:rsidRPr="007F45D8">
        <w:rPr>
          <w:rFonts w:cs="Arial"/>
          <w:szCs w:val="21"/>
        </w:rPr>
        <w:t>log levels</w:t>
      </w:r>
      <w:r>
        <w:rPr>
          <w:rFonts w:cs="Arial"/>
          <w:szCs w:val="21"/>
        </w:rPr>
        <w:t xml:space="preserve"> available are as follows:</w:t>
      </w:r>
      <w:r w:rsidRPr="007F45D8">
        <w:rPr>
          <w:rFonts w:cs="Arial"/>
          <w:szCs w:val="21"/>
        </w:rPr>
        <w:t xml:space="preserve"> None, Basic, Performance, and Verbose. </w:t>
      </w:r>
    </w:p>
    <w:p w:rsidR="00C241C1" w:rsidRPr="007F45D8" w:rsidRDefault="00C241C1" w:rsidP="00C241C1">
      <w:pPr>
        <w:rPr>
          <w:rFonts w:cs="Arial"/>
          <w:szCs w:val="21"/>
        </w:rPr>
      </w:pPr>
      <w:r w:rsidRPr="007F45D8">
        <w:rPr>
          <w:rFonts w:cs="Arial"/>
          <w:szCs w:val="21"/>
        </w:rPr>
        <w:t xml:space="preserve">The </w:t>
      </w:r>
      <w:r>
        <w:rPr>
          <w:rFonts w:cs="Arial"/>
          <w:szCs w:val="21"/>
        </w:rPr>
        <w:t>Recommend log level is Basic, as it provides a balance between the level of information captured and the impact to ETL process performance.</w:t>
      </w:r>
    </w:p>
    <w:p w:rsidR="00C241C1" w:rsidRDefault="00C241C1" w:rsidP="00C241C1">
      <w:pPr>
        <w:rPr>
          <w:rFonts w:cs="Arial"/>
          <w:szCs w:val="21"/>
        </w:rPr>
      </w:pPr>
      <w:r>
        <w:rPr>
          <w:rFonts w:cs="Arial"/>
          <w:szCs w:val="21"/>
        </w:rPr>
        <w:t>Additional detail for each of the log levels is listed below:</w:t>
      </w:r>
    </w:p>
    <w:tbl>
      <w:tblPr>
        <w:tblW w:w="0" w:type="auto"/>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8447"/>
      </w:tblGrid>
      <w:tr w:rsidR="00C241C1" w:rsidTr="00AD2626">
        <w:tc>
          <w:tcPr>
            <w:tcW w:w="1803" w:type="dxa"/>
          </w:tcPr>
          <w:p w:rsidR="00C241C1" w:rsidRPr="007C1E83" w:rsidRDefault="00C241C1" w:rsidP="00AD2626">
            <w:pPr>
              <w:ind w:left="0"/>
              <w:rPr>
                <w:rFonts w:cs="Arial"/>
                <w:b/>
                <w:szCs w:val="21"/>
              </w:rPr>
            </w:pPr>
            <w:r w:rsidRPr="007C1E83">
              <w:rPr>
                <w:rFonts w:cs="Arial"/>
                <w:b/>
                <w:szCs w:val="21"/>
              </w:rPr>
              <w:t>Log Level</w:t>
            </w:r>
          </w:p>
        </w:tc>
        <w:tc>
          <w:tcPr>
            <w:tcW w:w="8447" w:type="dxa"/>
          </w:tcPr>
          <w:p w:rsidR="00C241C1" w:rsidRPr="007C1E83" w:rsidRDefault="00C241C1" w:rsidP="00AD2626">
            <w:pPr>
              <w:ind w:left="0"/>
              <w:rPr>
                <w:rFonts w:cs="Arial"/>
                <w:b/>
                <w:szCs w:val="21"/>
              </w:rPr>
            </w:pPr>
            <w:r w:rsidRPr="007C1E83">
              <w:rPr>
                <w:rFonts w:cs="Arial"/>
                <w:b/>
                <w:szCs w:val="21"/>
              </w:rPr>
              <w:t>Description</w:t>
            </w:r>
          </w:p>
        </w:tc>
      </w:tr>
      <w:tr w:rsidR="00C241C1" w:rsidTr="00AD2626">
        <w:tc>
          <w:tcPr>
            <w:tcW w:w="1803" w:type="dxa"/>
          </w:tcPr>
          <w:p w:rsidR="00C241C1" w:rsidRPr="007C1E83" w:rsidRDefault="00C241C1" w:rsidP="00AD2626">
            <w:pPr>
              <w:ind w:left="0"/>
              <w:rPr>
                <w:rFonts w:cs="Arial"/>
                <w:szCs w:val="21"/>
              </w:rPr>
            </w:pPr>
            <w:r w:rsidRPr="007C1E83">
              <w:rPr>
                <w:rFonts w:cs="Arial"/>
                <w:szCs w:val="21"/>
              </w:rPr>
              <w:t>None</w:t>
            </w:r>
          </w:p>
        </w:tc>
        <w:tc>
          <w:tcPr>
            <w:tcW w:w="8447" w:type="dxa"/>
          </w:tcPr>
          <w:p w:rsidR="00C241C1" w:rsidRDefault="00C241C1" w:rsidP="00AD2626">
            <w:pPr>
              <w:ind w:left="0"/>
              <w:rPr>
                <w:rFonts w:cs="Arial"/>
                <w:szCs w:val="21"/>
              </w:rPr>
            </w:pPr>
            <w:r w:rsidRPr="007F45D8">
              <w:rPr>
                <w:rFonts w:cs="Arial"/>
                <w:szCs w:val="21"/>
              </w:rPr>
              <w:t>While the None logging level provides slightly better performance than</w:t>
            </w:r>
            <w:r>
              <w:rPr>
                <w:rFonts w:cs="Arial"/>
                <w:szCs w:val="21"/>
              </w:rPr>
              <w:t xml:space="preserve"> </w:t>
            </w:r>
            <w:r w:rsidRPr="007F45D8">
              <w:rPr>
                <w:rFonts w:cs="Arial"/>
                <w:szCs w:val="21"/>
              </w:rPr>
              <w:t>Basic</w:t>
            </w:r>
            <w:r>
              <w:rPr>
                <w:rFonts w:cs="Arial"/>
                <w:szCs w:val="21"/>
              </w:rPr>
              <w:t xml:space="preserve">. </w:t>
            </w:r>
            <w:r w:rsidRPr="007F45D8">
              <w:rPr>
                <w:rFonts w:cs="Arial"/>
                <w:szCs w:val="21"/>
              </w:rPr>
              <w:t xml:space="preserve">This logging level does not capture error and status messages, which makes diagnosing problems difficult. </w:t>
            </w:r>
          </w:p>
        </w:tc>
      </w:tr>
      <w:tr w:rsidR="00C241C1" w:rsidTr="00AD2626">
        <w:tc>
          <w:tcPr>
            <w:tcW w:w="1803" w:type="dxa"/>
          </w:tcPr>
          <w:p w:rsidR="00C241C1" w:rsidRPr="007C1E83" w:rsidRDefault="00C241C1" w:rsidP="00AD2626">
            <w:pPr>
              <w:ind w:left="0"/>
              <w:rPr>
                <w:rFonts w:cs="Arial"/>
                <w:szCs w:val="21"/>
              </w:rPr>
            </w:pPr>
            <w:r w:rsidRPr="007C1E83">
              <w:rPr>
                <w:rFonts w:cs="Arial"/>
                <w:szCs w:val="21"/>
              </w:rPr>
              <w:lastRenderedPageBreak/>
              <w:t>Basic</w:t>
            </w:r>
          </w:p>
        </w:tc>
        <w:tc>
          <w:tcPr>
            <w:tcW w:w="8447" w:type="dxa"/>
          </w:tcPr>
          <w:p w:rsidR="00C241C1" w:rsidRDefault="00C241C1" w:rsidP="00AD2626">
            <w:pPr>
              <w:ind w:left="0"/>
              <w:rPr>
                <w:rFonts w:cs="Arial"/>
                <w:szCs w:val="21"/>
              </w:rPr>
            </w:pPr>
            <w:r w:rsidRPr="007F45D8">
              <w:rPr>
                <w:rFonts w:cs="Arial"/>
                <w:szCs w:val="21"/>
              </w:rPr>
              <w:t>This is the reco</w:t>
            </w:r>
            <w:r>
              <w:rPr>
                <w:rFonts w:cs="Arial"/>
                <w:szCs w:val="21"/>
              </w:rPr>
              <w:t>mmended logging level for every</w:t>
            </w:r>
            <w:r w:rsidRPr="007F45D8">
              <w:rPr>
                <w:rFonts w:cs="Arial"/>
                <w:szCs w:val="21"/>
              </w:rPr>
              <w:t>day use. It captures important events (errors and warnings), as well as enough progress information to display what the currently active task is, and how long each task has taken (internally this information is stored in the [</w:t>
            </w:r>
            <w:proofErr w:type="spellStart"/>
            <w:r w:rsidRPr="007F45D8">
              <w:rPr>
                <w:rFonts w:cs="Arial"/>
                <w:szCs w:val="21"/>
              </w:rPr>
              <w:t>catalog</w:t>
            </w:r>
            <w:proofErr w:type="spellEnd"/>
            <w:proofErr w:type="gramStart"/>
            <w:r w:rsidRPr="007F45D8">
              <w:rPr>
                <w:rFonts w:cs="Arial"/>
                <w:szCs w:val="21"/>
              </w:rPr>
              <w:t>].[</w:t>
            </w:r>
            <w:proofErr w:type="spellStart"/>
            <w:proofErr w:type="gramEnd"/>
            <w:r w:rsidRPr="007F45D8">
              <w:rPr>
                <w:rFonts w:cs="Arial"/>
                <w:szCs w:val="21"/>
              </w:rPr>
              <w:t>executable_statistics</w:t>
            </w:r>
            <w:proofErr w:type="spellEnd"/>
            <w:r w:rsidRPr="007F45D8">
              <w:rPr>
                <w:rFonts w:cs="Arial"/>
                <w:szCs w:val="21"/>
              </w:rPr>
              <w:t>] view).</w:t>
            </w:r>
          </w:p>
          <w:p w:rsidR="00C241C1" w:rsidRDefault="00C241C1" w:rsidP="00AD2626">
            <w:pPr>
              <w:ind w:left="0"/>
              <w:rPr>
                <w:rFonts w:cs="Arial"/>
                <w:szCs w:val="21"/>
              </w:rPr>
            </w:pPr>
            <w:r>
              <w:rPr>
                <w:rFonts w:cs="Arial"/>
                <w:szCs w:val="21"/>
              </w:rPr>
              <w:t xml:space="preserve">Note: Basic logging does </w:t>
            </w:r>
            <w:r w:rsidRPr="005B324D">
              <w:rPr>
                <w:rFonts w:cs="Arial"/>
                <w:szCs w:val="21"/>
              </w:rPr>
              <w:t>not capture row counts within the data flow.</w:t>
            </w:r>
            <w:r>
              <w:rPr>
                <w:rFonts w:cs="Arial"/>
                <w:szCs w:val="21"/>
              </w:rPr>
              <w:t xml:space="preserve"> However, this can be achieved using a variety of (other) methods within SSIS.</w:t>
            </w:r>
          </w:p>
        </w:tc>
      </w:tr>
      <w:tr w:rsidR="00C241C1" w:rsidTr="00AD2626">
        <w:tc>
          <w:tcPr>
            <w:tcW w:w="1803" w:type="dxa"/>
          </w:tcPr>
          <w:p w:rsidR="00C241C1" w:rsidRPr="007C1E83" w:rsidRDefault="00C241C1" w:rsidP="00AD2626">
            <w:pPr>
              <w:ind w:left="0"/>
              <w:rPr>
                <w:rFonts w:cs="Arial"/>
                <w:szCs w:val="21"/>
              </w:rPr>
            </w:pPr>
            <w:r w:rsidRPr="007C1E83">
              <w:rPr>
                <w:rFonts w:cs="Arial"/>
                <w:szCs w:val="21"/>
              </w:rPr>
              <w:t>Performance</w:t>
            </w:r>
          </w:p>
        </w:tc>
        <w:tc>
          <w:tcPr>
            <w:tcW w:w="8447" w:type="dxa"/>
          </w:tcPr>
          <w:p w:rsidR="00C241C1" w:rsidRDefault="00C241C1" w:rsidP="00AD2626">
            <w:pPr>
              <w:ind w:left="0"/>
              <w:rPr>
                <w:rFonts w:cs="Arial"/>
                <w:szCs w:val="21"/>
              </w:rPr>
            </w:pPr>
            <w:r w:rsidRPr="007F45D8">
              <w:rPr>
                <w:rFonts w:cs="Arial"/>
                <w:szCs w:val="21"/>
              </w:rPr>
              <w:t>The Performance log level should be used when you are doing benchmarking and performance tuning for your packages. While it actually logs less messages to the [</w:t>
            </w:r>
            <w:proofErr w:type="spellStart"/>
            <w:r w:rsidRPr="007F45D8">
              <w:rPr>
                <w:rFonts w:cs="Arial"/>
                <w:szCs w:val="21"/>
              </w:rPr>
              <w:t>catalog</w:t>
            </w:r>
            <w:proofErr w:type="spellEnd"/>
            <w:proofErr w:type="gramStart"/>
            <w:r w:rsidRPr="007F45D8">
              <w:rPr>
                <w:rFonts w:cs="Arial"/>
                <w:szCs w:val="21"/>
              </w:rPr>
              <w:t>].[</w:t>
            </w:r>
            <w:proofErr w:type="spellStart"/>
            <w:proofErr w:type="gramEnd"/>
            <w:r w:rsidRPr="007F45D8">
              <w:rPr>
                <w:rFonts w:cs="Arial"/>
                <w:szCs w:val="21"/>
              </w:rPr>
              <w:t>operation_messages</w:t>
            </w:r>
            <w:proofErr w:type="spellEnd"/>
            <w:r w:rsidRPr="007F45D8">
              <w:rPr>
                <w:rFonts w:cs="Arial"/>
                <w:szCs w:val="21"/>
              </w:rPr>
              <w:t>] view than Basic, it captures a lot more events internally to analyse the performance of the data flow comp</w:t>
            </w:r>
            <w:r>
              <w:rPr>
                <w:rFonts w:cs="Arial"/>
                <w:szCs w:val="21"/>
              </w:rPr>
              <w:t xml:space="preserve">onents. As a result, there is </w:t>
            </w:r>
            <w:r w:rsidRPr="007F45D8">
              <w:rPr>
                <w:rFonts w:cs="Arial"/>
                <w:szCs w:val="21"/>
              </w:rPr>
              <w:t xml:space="preserve">more overhead during execution – packages run with Basic will run faster than </w:t>
            </w:r>
            <w:r>
              <w:rPr>
                <w:rFonts w:cs="Arial"/>
                <w:szCs w:val="21"/>
              </w:rPr>
              <w:t xml:space="preserve">with </w:t>
            </w:r>
            <w:r w:rsidRPr="007F45D8">
              <w:rPr>
                <w:rFonts w:cs="Arial"/>
                <w:szCs w:val="21"/>
              </w:rPr>
              <w:t xml:space="preserve">Performance </w:t>
            </w:r>
          </w:p>
        </w:tc>
      </w:tr>
      <w:tr w:rsidR="00C241C1" w:rsidTr="00AD2626">
        <w:tc>
          <w:tcPr>
            <w:tcW w:w="1803" w:type="dxa"/>
          </w:tcPr>
          <w:p w:rsidR="00C241C1" w:rsidRPr="007C1E83" w:rsidRDefault="00C241C1" w:rsidP="00AD2626">
            <w:pPr>
              <w:ind w:left="0"/>
              <w:rPr>
                <w:rFonts w:cs="Arial"/>
                <w:szCs w:val="21"/>
              </w:rPr>
            </w:pPr>
            <w:r w:rsidRPr="007C1E83">
              <w:rPr>
                <w:rFonts w:cs="Arial"/>
                <w:szCs w:val="21"/>
              </w:rPr>
              <w:t>Verbose</w:t>
            </w:r>
          </w:p>
        </w:tc>
        <w:tc>
          <w:tcPr>
            <w:tcW w:w="8447" w:type="dxa"/>
          </w:tcPr>
          <w:p w:rsidR="00C241C1" w:rsidRDefault="00C241C1" w:rsidP="00AD2626">
            <w:pPr>
              <w:ind w:left="0"/>
              <w:rPr>
                <w:rFonts w:cs="Arial"/>
                <w:szCs w:val="21"/>
              </w:rPr>
            </w:pPr>
            <w:r w:rsidRPr="007F45D8">
              <w:rPr>
                <w:rFonts w:cs="Arial"/>
                <w:szCs w:val="21"/>
              </w:rPr>
              <w:t>The Verbose logging level captures a lot of events</w:t>
            </w:r>
            <w:r>
              <w:rPr>
                <w:rFonts w:cs="Arial"/>
                <w:szCs w:val="21"/>
              </w:rPr>
              <w:t xml:space="preserve">. </w:t>
            </w:r>
            <w:r w:rsidRPr="007F45D8">
              <w:rPr>
                <w:rFonts w:cs="Arial"/>
                <w:szCs w:val="21"/>
              </w:rPr>
              <w:t>Verbose should only be used when trying to debug or diagnose package failures.</w:t>
            </w:r>
          </w:p>
        </w:tc>
      </w:tr>
      <w:tr w:rsidR="00C241C1" w:rsidTr="00AD2626">
        <w:tc>
          <w:tcPr>
            <w:tcW w:w="1803" w:type="dxa"/>
          </w:tcPr>
          <w:p w:rsidR="00C241C1" w:rsidRPr="007C1E83" w:rsidRDefault="00C241C1" w:rsidP="00AD2626">
            <w:pPr>
              <w:ind w:left="0"/>
              <w:rPr>
                <w:rFonts w:cs="Arial"/>
                <w:szCs w:val="21"/>
              </w:rPr>
            </w:pPr>
            <w:r w:rsidRPr="007C1E83">
              <w:rPr>
                <w:rFonts w:cs="Arial"/>
                <w:szCs w:val="21"/>
              </w:rPr>
              <w:t>Custom Log Events</w:t>
            </w:r>
          </w:p>
        </w:tc>
        <w:tc>
          <w:tcPr>
            <w:tcW w:w="8447" w:type="dxa"/>
          </w:tcPr>
          <w:p w:rsidR="00C241C1" w:rsidRDefault="00C241C1" w:rsidP="00AD2626">
            <w:pPr>
              <w:ind w:left="0"/>
              <w:rPr>
                <w:rFonts w:cs="Arial"/>
                <w:szCs w:val="21"/>
              </w:rPr>
            </w:pPr>
            <w:r w:rsidRPr="007F45D8">
              <w:rPr>
                <w:rFonts w:cs="Arial"/>
                <w:szCs w:val="21"/>
              </w:rPr>
              <w:t>The only log level that captures custom log events (i.e. special eve</w:t>
            </w:r>
            <w:r>
              <w:rPr>
                <w:rFonts w:cs="Arial"/>
                <w:szCs w:val="21"/>
              </w:rPr>
              <w:t xml:space="preserve">nts that are raised with custom, </w:t>
            </w:r>
            <w:r w:rsidRPr="007F45D8">
              <w:rPr>
                <w:rFonts w:cs="Arial"/>
                <w:szCs w:val="21"/>
              </w:rPr>
              <w:t>3rd party SSIS extensions</w:t>
            </w:r>
            <w:r>
              <w:rPr>
                <w:rFonts w:cs="Arial"/>
                <w:szCs w:val="21"/>
              </w:rPr>
              <w:t>,</w:t>
            </w:r>
            <w:r w:rsidRPr="007F45D8">
              <w:rPr>
                <w:rFonts w:cs="Arial"/>
                <w:szCs w:val="21"/>
              </w:rPr>
              <w:t xml:space="preserve"> or scripts) is Verbose. Due to the overhead that </w:t>
            </w:r>
            <w:r>
              <w:rPr>
                <w:rFonts w:cs="Arial"/>
                <w:szCs w:val="21"/>
              </w:rPr>
              <w:t>the Verbose level introduces, it is recommended that custom reports are created</w:t>
            </w:r>
            <w:r w:rsidRPr="007F45D8">
              <w:rPr>
                <w:rFonts w:cs="Arial"/>
                <w:szCs w:val="21"/>
              </w:rPr>
              <w:t xml:space="preserve"> to capture these custom events.</w:t>
            </w:r>
          </w:p>
        </w:tc>
      </w:tr>
    </w:tbl>
    <w:p w:rsidR="00C241C1" w:rsidRDefault="00C241C1" w:rsidP="00C241C1">
      <w:pPr>
        <w:rPr>
          <w:rFonts w:cs="Arial"/>
          <w:szCs w:val="21"/>
        </w:rPr>
      </w:pPr>
    </w:p>
    <w:p w:rsidR="00C241C1" w:rsidRDefault="00C241C1" w:rsidP="00C241C1">
      <w:pPr>
        <w:rPr>
          <w:rFonts w:cs="Arial"/>
          <w:szCs w:val="21"/>
        </w:rPr>
      </w:pPr>
      <w:r w:rsidRPr="005A2F16">
        <w:rPr>
          <w:rFonts w:cs="Arial"/>
          <w:szCs w:val="21"/>
        </w:rPr>
        <w:t xml:space="preserve">The </w:t>
      </w:r>
      <w:r>
        <w:rPr>
          <w:rFonts w:cs="Arial"/>
          <w:szCs w:val="21"/>
        </w:rPr>
        <w:t xml:space="preserve">output of SSIS </w:t>
      </w:r>
      <w:proofErr w:type="spellStart"/>
      <w:r>
        <w:rPr>
          <w:rFonts w:cs="Arial"/>
          <w:szCs w:val="21"/>
        </w:rPr>
        <w:t>catalog</w:t>
      </w:r>
      <w:proofErr w:type="spellEnd"/>
      <w:r>
        <w:rPr>
          <w:rFonts w:cs="Arial"/>
          <w:szCs w:val="21"/>
        </w:rPr>
        <w:t xml:space="preserve"> logging will be loaded into the</w:t>
      </w:r>
      <w:r w:rsidRPr="005A2F16">
        <w:rPr>
          <w:rFonts w:cs="Arial"/>
          <w:szCs w:val="21"/>
        </w:rPr>
        <w:t xml:space="preserve"> </w:t>
      </w:r>
      <w:r>
        <w:rPr>
          <w:rFonts w:cs="Arial"/>
          <w:szCs w:val="21"/>
        </w:rPr>
        <w:t>Metrics and Error Marts</w:t>
      </w:r>
      <w:r w:rsidRPr="005A2F16">
        <w:rPr>
          <w:rFonts w:cs="Arial"/>
          <w:szCs w:val="21"/>
        </w:rPr>
        <w:t xml:space="preserve">, where </w:t>
      </w:r>
      <w:r>
        <w:rPr>
          <w:rFonts w:cs="Arial"/>
          <w:szCs w:val="21"/>
        </w:rPr>
        <w:t>s</w:t>
      </w:r>
      <w:r w:rsidRPr="005A2F16">
        <w:rPr>
          <w:rFonts w:cs="Arial"/>
          <w:szCs w:val="21"/>
        </w:rPr>
        <w:t xml:space="preserve">elected users will </w:t>
      </w:r>
      <w:r>
        <w:rPr>
          <w:rFonts w:cs="Arial"/>
          <w:szCs w:val="21"/>
        </w:rPr>
        <w:t xml:space="preserve">be </w:t>
      </w:r>
      <w:r w:rsidRPr="005A2F16">
        <w:rPr>
          <w:rFonts w:cs="Arial"/>
          <w:szCs w:val="21"/>
        </w:rPr>
        <w:t>granted access to view metadata reports published to SharePoint</w:t>
      </w:r>
      <w:r>
        <w:rPr>
          <w:rFonts w:cs="Arial"/>
          <w:szCs w:val="21"/>
        </w:rPr>
        <w:t xml:space="preserve"> and the data</w:t>
      </w:r>
      <w:r w:rsidRPr="005A2F16">
        <w:rPr>
          <w:rFonts w:cs="Arial"/>
          <w:szCs w:val="21"/>
        </w:rPr>
        <w:t xml:space="preserve"> can be accessed by internal processes.</w:t>
      </w:r>
      <w:r>
        <w:rPr>
          <w:rFonts w:cs="Arial"/>
          <w:szCs w:val="21"/>
        </w:rPr>
        <w:t xml:space="preserve"> The type of information captured in the Metric and Error Marts is detailed below:</w:t>
      </w:r>
    </w:p>
    <w:p w:rsidR="00C241C1" w:rsidRDefault="00C241C1" w:rsidP="00C241C1">
      <w:pPr>
        <w:pStyle w:val="Heading4"/>
      </w:pPr>
      <w:r w:rsidRPr="005B0AC5">
        <w:t xml:space="preserve">Metrics </w:t>
      </w:r>
      <w:r>
        <w:t>Mart</w:t>
      </w:r>
    </w:p>
    <w:p w:rsidR="00C241C1" w:rsidRPr="009A3D24" w:rsidRDefault="00C241C1" w:rsidP="00C241C1">
      <w:pPr>
        <w:rPr>
          <w:rFonts w:cs="Arial"/>
          <w:szCs w:val="21"/>
        </w:rPr>
      </w:pPr>
      <w:r w:rsidRPr="009A3D24">
        <w:rPr>
          <w:rFonts w:cs="Arial"/>
          <w:szCs w:val="21"/>
        </w:rPr>
        <w:t xml:space="preserve">The Metrics </w:t>
      </w:r>
      <w:r>
        <w:rPr>
          <w:rFonts w:cs="Arial"/>
          <w:szCs w:val="21"/>
        </w:rPr>
        <w:t>Mart</w:t>
      </w:r>
      <w:r w:rsidRPr="009A3D24">
        <w:rPr>
          <w:rFonts w:cs="Arial"/>
          <w:szCs w:val="21"/>
        </w:rPr>
        <w:t xml:space="preserve"> </w:t>
      </w:r>
      <w:r>
        <w:rPr>
          <w:rFonts w:cs="Arial"/>
          <w:szCs w:val="21"/>
        </w:rPr>
        <w:t>will be used to store the</w:t>
      </w:r>
      <w:r w:rsidRPr="009A3D24">
        <w:rPr>
          <w:rFonts w:cs="Arial"/>
          <w:szCs w:val="21"/>
        </w:rPr>
        <w:t xml:space="preserve"> technical metrics </w:t>
      </w:r>
      <w:r>
        <w:rPr>
          <w:rFonts w:cs="Arial"/>
          <w:szCs w:val="21"/>
        </w:rPr>
        <w:t>for</w:t>
      </w:r>
      <w:r w:rsidRPr="009A3D24">
        <w:rPr>
          <w:rFonts w:cs="Arial"/>
          <w:szCs w:val="21"/>
        </w:rPr>
        <w:t xml:space="preserve"> the: </w:t>
      </w:r>
    </w:p>
    <w:p w:rsidR="00C241C1" w:rsidRPr="007C1E83" w:rsidRDefault="00C241C1" w:rsidP="00C241C1">
      <w:pPr>
        <w:pStyle w:val="ListParagraph"/>
        <w:numPr>
          <w:ilvl w:val="0"/>
          <w:numId w:val="20"/>
        </w:numPr>
        <w:rPr>
          <w:rFonts w:cs="Arial"/>
          <w:szCs w:val="21"/>
        </w:rPr>
      </w:pPr>
      <w:r w:rsidRPr="007C1E83">
        <w:rPr>
          <w:rFonts w:cs="Arial"/>
          <w:szCs w:val="21"/>
        </w:rPr>
        <w:t>Load Process: Run-times, completion rates, insert numbers, update numbers, and row counts.</w:t>
      </w:r>
    </w:p>
    <w:p w:rsidR="00C241C1" w:rsidRPr="007C1E83" w:rsidRDefault="00C241C1" w:rsidP="00C241C1">
      <w:pPr>
        <w:pStyle w:val="ListParagraph"/>
        <w:numPr>
          <w:ilvl w:val="0"/>
          <w:numId w:val="20"/>
        </w:numPr>
        <w:rPr>
          <w:rFonts w:cs="Arial"/>
          <w:szCs w:val="21"/>
        </w:rPr>
      </w:pPr>
      <w:r w:rsidRPr="007C1E83">
        <w:rPr>
          <w:rFonts w:cs="Arial"/>
          <w:szCs w:val="21"/>
        </w:rPr>
        <w:t xml:space="preserve">Database: Growth of tables, files, and indexes. Information about CPU utilization, RAM access, I/O throughput and I/O wait times. </w:t>
      </w:r>
    </w:p>
    <w:p w:rsidR="00C241C1" w:rsidRDefault="00C241C1" w:rsidP="00C241C1">
      <w:pPr>
        <w:pStyle w:val="Heading4"/>
      </w:pPr>
      <w:r>
        <w:t>Error</w:t>
      </w:r>
      <w:r w:rsidRPr="005B0AC5">
        <w:t xml:space="preserve"> </w:t>
      </w:r>
      <w:r>
        <w:t>Mart</w:t>
      </w:r>
    </w:p>
    <w:p w:rsidR="00C241C1" w:rsidRDefault="00C241C1" w:rsidP="00C241C1">
      <w:pPr>
        <w:rPr>
          <w:rFonts w:cs="Arial"/>
          <w:b/>
          <w:color w:val="FF0000"/>
          <w:szCs w:val="21"/>
        </w:rPr>
      </w:pPr>
      <w:r>
        <w:rPr>
          <w:rFonts w:cs="Arial"/>
          <w:szCs w:val="21"/>
        </w:rPr>
        <w:t>The</w:t>
      </w:r>
      <w:r w:rsidRPr="00355D17">
        <w:rPr>
          <w:rFonts w:cs="Arial"/>
          <w:szCs w:val="20"/>
        </w:rPr>
        <w:t xml:space="preserve"> Error Mart </w:t>
      </w:r>
      <w:r>
        <w:rPr>
          <w:rFonts w:cs="Arial"/>
          <w:szCs w:val="20"/>
        </w:rPr>
        <w:t>is</w:t>
      </w:r>
      <w:r w:rsidRPr="00355D17">
        <w:rPr>
          <w:rFonts w:cs="Arial"/>
          <w:szCs w:val="20"/>
        </w:rPr>
        <w:t xml:space="preserve"> used to store the technical metrics about errors in the loading process and other functions of the data warehouse. The error mart can also be used to store poor </w:t>
      </w:r>
      <w:r w:rsidRPr="00355D17">
        <w:rPr>
          <w:rFonts w:cs="Arial"/>
          <w:color w:val="000000"/>
          <w:szCs w:val="20"/>
          <w:shd w:val="clear" w:color="auto" w:fill="FFFFFF"/>
        </w:rPr>
        <w:t>quality data, or d</w:t>
      </w:r>
      <w:r>
        <w:rPr>
          <w:rFonts w:cs="Arial"/>
          <w:color w:val="000000"/>
          <w:szCs w:val="20"/>
          <w:shd w:val="clear" w:color="auto" w:fill="FFFFFF"/>
        </w:rPr>
        <w:t xml:space="preserve">ata that breaks business rules, increasing the visibility of bad data. </w:t>
      </w:r>
    </w:p>
    <w:p w:rsidR="00C241C1" w:rsidRDefault="00C241C1" w:rsidP="00C241C1">
      <w:pPr>
        <w:pStyle w:val="Heading3"/>
      </w:pPr>
      <w:bookmarkStart w:id="124" w:name="_Toc468283814"/>
      <w:r>
        <w:t>B</w:t>
      </w:r>
      <w:r w:rsidRPr="006766DB">
        <w:t xml:space="preserve">usiness </w:t>
      </w:r>
      <w:r>
        <w:t>M</w:t>
      </w:r>
      <w:r w:rsidRPr="006766DB">
        <w:t>etadata</w:t>
      </w:r>
      <w:bookmarkEnd w:id="124"/>
    </w:p>
    <w:p w:rsidR="00C241C1" w:rsidRDefault="00C241C1" w:rsidP="00C241C1">
      <w:pPr>
        <w:rPr>
          <w:rFonts w:cs="Arial"/>
          <w:szCs w:val="21"/>
        </w:rPr>
      </w:pPr>
      <w:r w:rsidRPr="00751A85">
        <w:rPr>
          <w:rFonts w:cs="Arial"/>
          <w:szCs w:val="21"/>
        </w:rPr>
        <w:t xml:space="preserve">The business metadata will be maintained and managed by Master Data Services (MDS) and stored in the Meta </w:t>
      </w:r>
      <w:r>
        <w:rPr>
          <w:rFonts w:cs="Arial"/>
          <w:szCs w:val="21"/>
        </w:rPr>
        <w:t>Mart</w:t>
      </w:r>
      <w:r w:rsidRPr="00751A85">
        <w:rPr>
          <w:rFonts w:cs="Arial"/>
          <w:szCs w:val="21"/>
        </w:rPr>
        <w:t>. MDS enables business owners/data stewards to maintain core business entities. Ensuring uniform, accurate, and semantically consistent business definitions are published for analysis and reporting, while ensuring IT process control, security, and auditability is maintained.</w:t>
      </w:r>
    </w:p>
    <w:p w:rsidR="00C241C1" w:rsidRDefault="00C241C1" w:rsidP="00C241C1">
      <w:pPr>
        <w:pStyle w:val="Heading4"/>
      </w:pPr>
      <w:r w:rsidRPr="002D0871">
        <w:t xml:space="preserve">Meta </w:t>
      </w:r>
      <w:r>
        <w:t>Mart</w:t>
      </w:r>
    </w:p>
    <w:p w:rsidR="00C241C1" w:rsidRPr="006766DB" w:rsidRDefault="00C241C1" w:rsidP="00C241C1">
      <w:pPr>
        <w:rPr>
          <w:rFonts w:cs="Arial"/>
          <w:szCs w:val="21"/>
        </w:rPr>
      </w:pPr>
      <w:r>
        <w:rPr>
          <w:rFonts w:cs="Arial"/>
          <w:szCs w:val="21"/>
        </w:rPr>
        <w:t>The</w:t>
      </w:r>
      <w:r w:rsidRPr="006766DB">
        <w:rPr>
          <w:rFonts w:cs="Arial"/>
          <w:szCs w:val="21"/>
        </w:rPr>
        <w:t xml:space="preserve"> Meta </w:t>
      </w:r>
      <w:r>
        <w:rPr>
          <w:rFonts w:cs="Arial"/>
          <w:szCs w:val="21"/>
        </w:rPr>
        <w:t>Mart</w:t>
      </w:r>
      <w:r w:rsidRPr="006766DB">
        <w:rPr>
          <w:rFonts w:cs="Arial"/>
          <w:szCs w:val="21"/>
        </w:rPr>
        <w:t xml:space="preserve"> </w:t>
      </w:r>
      <w:r>
        <w:rPr>
          <w:rFonts w:cs="Arial"/>
          <w:szCs w:val="21"/>
        </w:rPr>
        <w:t>is</w:t>
      </w:r>
      <w:r w:rsidRPr="006766DB">
        <w:rPr>
          <w:rFonts w:cs="Arial"/>
          <w:szCs w:val="21"/>
        </w:rPr>
        <w:t xml:space="preserve"> used to store business metadata</w:t>
      </w:r>
      <w:r>
        <w:rPr>
          <w:rFonts w:cs="Arial"/>
          <w:szCs w:val="21"/>
        </w:rPr>
        <w:t xml:space="preserve"> (ontologies/taxonomies/definitions) and physical data model attribute names. Also stored are Functions (for translation) and technically implemented business rules that the ELT process will follow to interpret the data.</w:t>
      </w:r>
      <w:r w:rsidRPr="00751A85">
        <w:rPr>
          <w:rFonts w:cs="Arial"/>
          <w:color w:val="FF0000"/>
          <w:szCs w:val="21"/>
        </w:rPr>
        <w:t xml:space="preserve"> </w:t>
      </w:r>
    </w:p>
    <w:p w:rsidR="00C241C1" w:rsidRDefault="00C241C1" w:rsidP="00C241C1">
      <w:pPr>
        <w:rPr>
          <w:rFonts w:cs="Arial"/>
          <w:szCs w:val="21"/>
        </w:rPr>
      </w:pPr>
      <w:r w:rsidRPr="00751A85">
        <w:rPr>
          <w:rFonts w:cs="Arial"/>
          <w:b/>
          <w:szCs w:val="21"/>
        </w:rPr>
        <w:t>Note:</w:t>
      </w:r>
      <w:r>
        <w:rPr>
          <w:rFonts w:cs="Arial"/>
          <w:szCs w:val="21"/>
        </w:rPr>
        <w:t xml:space="preserve"> SQL Server Integration Services (SSIS) will be used to extract and load data from the Master Data Services (MDS) database to the Meta Mart. Once loaded to the Meta Mart, the data can be used across all reporting areas, to assist with dynamic reporting requirements (dataset owners, disclaimers, etc).</w:t>
      </w:r>
    </w:p>
    <w:p w:rsidR="00C241C1" w:rsidRDefault="00C241C1" w:rsidP="00C241C1">
      <w:pPr>
        <w:rPr>
          <w:rFonts w:cs="Arial"/>
          <w:szCs w:val="21"/>
        </w:rPr>
      </w:pPr>
      <w:r>
        <w:rPr>
          <w:rFonts w:cs="Arial"/>
          <w:szCs w:val="21"/>
        </w:rPr>
        <w:t>The following diagram provides a high level view of the metadata capture points within the ETL process flow:</w:t>
      </w:r>
    </w:p>
    <w:p w:rsidR="00C241C1" w:rsidRDefault="009402EF" w:rsidP="00C241C1">
      <w:pPr>
        <w:jc w:val="center"/>
      </w:pPr>
      <w:r>
        <w:rPr>
          <w:noProof/>
        </w:rPr>
        <w:object w:dxaOrig="11326" w:dyaOrig="4351">
          <v:shape id="_x0000_i1035" type="#_x0000_t75" alt="" style="width:450pt;height:172pt;mso-width-percent:0;mso-height-percent:0;mso-width-percent:0;mso-height-percent:0" o:ole="">
            <v:imagedata r:id="rId32" o:title=""/>
          </v:shape>
          <o:OLEObject Type="Embed" ProgID="Visio.Drawing.15" ShapeID="_x0000_i1035" DrawAspect="Content" ObjectID="_1633090941" r:id="rId33"/>
        </w:object>
      </w:r>
    </w:p>
    <w:p w:rsidR="00C241C1" w:rsidRDefault="00C241C1" w:rsidP="00C241C1">
      <w:pPr>
        <w:rPr>
          <w:szCs w:val="20"/>
        </w:rPr>
      </w:pPr>
      <w:r w:rsidRPr="00757E08">
        <w:rPr>
          <w:szCs w:val="20"/>
        </w:rPr>
        <w:t xml:space="preserve">The ETL audit checkpoints </w:t>
      </w:r>
      <w:r>
        <w:rPr>
          <w:szCs w:val="20"/>
        </w:rPr>
        <w:t>highlight</w:t>
      </w:r>
      <w:r w:rsidRPr="00757E08">
        <w:rPr>
          <w:szCs w:val="20"/>
        </w:rPr>
        <w:t xml:space="preserve"> the metadata capture points for information not captured </w:t>
      </w:r>
      <w:r>
        <w:rPr>
          <w:szCs w:val="20"/>
        </w:rPr>
        <w:t>in</w:t>
      </w:r>
      <w:r w:rsidRPr="00757E08">
        <w:rPr>
          <w:szCs w:val="20"/>
        </w:rPr>
        <w:t xml:space="preserve"> SSIS </w:t>
      </w:r>
      <w:proofErr w:type="spellStart"/>
      <w:r w:rsidRPr="00757E08">
        <w:rPr>
          <w:szCs w:val="20"/>
        </w:rPr>
        <w:t>cat</w:t>
      </w:r>
      <w:r>
        <w:rPr>
          <w:szCs w:val="20"/>
        </w:rPr>
        <w:t>a</w:t>
      </w:r>
      <w:r w:rsidRPr="00757E08">
        <w:rPr>
          <w:szCs w:val="20"/>
        </w:rPr>
        <w:t>log</w:t>
      </w:r>
      <w:proofErr w:type="spellEnd"/>
      <w:r w:rsidRPr="00757E08">
        <w:rPr>
          <w:szCs w:val="20"/>
        </w:rPr>
        <w:t xml:space="preserve"> logging. This can include row counts (dependent on level of logging selected)</w:t>
      </w:r>
      <w:r>
        <w:rPr>
          <w:szCs w:val="20"/>
        </w:rPr>
        <w:t xml:space="preserve"> and records inserted, updated, deleted, discarded, or rejected.</w:t>
      </w:r>
    </w:p>
    <w:p w:rsidR="00C241C1" w:rsidRPr="007C1E83" w:rsidRDefault="00C241C1" w:rsidP="00C241C1"/>
    <w:p w:rsidR="00C241C1" w:rsidRDefault="00C241C1" w:rsidP="00C241C1">
      <w:pPr>
        <w:pStyle w:val="Heading2"/>
      </w:pPr>
      <w:bookmarkStart w:id="125" w:name="_Toc468283815"/>
      <w:r>
        <w:t>Master Data Services</w:t>
      </w:r>
      <w:bookmarkEnd w:id="125"/>
    </w:p>
    <w:p w:rsidR="00C241C1" w:rsidRDefault="00C241C1" w:rsidP="00C241C1">
      <w:pPr>
        <w:rPr>
          <w:rFonts w:cs="Segoe UI"/>
          <w:b/>
          <w:szCs w:val="20"/>
          <w:shd w:val="clear" w:color="auto" w:fill="FFFFFF"/>
        </w:rPr>
      </w:pPr>
      <w:r w:rsidRPr="005A2F16">
        <w:rPr>
          <w:rFonts w:cs="Segoe UI"/>
          <w:szCs w:val="20"/>
          <w:shd w:val="clear" w:color="auto" w:fill="FFFFFF"/>
        </w:rPr>
        <w:t>The MDS solution provides the components to centrali</w:t>
      </w:r>
      <w:r>
        <w:rPr>
          <w:rFonts w:cs="Segoe UI"/>
          <w:szCs w:val="20"/>
          <w:shd w:val="clear" w:color="auto" w:fill="FFFFFF"/>
        </w:rPr>
        <w:t>s</w:t>
      </w:r>
      <w:r w:rsidRPr="005A2F16">
        <w:rPr>
          <w:rFonts w:cs="Segoe UI"/>
          <w:szCs w:val="20"/>
          <w:shd w:val="clear" w:color="auto" w:fill="FFFFFF"/>
        </w:rPr>
        <w:t>e the storage and maintenance of the master data. It prov</w:t>
      </w:r>
      <w:r>
        <w:rPr>
          <w:rFonts w:cs="Segoe UI"/>
          <w:szCs w:val="20"/>
          <w:shd w:val="clear" w:color="auto" w:fill="FFFFFF"/>
        </w:rPr>
        <w:t>ides a configurable database (</w:t>
      </w:r>
      <w:r w:rsidRPr="005A2F16">
        <w:rPr>
          <w:rFonts w:cs="Segoe UI"/>
          <w:szCs w:val="20"/>
          <w:shd w:val="clear" w:color="auto" w:fill="FFFFFF"/>
        </w:rPr>
        <w:t xml:space="preserve">SQL Server database), user interfaces (Excel Add-in and a web UI), a configurable business rule engine, a mechanism to extract the catalogued master data for use in downstream </w:t>
      </w:r>
      <w:r w:rsidRPr="00EB5A88">
        <w:rPr>
          <w:rFonts w:cs="Segoe UI"/>
          <w:szCs w:val="20"/>
          <w:shd w:val="clear" w:color="auto" w:fill="FFFFFF"/>
        </w:rPr>
        <w:t>systems and a full security model.</w:t>
      </w:r>
      <w:r w:rsidRPr="00EB5A88">
        <w:rPr>
          <w:rFonts w:cs="Segoe UI"/>
          <w:b/>
          <w:szCs w:val="20"/>
          <w:shd w:val="clear" w:color="auto" w:fill="FFFFFF"/>
        </w:rPr>
        <w:t xml:space="preserve"> </w:t>
      </w:r>
    </w:p>
    <w:p w:rsidR="00C241C1" w:rsidRPr="007C1E83" w:rsidRDefault="00C241C1" w:rsidP="00C241C1">
      <w:pPr>
        <w:rPr>
          <w:rFonts w:cs="Segoe UI"/>
          <w:szCs w:val="20"/>
          <w:shd w:val="clear" w:color="auto" w:fill="FFFFFF"/>
        </w:rPr>
      </w:pPr>
      <w:r>
        <w:rPr>
          <w:rFonts w:cs="Segoe UI"/>
          <w:szCs w:val="20"/>
          <w:shd w:val="clear" w:color="auto" w:fill="FFFFFF"/>
        </w:rPr>
        <w:t>The Master Data Services infrastructure (Web UI and Database) are hosted on the Integration Services server.</w:t>
      </w:r>
    </w:p>
    <w:p w:rsidR="00C241C1" w:rsidRPr="00EB5A88" w:rsidRDefault="00C241C1" w:rsidP="00C241C1">
      <w:pPr>
        <w:rPr>
          <w:rFonts w:cs="Segoe UI"/>
          <w:b/>
          <w:szCs w:val="20"/>
          <w:shd w:val="clear" w:color="auto" w:fill="FFFFFF"/>
        </w:rPr>
      </w:pPr>
      <w:r>
        <w:rPr>
          <w:rFonts w:cs="Segoe UI"/>
          <w:b/>
          <w:szCs w:val="20"/>
          <w:shd w:val="clear" w:color="auto" w:fill="FFFFFF"/>
        </w:rPr>
        <w:t xml:space="preserve">Note: </w:t>
      </w:r>
      <w:r w:rsidRPr="009A24AA">
        <w:rPr>
          <w:rFonts w:cs="Segoe UI"/>
          <w:szCs w:val="20"/>
          <w:shd w:val="clear" w:color="auto" w:fill="FFFFFF"/>
        </w:rPr>
        <w:t xml:space="preserve">The MDS database will only be accessible from the ADA environment. </w:t>
      </w:r>
      <w:r>
        <w:rPr>
          <w:rFonts w:cs="Segoe UI"/>
          <w:szCs w:val="20"/>
          <w:shd w:val="clear" w:color="auto" w:fill="FFFFFF"/>
        </w:rPr>
        <w:t>Therefore, those responsible for maintaining master data will require access to the ADA environment.</w:t>
      </w:r>
    </w:p>
    <w:p w:rsidR="00C241C1" w:rsidRPr="005A2F16" w:rsidRDefault="00C241C1" w:rsidP="00C241C1">
      <w:pPr>
        <w:rPr>
          <w:rFonts w:cs="Arial"/>
          <w:szCs w:val="21"/>
        </w:rPr>
      </w:pPr>
      <w:r w:rsidRPr="005A2F16">
        <w:rPr>
          <w:rFonts w:cs="Arial"/>
          <w:szCs w:val="21"/>
        </w:rPr>
        <w:t>The following diagram shows a high level view of the MDS architecture:</w:t>
      </w:r>
    </w:p>
    <w:p w:rsidR="00C241C1" w:rsidRDefault="009402EF" w:rsidP="00C241C1">
      <w:pPr>
        <w:jc w:val="center"/>
      </w:pPr>
      <w:r>
        <w:rPr>
          <w:noProof/>
        </w:rPr>
        <w:object w:dxaOrig="5596" w:dyaOrig="4576">
          <v:shape id="_x0000_i1034" type="#_x0000_t75" alt="" style="width:280pt;height:227.5pt;mso-width-percent:0;mso-height-percent:0;mso-width-percent:0;mso-height-percent:0" o:ole="">
            <v:imagedata r:id="rId34" o:title=""/>
          </v:shape>
          <o:OLEObject Type="Embed" ProgID="Visio.Drawing.15" ShapeID="_x0000_i1034" DrawAspect="Content" ObjectID="_1633090942" r:id="rId35"/>
        </w:object>
      </w:r>
    </w:p>
    <w:p w:rsidR="00C241C1" w:rsidRDefault="00185FB4" w:rsidP="00C241C1">
      <w:pPr>
        <w:rPr>
          <w:lang w:val="en-AU"/>
        </w:rPr>
      </w:pPr>
      <w:r>
        <w:rPr>
          <w:lang w:val="en-AU"/>
        </w:rPr>
        <w:t xml:space="preserve">The DAP primarily stores </w:t>
      </w:r>
      <w:r w:rsidRPr="00C14C76">
        <w:rPr>
          <w:b/>
          <w:lang w:val="en-AU"/>
        </w:rPr>
        <w:t>managed copies of reference data</w:t>
      </w:r>
      <w:r>
        <w:rPr>
          <w:lang w:val="en-AU"/>
        </w:rPr>
        <w:t>, and is not the source system for Master Data.</w:t>
      </w:r>
      <w:r w:rsidR="009868F9">
        <w:rPr>
          <w:lang w:val="en-AU"/>
        </w:rPr>
        <w:t xml:space="preserve"> The DAP does not make a good MDM solution in and of itself as it has no way to write-back to source systems with quality rows.</w:t>
      </w:r>
      <w:r>
        <w:rPr>
          <w:lang w:val="en-AU"/>
        </w:rPr>
        <w:t xml:space="preserve"> The only exception is the Access database currently being used to assist in TORS survey processing, which will be converted from Access to a SQL Server tables and stored on the Integration Server, with the current data sets being loaded into the Data Vault nightly. As all reference data is stored in the Vault format, full lineage and history of this reference data is stored, allowing it to be queried as it was at any point in time in the past.</w:t>
      </w:r>
    </w:p>
    <w:p w:rsidR="00C241C1" w:rsidRDefault="00C241C1" w:rsidP="00C241C1">
      <w:pPr>
        <w:pStyle w:val="Heading2"/>
      </w:pPr>
      <w:bookmarkStart w:id="126" w:name="_Toc468283816"/>
      <w:r>
        <w:lastRenderedPageBreak/>
        <w:t>Data Quality and Transformation Process</w:t>
      </w:r>
      <w:bookmarkEnd w:id="126"/>
    </w:p>
    <w:p w:rsidR="00C241C1" w:rsidRPr="00D4403C" w:rsidRDefault="00C241C1" w:rsidP="00C241C1">
      <w:pPr>
        <w:rPr>
          <w:rFonts w:cs="Arial"/>
          <w:color w:val="222222"/>
          <w:szCs w:val="21"/>
        </w:rPr>
      </w:pPr>
      <w:r>
        <w:rPr>
          <w:rFonts w:cs="Arial"/>
          <w:color w:val="222222"/>
          <w:szCs w:val="21"/>
        </w:rPr>
        <w:t xml:space="preserve">The </w:t>
      </w:r>
      <w:r w:rsidRPr="00D4403C">
        <w:rPr>
          <w:rFonts w:cs="Arial"/>
          <w:color w:val="222222"/>
          <w:szCs w:val="21"/>
        </w:rPr>
        <w:t>datasets</w:t>
      </w:r>
      <w:r>
        <w:rPr>
          <w:rFonts w:cs="Arial"/>
          <w:color w:val="222222"/>
          <w:szCs w:val="21"/>
        </w:rPr>
        <w:t xml:space="preserve"> fed into the EDW</w:t>
      </w:r>
      <w:r w:rsidRPr="00D4403C">
        <w:rPr>
          <w:rFonts w:cs="Arial"/>
          <w:color w:val="222222"/>
          <w:szCs w:val="21"/>
        </w:rPr>
        <w:t>, play an important role in PTVs operational, tactical, strategic, and financial decisions, and must therefore be accurate. However, there is a risk of data quality issues with these datasets that require a quality review and transformation process, involving a review and adjustment of the data that is received from the operational systems.</w:t>
      </w:r>
    </w:p>
    <w:p w:rsidR="00C241C1" w:rsidRDefault="00C241C1" w:rsidP="00C241C1">
      <w:pPr>
        <w:rPr>
          <w:rFonts w:cs="Arial"/>
          <w:color w:val="222222"/>
          <w:szCs w:val="21"/>
        </w:rPr>
      </w:pPr>
      <w:r w:rsidRPr="00D4403C">
        <w:rPr>
          <w:rFonts w:cs="Arial"/>
          <w:color w:val="222222"/>
          <w:szCs w:val="21"/>
        </w:rPr>
        <w:t xml:space="preserve">The DAP architecture aims to provide the flexibility that PTV requires without compromising Data Warehouse best practices and at the same time providing a mechanism to improve the quality of data overtime. </w:t>
      </w:r>
    </w:p>
    <w:p w:rsidR="00C241C1" w:rsidRDefault="00C241C1" w:rsidP="00C241C1">
      <w:pPr>
        <w:rPr>
          <w:rFonts w:cs="Arial"/>
          <w:color w:val="222222"/>
          <w:szCs w:val="21"/>
        </w:rPr>
      </w:pPr>
      <w:r w:rsidRPr="00D4403C">
        <w:rPr>
          <w:rFonts w:cs="Arial"/>
          <w:color w:val="222222"/>
          <w:szCs w:val="21"/>
        </w:rPr>
        <w:t>The following diagram shows</w:t>
      </w:r>
      <w:r>
        <w:rPr>
          <w:rFonts w:cs="Arial"/>
          <w:color w:val="222222"/>
          <w:szCs w:val="21"/>
        </w:rPr>
        <w:t xml:space="preserve"> the</w:t>
      </w:r>
      <w:r w:rsidRPr="00D4403C">
        <w:rPr>
          <w:rFonts w:cs="Arial"/>
          <w:color w:val="222222"/>
          <w:szCs w:val="21"/>
        </w:rPr>
        <w:t xml:space="preserve"> data flow and quality process for incoming datasets</w:t>
      </w:r>
      <w:r>
        <w:rPr>
          <w:rFonts w:cs="Arial"/>
          <w:color w:val="222222"/>
          <w:szCs w:val="21"/>
        </w:rPr>
        <w:t>:</w:t>
      </w:r>
    </w:p>
    <w:p w:rsidR="00C241C1" w:rsidRPr="0082759B" w:rsidRDefault="009402EF" w:rsidP="00C241C1">
      <w:pPr>
        <w:jc w:val="center"/>
        <w:rPr>
          <w:rFonts w:cs="Arial"/>
          <w:color w:val="222222"/>
          <w:szCs w:val="21"/>
        </w:rPr>
      </w:pPr>
      <w:r>
        <w:rPr>
          <w:noProof/>
        </w:rPr>
        <w:object w:dxaOrig="11326" w:dyaOrig="5956">
          <v:shape id="_x0000_i1033" type="#_x0000_t75" alt="" style="width:450pt;height:237.5pt;mso-width-percent:0;mso-height-percent:0;mso-width-percent:0;mso-height-percent:0" o:ole="">
            <v:imagedata r:id="rId36" o:title=""/>
          </v:shape>
          <o:OLEObject Type="Embed" ProgID="Visio.Drawing.15" ShapeID="_x0000_i1033" DrawAspect="Content" ObjectID="_1633090943" r:id="rId37"/>
        </w:object>
      </w:r>
    </w:p>
    <w:p w:rsidR="00C241C1" w:rsidRPr="0068295E" w:rsidRDefault="00C241C1" w:rsidP="00C241C1">
      <w:pPr>
        <w:rPr>
          <w:lang w:val="en-AU"/>
        </w:rPr>
      </w:pPr>
      <w:r w:rsidRPr="0068295E">
        <w:rPr>
          <w:lang w:val="en-AU"/>
        </w:rPr>
        <w:t xml:space="preserve">The DAP implementation will use DQS to perform data cleansing. DQS is a knowledge-driven data quality product. It enables administrators and data stewards to build a knowledge base of data quality rules which is then used to perform a variety of critical data quality tasks, including correction, enrichment, standardization, and de-duplication of your data. </w:t>
      </w:r>
    </w:p>
    <w:p w:rsidR="00C241C1" w:rsidRPr="0068295E" w:rsidRDefault="00C241C1" w:rsidP="00C241C1">
      <w:pPr>
        <w:rPr>
          <w:lang w:val="en-AU"/>
        </w:rPr>
      </w:pPr>
      <w:r w:rsidRPr="0068295E">
        <w:rPr>
          <w:lang w:val="en-AU"/>
        </w:rPr>
        <w:t>DQS consists of Data Quality Server and Data Quality Client, both of which are installed as part of Microsoft SQL Server 2014. Data Quality Client is a SQL Server shared feature that administrators and data stewards can use to perform computer-assisted data quality analyses and manage their data quality interactively as well as defining data quality rules in the DQS knowledge base.</w:t>
      </w:r>
    </w:p>
    <w:p w:rsidR="00C241C1" w:rsidRPr="0068295E" w:rsidRDefault="00C241C1" w:rsidP="00C241C1">
      <w:pPr>
        <w:rPr>
          <w:lang w:val="en-AU"/>
        </w:rPr>
      </w:pPr>
      <w:r w:rsidRPr="0068295E">
        <w:rPr>
          <w:lang w:val="en-AU"/>
        </w:rPr>
        <w:t>The DAP solution will use the DQS cleansing components from within ETL components to perform data quality processes according to rules that are defined by data stewards in the DQS knowledge base. Best practices for data cleansing are:</w:t>
      </w:r>
    </w:p>
    <w:p w:rsidR="00C241C1" w:rsidRPr="0068295E" w:rsidRDefault="00C241C1" w:rsidP="00C241C1">
      <w:pPr>
        <w:pStyle w:val="ListParagraph"/>
        <w:numPr>
          <w:ilvl w:val="0"/>
          <w:numId w:val="22"/>
        </w:numPr>
        <w:rPr>
          <w:lang w:val="en-AU"/>
        </w:rPr>
      </w:pPr>
      <w:r w:rsidRPr="0068295E">
        <w:rPr>
          <w:lang w:val="en-AU"/>
        </w:rPr>
        <w:t>Data must be cleansed in the source system</w:t>
      </w:r>
    </w:p>
    <w:p w:rsidR="00C241C1" w:rsidRPr="0068295E" w:rsidRDefault="00C241C1" w:rsidP="00C241C1">
      <w:pPr>
        <w:pStyle w:val="ListParagraph"/>
        <w:numPr>
          <w:ilvl w:val="0"/>
          <w:numId w:val="22"/>
        </w:numPr>
        <w:rPr>
          <w:lang w:val="en-AU"/>
        </w:rPr>
      </w:pPr>
      <w:r w:rsidRPr="0068295E">
        <w:rPr>
          <w:lang w:val="en-AU"/>
        </w:rPr>
        <w:t>The cleansing process must record all data quality issues</w:t>
      </w:r>
    </w:p>
    <w:p w:rsidR="00C241C1" w:rsidRPr="0068295E" w:rsidRDefault="00C241C1" w:rsidP="00C241C1">
      <w:pPr>
        <w:pStyle w:val="ListParagraph"/>
        <w:numPr>
          <w:ilvl w:val="0"/>
          <w:numId w:val="22"/>
        </w:numPr>
        <w:rPr>
          <w:lang w:val="en-AU"/>
        </w:rPr>
      </w:pPr>
      <w:r w:rsidRPr="0068295E">
        <w:rPr>
          <w:lang w:val="en-AU"/>
        </w:rPr>
        <w:t>Data can be changed in the Business Vault as part of the cleansing process but these changes must be limited to changes that would not change the nature and meaning of the underlying data. Below are some examples:</w:t>
      </w:r>
    </w:p>
    <w:p w:rsidR="00C241C1" w:rsidRPr="0068295E" w:rsidRDefault="00C241C1" w:rsidP="00C241C1">
      <w:pPr>
        <w:pStyle w:val="ListParagraph"/>
        <w:numPr>
          <w:ilvl w:val="1"/>
          <w:numId w:val="22"/>
        </w:numPr>
        <w:rPr>
          <w:lang w:val="en-AU"/>
        </w:rPr>
      </w:pPr>
      <w:r w:rsidRPr="0068295E">
        <w:rPr>
          <w:lang w:val="en-AU"/>
        </w:rPr>
        <w:t>Reformatting a date - Acceptable</w:t>
      </w:r>
    </w:p>
    <w:p w:rsidR="00C241C1" w:rsidRPr="0068295E" w:rsidRDefault="00C241C1" w:rsidP="00C241C1">
      <w:pPr>
        <w:pStyle w:val="ListParagraph"/>
        <w:numPr>
          <w:ilvl w:val="1"/>
          <w:numId w:val="22"/>
        </w:numPr>
        <w:rPr>
          <w:lang w:val="en-AU"/>
        </w:rPr>
      </w:pPr>
      <w:r w:rsidRPr="0068295E">
        <w:rPr>
          <w:lang w:val="en-AU"/>
        </w:rPr>
        <w:t xml:space="preserve">Change of Address   - Not acceptable </w:t>
      </w:r>
    </w:p>
    <w:p w:rsidR="00C241C1" w:rsidRPr="0068295E" w:rsidRDefault="00C241C1" w:rsidP="00C241C1">
      <w:pPr>
        <w:pStyle w:val="ListParagraph"/>
        <w:numPr>
          <w:ilvl w:val="1"/>
          <w:numId w:val="22"/>
        </w:numPr>
        <w:rPr>
          <w:lang w:val="en-AU"/>
        </w:rPr>
      </w:pPr>
      <w:r w:rsidRPr="0068295E">
        <w:rPr>
          <w:lang w:val="en-AU"/>
        </w:rPr>
        <w:t>Reformatting an address – Acceptable</w:t>
      </w:r>
    </w:p>
    <w:p w:rsidR="00C241C1" w:rsidRPr="0068295E" w:rsidRDefault="00C241C1" w:rsidP="00C241C1">
      <w:pPr>
        <w:pStyle w:val="ListParagraph"/>
        <w:numPr>
          <w:ilvl w:val="1"/>
          <w:numId w:val="22"/>
        </w:numPr>
        <w:rPr>
          <w:lang w:val="en-AU"/>
        </w:rPr>
      </w:pPr>
      <w:r w:rsidRPr="0068295E">
        <w:rPr>
          <w:lang w:val="en-AU"/>
        </w:rPr>
        <w:t>Populating data with derived data – Acceptable.</w:t>
      </w:r>
    </w:p>
    <w:p w:rsidR="00C241C1" w:rsidRDefault="00C241C1" w:rsidP="00783A56"/>
    <w:p w:rsidR="00A76400" w:rsidRDefault="00A76400" w:rsidP="006A6153">
      <w:pPr>
        <w:pStyle w:val="Heading2"/>
      </w:pPr>
      <w:bookmarkStart w:id="127" w:name="_Toc468283817"/>
      <w:r>
        <w:lastRenderedPageBreak/>
        <w:t>Downstream Uses</w:t>
      </w:r>
      <w:bookmarkEnd w:id="127"/>
    </w:p>
    <w:p w:rsidR="00783372" w:rsidRDefault="00783372" w:rsidP="00A76400">
      <w:r>
        <w:t xml:space="preserve">While the Proof of Value is not currently scoped to deliver external feeds to downstream consumers, there are a number of ways this can be achieved </w:t>
      </w:r>
      <w:r w:rsidR="00AA1801">
        <w:t>programmatically</w:t>
      </w:r>
      <w:r>
        <w:t>, including:</w:t>
      </w:r>
    </w:p>
    <w:p w:rsidR="00783372" w:rsidRDefault="00783372" w:rsidP="005001B0">
      <w:pPr>
        <w:pStyle w:val="ListParagraph"/>
        <w:numPr>
          <w:ilvl w:val="0"/>
          <w:numId w:val="40"/>
        </w:numPr>
      </w:pPr>
      <w:r>
        <w:t>WCF OData Services, hosted as an Azure Service</w:t>
      </w:r>
    </w:p>
    <w:p w:rsidR="00AA1801" w:rsidRDefault="00AA1801" w:rsidP="005001B0">
      <w:pPr>
        <w:pStyle w:val="ListParagraph"/>
        <w:numPr>
          <w:ilvl w:val="0"/>
          <w:numId w:val="40"/>
        </w:numPr>
      </w:pPr>
      <w:r>
        <w:t>ASP.NET Web API application, outputting JSON</w:t>
      </w:r>
    </w:p>
    <w:p w:rsidR="00AA1801" w:rsidRDefault="00AA1801" w:rsidP="005001B0">
      <w:pPr>
        <w:pStyle w:val="ListParagraph"/>
        <w:numPr>
          <w:ilvl w:val="0"/>
          <w:numId w:val="40"/>
        </w:numPr>
      </w:pPr>
      <w:r>
        <w:t>SSIS jobs to extract from the EDW to a file, hosted on the FTPS server, or sent to a remote server</w:t>
      </w:r>
    </w:p>
    <w:p w:rsidR="00D34F4B" w:rsidRDefault="00D34F4B" w:rsidP="00525DAA">
      <w:r>
        <w:t>ADA users can also create these external feeds to run within the ADA environment</w:t>
      </w:r>
      <w:r w:rsidR="00353E7F">
        <w:t xml:space="preserve">, or they can be configured to run on production </w:t>
      </w:r>
      <w:r>
        <w:t>hosted on either the SharePoint servers, the Data Transfer host, or an additional web server.</w:t>
      </w:r>
    </w:p>
    <w:p w:rsidR="00AA1801" w:rsidRDefault="00AA1801" w:rsidP="00AA1801"/>
    <w:p w:rsidR="00A76400" w:rsidRDefault="00A76400" w:rsidP="006A6153">
      <w:pPr>
        <w:pStyle w:val="Heading2"/>
      </w:pPr>
      <w:bookmarkStart w:id="128" w:name="_Toc468283818"/>
      <w:r>
        <w:t>Future Consideration</w:t>
      </w:r>
      <w:bookmarkEnd w:id="128"/>
    </w:p>
    <w:p w:rsidR="00A76400" w:rsidRDefault="00AA1801" w:rsidP="00A76400">
      <w:r>
        <w:t>The DAP solution has been designed to allow f</w:t>
      </w:r>
      <w:r w:rsidR="00EB7951">
        <w:t xml:space="preserve">or flexibility and scalability, and utilises the power of the Microsoft BI stack to provide ongoing new features. </w:t>
      </w:r>
      <w:r w:rsidR="00EB7951" w:rsidRPr="003062C4">
        <w:t xml:space="preserve">One area where the Proof of Value DAP is </w:t>
      </w:r>
      <w:r w:rsidR="003062C4" w:rsidRPr="003062C4">
        <w:t>currently lightly defined is real-time analytics.</w:t>
      </w:r>
    </w:p>
    <w:p w:rsidR="00AA1801" w:rsidRDefault="00AA1801" w:rsidP="00A76400">
      <w:r>
        <w:t xml:space="preserve">As mentioned in section </w:t>
      </w:r>
      <w:r>
        <w:fldChar w:fldCharType="begin"/>
      </w:r>
      <w:r>
        <w:instrText xml:space="preserve"> REF _Ref435999379 \r \h </w:instrText>
      </w:r>
      <w:r>
        <w:fldChar w:fldCharType="separate"/>
      </w:r>
      <w:r w:rsidR="00393F49">
        <w:t>5.4.2.4</w:t>
      </w:r>
      <w:r>
        <w:fldChar w:fldCharType="end"/>
      </w:r>
      <w:r>
        <w:t xml:space="preserve">, Real-Time data can be integrated into the DAP by use of Azure Event Hubs and Stream Analytics. </w:t>
      </w:r>
      <w:r w:rsidR="00EB7951">
        <w:t>Alternatively, if Apache Storm is a better fit for the real-time computation requirements, a Storm implementation can be created (either on IaaS virtual machines, or with HDInsight Storm, which is in preview at time of writing).</w:t>
      </w:r>
    </w:p>
    <w:p w:rsidR="003062C4" w:rsidRDefault="003062C4" w:rsidP="003062C4">
      <w:pPr>
        <w:pStyle w:val="Heading3"/>
      </w:pPr>
      <w:bookmarkStart w:id="129" w:name="_Toc468283819"/>
      <w:r>
        <w:t>Scalability</w:t>
      </w:r>
      <w:bookmarkEnd w:id="129"/>
    </w:p>
    <w:p w:rsidR="00A76400" w:rsidRDefault="009040CE" w:rsidP="00783A56">
      <w:r>
        <w:t>Functionality scaling can be achieved by adding additional data sources, following the same process of Extracting to Data Lake, then loading into the EDW and then into Data Marts. Due to the Data Vault modelling methodology, additional data sources can be added to the Raw Data Vault without impacting any existing data sources, and transformed into the Business Vault. Once in the Business Vault, new data sources can be transformed into new Data Marts. An existing Data Mart that would receive new functionality from the additional data source will not be touched – instead a new Data Mart will be created, and once all reporting functionality has been transferred to the new Data Mart, the original Data Mart can be decommissioned.</w:t>
      </w:r>
    </w:p>
    <w:p w:rsidR="00783A56" w:rsidRDefault="00783A56" w:rsidP="00783A56"/>
    <w:p w:rsidR="00FE5736" w:rsidRPr="00894DA3" w:rsidRDefault="00FE5736" w:rsidP="00783A56">
      <w:pPr>
        <w:pStyle w:val="Heading2"/>
      </w:pPr>
      <w:bookmarkStart w:id="130" w:name="_Toc434392259"/>
      <w:bookmarkStart w:id="131" w:name="_Ref436129084"/>
      <w:bookmarkStart w:id="132" w:name="_Ref436129103"/>
      <w:bookmarkStart w:id="133" w:name="_Toc468283820"/>
      <w:r>
        <w:t>Data Migration Plan</w:t>
      </w:r>
      <w:bookmarkEnd w:id="130"/>
      <w:bookmarkEnd w:id="131"/>
      <w:bookmarkEnd w:id="132"/>
      <w:bookmarkEnd w:id="133"/>
    </w:p>
    <w:p w:rsidR="00D22191" w:rsidRDefault="00D22191" w:rsidP="001D4377">
      <w:pPr>
        <w:pStyle w:val="Heading3"/>
      </w:pPr>
      <w:bookmarkStart w:id="134" w:name="_Toc468283821"/>
      <w:proofErr w:type="spellStart"/>
      <w:r>
        <w:t>Metcard</w:t>
      </w:r>
      <w:proofErr w:type="spellEnd"/>
      <w:r>
        <w:t xml:space="preserve"> Data</w:t>
      </w:r>
      <w:bookmarkEnd w:id="134"/>
    </w:p>
    <w:p w:rsidR="00D22191" w:rsidRPr="006C3EB5" w:rsidRDefault="00D22191" w:rsidP="00D22191">
      <w:r>
        <w:t xml:space="preserve">The </w:t>
      </w:r>
      <w:proofErr w:type="spellStart"/>
      <w:r>
        <w:t>Metcard</w:t>
      </w:r>
      <w:proofErr w:type="spellEnd"/>
      <w:r>
        <w:t xml:space="preserve"> (</w:t>
      </w:r>
      <w:r w:rsidR="005C2432">
        <w:t>Automatic Ticketing System, or ATS</w:t>
      </w:r>
      <w:r>
        <w:t>) dataset is the only data set to be migrated from the existing source system to the Data Analytics Platform.</w:t>
      </w:r>
    </w:p>
    <w:p w:rsidR="00D22191" w:rsidRDefault="00D22191" w:rsidP="00D22191">
      <w:pPr>
        <w:pStyle w:val="Heading4"/>
      </w:pPr>
      <w:r>
        <w:t>Current State</w:t>
      </w:r>
    </w:p>
    <w:p w:rsidR="00D22191" w:rsidRDefault="005C2432" w:rsidP="00D22191">
      <w:r>
        <w:t xml:space="preserve">The ATS dataset is currently hosted in a SQL Server 2000 database on server p00823, in the </w:t>
      </w:r>
      <w:proofErr w:type="spellStart"/>
      <w:r>
        <w:t>CenITex</w:t>
      </w:r>
      <w:proofErr w:type="spellEnd"/>
      <w:r>
        <w:t xml:space="preserve"> Burwood data centre. Connectivity is available directly from PTV desktops to the SQL Server endpoint (TCP 1433) through standard SQL Server tools. The estimated size of this data is 2.5 TB uncompressed.</w:t>
      </w:r>
    </w:p>
    <w:p w:rsidR="005C2432" w:rsidRDefault="005C2432" w:rsidP="00D22191">
      <w:r>
        <w:t>All large volume data sets are partitioned into separate monthly tables.</w:t>
      </w:r>
    </w:p>
    <w:p w:rsidR="005C2432" w:rsidRDefault="005C2432" w:rsidP="005C2432">
      <w:r>
        <w:t xml:space="preserve">There are three main database areas: </w:t>
      </w:r>
    </w:p>
    <w:p w:rsidR="005C2432" w:rsidRDefault="005C2432" w:rsidP="005001B0">
      <w:pPr>
        <w:pStyle w:val="ListParagraph"/>
        <w:numPr>
          <w:ilvl w:val="0"/>
          <w:numId w:val="8"/>
        </w:numPr>
      </w:pPr>
      <w:r>
        <w:t xml:space="preserve">ATS_REF_01 - containing the raw transactional and reference data.  </w:t>
      </w:r>
      <w:r w:rsidR="00AC3A19">
        <w:t>This is an Operational Data Store database</w:t>
      </w:r>
      <w:r>
        <w:t xml:space="preserve">. </w:t>
      </w:r>
    </w:p>
    <w:p w:rsidR="005C2432" w:rsidRDefault="005C2432" w:rsidP="005001B0">
      <w:pPr>
        <w:pStyle w:val="ListParagraph"/>
        <w:numPr>
          <w:ilvl w:val="0"/>
          <w:numId w:val="8"/>
        </w:numPr>
      </w:pPr>
      <w:r>
        <w:t xml:space="preserve">ATS_RPT_01 - containing the data cubes and associated dimensions.  </w:t>
      </w:r>
      <w:r w:rsidR="00AC3A19">
        <w:t xml:space="preserve">The cube summary tables will be loaded into the DAP </w:t>
      </w:r>
      <w:proofErr w:type="spellStart"/>
      <w:r w:rsidR="00AC3A19">
        <w:t>Metcard</w:t>
      </w:r>
      <w:proofErr w:type="spellEnd"/>
      <w:r w:rsidR="00AC3A19">
        <w:t xml:space="preserve"> Data Mart as is.</w:t>
      </w:r>
      <w:r>
        <w:t xml:space="preserve"> </w:t>
      </w:r>
      <w:r w:rsidR="00AC3A19">
        <w:t>The Proof of Value DAP will not create an SSAS cube on top of these summary tables, but PTV may perform this activity.</w:t>
      </w:r>
    </w:p>
    <w:p w:rsidR="005C2432" w:rsidRDefault="005C2432" w:rsidP="005001B0">
      <w:pPr>
        <w:pStyle w:val="ListParagraph"/>
        <w:numPr>
          <w:ilvl w:val="0"/>
          <w:numId w:val="8"/>
        </w:numPr>
      </w:pPr>
      <w:r>
        <w:lastRenderedPageBreak/>
        <w:t xml:space="preserve">ATS_QRY_01- a working space for users to store result sets and other user created or imported data sets.   This also contains the tables underpinning the </w:t>
      </w:r>
      <w:proofErr w:type="spellStart"/>
      <w:r>
        <w:t>Metcard</w:t>
      </w:r>
      <w:proofErr w:type="spellEnd"/>
      <w:r>
        <w:t xml:space="preserve">-based Station Patronage Model.   </w:t>
      </w:r>
    </w:p>
    <w:p w:rsidR="005C2432" w:rsidRDefault="005C2432" w:rsidP="00D22191">
      <w:r>
        <w:t xml:space="preserve">The </w:t>
      </w:r>
      <w:proofErr w:type="spellStart"/>
      <w:r>
        <w:t>Metcard</w:t>
      </w:r>
      <w:proofErr w:type="spellEnd"/>
      <w:r>
        <w:t xml:space="preserve"> data</w:t>
      </w:r>
      <w:r w:rsidRPr="005C2432">
        <w:t xml:space="preserve">set </w:t>
      </w:r>
      <w:r>
        <w:t xml:space="preserve">is </w:t>
      </w:r>
      <w:r w:rsidRPr="005C2432">
        <w:t>not in daily use; it is only used occasionally to answer specific ad hoc questions.  The export process will not be disrupting any business processes</w:t>
      </w:r>
      <w:r>
        <w:t>.</w:t>
      </w:r>
    </w:p>
    <w:p w:rsidR="00D22191" w:rsidRDefault="00D22191" w:rsidP="00D22191">
      <w:pPr>
        <w:pStyle w:val="Heading4"/>
      </w:pPr>
      <w:r>
        <w:t>Target State</w:t>
      </w:r>
    </w:p>
    <w:p w:rsidR="00D22191" w:rsidRDefault="005C2432" w:rsidP="00D22191">
      <w:r>
        <w:t>The ATS dataset can be loaded into three possible areas:</w:t>
      </w:r>
    </w:p>
    <w:p w:rsidR="005C2432" w:rsidRDefault="005C2432" w:rsidP="005001B0">
      <w:pPr>
        <w:pStyle w:val="ListParagraph"/>
        <w:numPr>
          <w:ilvl w:val="0"/>
          <w:numId w:val="9"/>
        </w:numPr>
      </w:pPr>
      <w:r>
        <w:t>The Data Lake, stored as flat files in blob storage</w:t>
      </w:r>
    </w:p>
    <w:p w:rsidR="005C2432" w:rsidRDefault="005C2432" w:rsidP="005001B0">
      <w:pPr>
        <w:pStyle w:val="ListParagraph"/>
        <w:numPr>
          <w:ilvl w:val="0"/>
          <w:numId w:val="9"/>
        </w:numPr>
      </w:pPr>
      <w:r>
        <w:t>The DAP Azure SQL Data Warehouse</w:t>
      </w:r>
    </w:p>
    <w:p w:rsidR="005C2432" w:rsidRDefault="005C2432" w:rsidP="005001B0">
      <w:pPr>
        <w:pStyle w:val="ListParagraph"/>
        <w:numPr>
          <w:ilvl w:val="0"/>
          <w:numId w:val="9"/>
        </w:numPr>
      </w:pPr>
      <w:r>
        <w:t>A separate Azure SQL Data Warehouse to remove the bulk of raw transactional data</w:t>
      </w:r>
      <w:r w:rsidR="00C75CFF">
        <w:t xml:space="preserve"> from the DAP data warehouse.</w:t>
      </w:r>
    </w:p>
    <w:p w:rsidR="00C75CFF" w:rsidRDefault="00C75CFF" w:rsidP="00D22191">
      <w:r>
        <w:t>All source files extracted from the ATS system will be stored in the Data Lake as is, regardless of whether they are also stored in a relational database.</w:t>
      </w:r>
    </w:p>
    <w:p w:rsidR="005C2432" w:rsidRDefault="005C2432" w:rsidP="00D22191">
      <w:r>
        <w:t xml:space="preserve">Due to the bulk of the ATS_REF_01 transactional data, this will be stored in the Data Lake only, to be accessed via </w:t>
      </w:r>
      <w:proofErr w:type="spellStart"/>
      <w:r>
        <w:t>PolyBase</w:t>
      </w:r>
      <w:proofErr w:type="spellEnd"/>
      <w:r>
        <w:t xml:space="preserve"> if required.</w:t>
      </w:r>
      <w:r w:rsidR="00AC3A19">
        <w:t xml:space="preserve"> The server used to migrate the ATS data will still be available (turned off unless needed), and can be used to view the data in SQL Server 2014 format.</w:t>
      </w:r>
    </w:p>
    <w:p w:rsidR="00C75CFF" w:rsidRDefault="00C75CFF" w:rsidP="00D22191">
      <w:r>
        <w:t xml:space="preserve">The ATS_RPT01 dataset containing summarised cubes and dimensions and the </w:t>
      </w:r>
      <w:proofErr w:type="spellStart"/>
      <w:r>
        <w:t>Metcard</w:t>
      </w:r>
      <w:proofErr w:type="spellEnd"/>
      <w:r>
        <w:t xml:space="preserve"> Station Patronage Model will be stored in the </w:t>
      </w:r>
      <w:proofErr w:type="spellStart"/>
      <w:r>
        <w:t>Metcard</w:t>
      </w:r>
      <w:proofErr w:type="spellEnd"/>
      <w:r>
        <w:t xml:space="preserve"> </w:t>
      </w:r>
      <w:r w:rsidR="000A0EDB">
        <w:t>Data</w:t>
      </w:r>
      <w:r>
        <w:t xml:space="preserve"> Mart. This will be stored as is, with only minor changes where required if it uses data types that are not supported by the SQL Data Warehouse.</w:t>
      </w:r>
    </w:p>
    <w:p w:rsidR="00B04EB5" w:rsidRDefault="00B04EB5">
      <w:r>
        <w:t>The p00823 server that currently hosts the historical ATS data can be decommissioned once the data is safely in the DAP, however this activity is not in scope of the DAP.</w:t>
      </w:r>
    </w:p>
    <w:p w:rsidR="00E67A48" w:rsidRDefault="00E67A48">
      <w:r>
        <w:t xml:space="preserve">A future use of the </w:t>
      </w:r>
      <w:proofErr w:type="spellStart"/>
      <w:r>
        <w:t>Metcard</w:t>
      </w:r>
      <w:proofErr w:type="spellEnd"/>
      <w:r>
        <w:t xml:space="preserve"> data may be to translate it into a unified format to enable reporting over the </w:t>
      </w:r>
      <w:proofErr w:type="spellStart"/>
      <w:r>
        <w:t>Metcard</w:t>
      </w:r>
      <w:proofErr w:type="spellEnd"/>
      <w:r>
        <w:t xml:space="preserve"> and myki data using the same format. As the </w:t>
      </w:r>
      <w:proofErr w:type="spellStart"/>
      <w:r>
        <w:t>Metcard</w:t>
      </w:r>
      <w:proofErr w:type="spellEnd"/>
      <w:r>
        <w:t xml:space="preserve"> data has a much larger grain than myki, this unification exercise is out of scope for the POV, but the data is provided in the EDW for analysis in the ADA environment. </w:t>
      </w:r>
    </w:p>
    <w:p w:rsidR="005C2432" w:rsidRDefault="005C2432" w:rsidP="00D22191"/>
    <w:p w:rsidR="00D22191" w:rsidRDefault="00D22191" w:rsidP="00D22191">
      <w:pPr>
        <w:pStyle w:val="Heading4"/>
      </w:pPr>
      <w:r>
        <w:t>Migration Process</w:t>
      </w:r>
    </w:p>
    <w:p w:rsidR="004F65C9" w:rsidRDefault="004F65C9" w:rsidP="004F65C9">
      <w:pPr>
        <w:tabs>
          <w:tab w:val="left" w:pos="1575"/>
        </w:tabs>
      </w:pPr>
      <w:r>
        <w:t>The process for migrating the ATS dataset to the DAP environment is:</w:t>
      </w:r>
    </w:p>
    <w:p w:rsidR="00D22191" w:rsidRDefault="004F65C9" w:rsidP="005001B0">
      <w:pPr>
        <w:pStyle w:val="ListParagraph"/>
        <w:numPr>
          <w:ilvl w:val="0"/>
          <w:numId w:val="10"/>
        </w:numPr>
        <w:tabs>
          <w:tab w:val="left" w:pos="1575"/>
        </w:tabs>
      </w:pPr>
      <w:r>
        <w:t>Identify required tables to be extracted.</w:t>
      </w:r>
    </w:p>
    <w:p w:rsidR="004316C0" w:rsidRDefault="004316C0" w:rsidP="005001B0">
      <w:pPr>
        <w:pStyle w:val="ListParagraph"/>
        <w:numPr>
          <w:ilvl w:val="0"/>
          <w:numId w:val="10"/>
        </w:numPr>
        <w:tabs>
          <w:tab w:val="left" w:pos="1575"/>
        </w:tabs>
      </w:pPr>
      <w:proofErr w:type="spellStart"/>
      <w:r>
        <w:t>CenITex</w:t>
      </w:r>
      <w:proofErr w:type="spellEnd"/>
      <w:r>
        <w:t xml:space="preserve"> provide compressed backups of the ATS databases</w:t>
      </w:r>
    </w:p>
    <w:p w:rsidR="004316C0" w:rsidRDefault="004316C0" w:rsidP="005001B0">
      <w:pPr>
        <w:pStyle w:val="ListParagraph"/>
        <w:numPr>
          <w:ilvl w:val="0"/>
          <w:numId w:val="10"/>
        </w:numPr>
        <w:tabs>
          <w:tab w:val="left" w:pos="1575"/>
        </w:tabs>
      </w:pPr>
      <w:r>
        <w:t>Provision a SQL Server 2008 R2 and 2014 instance in the DAP Azure environment to restore the databases. Upgrade all databases to SQL Server 2014 format (using SQL Server 2008 R2 as a go-between, as there is no direct upgrade path from SQL Server 2000 to 2014).</w:t>
      </w:r>
    </w:p>
    <w:p w:rsidR="004F65C9" w:rsidRDefault="004F65C9" w:rsidP="005001B0">
      <w:pPr>
        <w:pStyle w:val="ListParagraph"/>
        <w:numPr>
          <w:ilvl w:val="0"/>
          <w:numId w:val="10"/>
        </w:numPr>
        <w:tabs>
          <w:tab w:val="left" w:pos="1575"/>
        </w:tabs>
      </w:pPr>
      <w:r>
        <w:t>Extract each table to CSV format and compress the file</w:t>
      </w:r>
      <w:r w:rsidR="004316C0">
        <w:t xml:space="preserve"> using </w:t>
      </w:r>
      <w:proofErr w:type="spellStart"/>
      <w:r w:rsidR="004316C0">
        <w:t>gzip</w:t>
      </w:r>
      <w:proofErr w:type="spellEnd"/>
      <w:r>
        <w:t xml:space="preserve">. </w:t>
      </w:r>
      <w:r>
        <w:rPr>
          <w:szCs w:val="20"/>
        </w:rPr>
        <w:t xml:space="preserve">Large datasets that are partitioned by time period will be extracted in monthly </w:t>
      </w:r>
      <w:r w:rsidRPr="004F65C9">
        <w:rPr>
          <w:szCs w:val="20"/>
        </w:rPr>
        <w:t xml:space="preserve">chunks </w:t>
      </w:r>
      <w:r>
        <w:rPr>
          <w:szCs w:val="20"/>
        </w:rPr>
        <w:t>(these should already be in the format of one table per month, due to SQL Server 2000 not having table partitioning functionality).</w:t>
      </w:r>
    </w:p>
    <w:p w:rsidR="004F65C9" w:rsidRPr="004F65C9" w:rsidRDefault="004F65C9" w:rsidP="005001B0">
      <w:pPr>
        <w:pStyle w:val="ListParagraph"/>
        <w:numPr>
          <w:ilvl w:val="0"/>
          <w:numId w:val="10"/>
        </w:numPr>
        <w:tabs>
          <w:tab w:val="left" w:pos="1575"/>
        </w:tabs>
      </w:pPr>
      <w:r>
        <w:t xml:space="preserve">Upload all files to the Data Lake via </w:t>
      </w:r>
      <w:r>
        <w:rPr>
          <w:lang w:val="en-AU"/>
        </w:rPr>
        <w:t xml:space="preserve">Azure Blob Upload API (HTTPS). The files will be located in the </w:t>
      </w:r>
      <w:proofErr w:type="spellStart"/>
      <w:r>
        <w:rPr>
          <w:lang w:val="en-AU"/>
        </w:rPr>
        <w:t>Metcard</w:t>
      </w:r>
      <w:proofErr w:type="spellEnd"/>
      <w:r>
        <w:rPr>
          <w:lang w:val="en-AU"/>
        </w:rPr>
        <w:t xml:space="preserve"> container of the MACA storage account.</w:t>
      </w:r>
    </w:p>
    <w:p w:rsidR="004F65C9" w:rsidRDefault="004F65C9" w:rsidP="005001B0">
      <w:pPr>
        <w:pStyle w:val="ListParagraph"/>
        <w:numPr>
          <w:ilvl w:val="0"/>
          <w:numId w:val="10"/>
        </w:numPr>
        <w:tabs>
          <w:tab w:val="left" w:pos="1575"/>
        </w:tabs>
      </w:pPr>
      <w:r>
        <w:rPr>
          <w:lang w:val="en-AU"/>
        </w:rPr>
        <w:t xml:space="preserve">Bulk load ATS_RPT_01 and ATS_QRY_01 data sets into the </w:t>
      </w:r>
      <w:proofErr w:type="spellStart"/>
      <w:r>
        <w:rPr>
          <w:lang w:val="en-AU"/>
        </w:rPr>
        <w:t>Metcard</w:t>
      </w:r>
      <w:proofErr w:type="spellEnd"/>
      <w:r>
        <w:rPr>
          <w:lang w:val="en-AU"/>
        </w:rPr>
        <w:t xml:space="preserve"> </w:t>
      </w:r>
      <w:r w:rsidR="00940723">
        <w:rPr>
          <w:lang w:val="en-AU"/>
        </w:rPr>
        <w:t>Data</w:t>
      </w:r>
      <w:r>
        <w:rPr>
          <w:lang w:val="en-AU"/>
        </w:rPr>
        <w:t xml:space="preserve"> Mart via </w:t>
      </w:r>
      <w:proofErr w:type="spellStart"/>
      <w:r>
        <w:rPr>
          <w:lang w:val="en-AU"/>
        </w:rPr>
        <w:t>PolyBase</w:t>
      </w:r>
      <w:proofErr w:type="spellEnd"/>
      <w:r>
        <w:rPr>
          <w:lang w:val="en-AU"/>
        </w:rPr>
        <w:t xml:space="preserve"> (</w:t>
      </w:r>
      <w:proofErr w:type="spellStart"/>
      <w:r>
        <w:rPr>
          <w:lang w:val="en-AU"/>
        </w:rPr>
        <w:t>PolyBase</w:t>
      </w:r>
      <w:proofErr w:type="spellEnd"/>
      <w:r>
        <w:rPr>
          <w:lang w:val="en-AU"/>
        </w:rPr>
        <w:t xml:space="preserve"> can access zipped files without decompressing first). </w:t>
      </w:r>
    </w:p>
    <w:p w:rsidR="004F65C9" w:rsidRDefault="004F65C9" w:rsidP="00D22191"/>
    <w:p w:rsidR="00B04EB5" w:rsidRDefault="00B04EB5" w:rsidP="00B04EB5">
      <w:pPr>
        <w:pStyle w:val="Heading3"/>
      </w:pPr>
      <w:bookmarkStart w:id="135" w:name="_Toc440339719"/>
      <w:bookmarkStart w:id="136" w:name="_Toc440354352"/>
      <w:bookmarkStart w:id="137" w:name="_Toc440339720"/>
      <w:bookmarkStart w:id="138" w:name="_Toc440354353"/>
      <w:bookmarkStart w:id="139" w:name="_Toc468283822"/>
      <w:bookmarkEnd w:id="135"/>
      <w:bookmarkEnd w:id="136"/>
      <w:bookmarkEnd w:id="137"/>
      <w:bookmarkEnd w:id="138"/>
      <w:r>
        <w:lastRenderedPageBreak/>
        <w:t>Bus Tracking System Data</w:t>
      </w:r>
      <w:bookmarkEnd w:id="139"/>
    </w:p>
    <w:p w:rsidR="00B04EB5" w:rsidRDefault="00B04EB5" w:rsidP="00B04EB5">
      <w:r>
        <w:t xml:space="preserve">All historical </w:t>
      </w:r>
      <w:proofErr w:type="spellStart"/>
      <w:r>
        <w:t>Smartrak</w:t>
      </w:r>
      <w:proofErr w:type="spellEnd"/>
      <w:r>
        <w:t xml:space="preserve"> data available from </w:t>
      </w:r>
      <w:proofErr w:type="spellStart"/>
      <w:r>
        <w:t>Smartrak</w:t>
      </w:r>
      <w:proofErr w:type="spellEnd"/>
      <w:r>
        <w:t xml:space="preserve"> will be loaded using the same process as loading new data, in that each day is extracted by the </w:t>
      </w:r>
      <w:proofErr w:type="spellStart"/>
      <w:r>
        <w:t>Smartrak</w:t>
      </w:r>
      <w:proofErr w:type="spellEnd"/>
      <w:r>
        <w:t xml:space="preserve"> Consumer and loaded into the EDW.</w:t>
      </w:r>
    </w:p>
    <w:p w:rsidR="00B04EB5" w:rsidRDefault="00B04EB5" w:rsidP="00B04EB5">
      <w:r>
        <w:t>Historical BTS data (non-</w:t>
      </w:r>
      <w:proofErr w:type="spellStart"/>
      <w:r>
        <w:t>Smartrak</w:t>
      </w:r>
      <w:proofErr w:type="spellEnd"/>
      <w:r>
        <w:t xml:space="preserve">) that can be easily converted to the same format as </w:t>
      </w:r>
      <w:proofErr w:type="spellStart"/>
      <w:r>
        <w:t>Smartrak</w:t>
      </w:r>
      <w:proofErr w:type="spellEnd"/>
      <w:r>
        <w:t xml:space="preserve"> data held in the Data Mart will also be loaded.</w:t>
      </w:r>
    </w:p>
    <w:p w:rsidR="00B04EB5" w:rsidRDefault="00B04EB5" w:rsidP="00B04EB5">
      <w:pPr>
        <w:pStyle w:val="Heading3"/>
      </w:pPr>
      <w:bookmarkStart w:id="140" w:name="_Toc468283823"/>
      <w:r>
        <w:t>myki Ticketing Data</w:t>
      </w:r>
      <w:bookmarkEnd w:id="140"/>
    </w:p>
    <w:p w:rsidR="00B04EB5" w:rsidRPr="00B2501E" w:rsidRDefault="00B04EB5" w:rsidP="00B04EB5">
      <w:r>
        <w:t xml:space="preserve">The full historical view of myki data will be loaded into the EDW. The process for this is the same as the process for loading new data, in that each day will be extracted to a compressed flat file and processed by the DAP. As there is approximately 1000 days of back-processing, this data will be extracted and loaded in a staged process, one month at a time. </w:t>
      </w:r>
    </w:p>
    <w:p w:rsidR="00D22191" w:rsidRPr="006C3EB5" w:rsidRDefault="00D22191" w:rsidP="006C3EB5"/>
    <w:p w:rsidR="00FE5736" w:rsidRDefault="00FE5736" w:rsidP="00783A56">
      <w:pPr>
        <w:pStyle w:val="Heading1"/>
      </w:pPr>
      <w:bookmarkStart w:id="141" w:name="_Toc434392260"/>
      <w:bookmarkStart w:id="142" w:name="_Toc468283824"/>
      <w:r>
        <w:lastRenderedPageBreak/>
        <w:t>Information Architecture</w:t>
      </w:r>
      <w:bookmarkEnd w:id="141"/>
      <w:bookmarkEnd w:id="142"/>
    </w:p>
    <w:p w:rsidR="00FE5736" w:rsidRDefault="00FE5736" w:rsidP="00783A56">
      <w:pPr>
        <w:pStyle w:val="Heading2"/>
      </w:pPr>
      <w:bookmarkStart w:id="143" w:name="_Toc434392261"/>
      <w:bookmarkStart w:id="144" w:name="_Toc468283825"/>
      <w:r>
        <w:t>Reports and Formats</w:t>
      </w:r>
      <w:bookmarkEnd w:id="143"/>
      <w:bookmarkEnd w:id="144"/>
    </w:p>
    <w:p w:rsidR="009A03CC" w:rsidRDefault="009A03CC" w:rsidP="004B2F6D">
      <w:r>
        <w:t>The following reporting styles will exist in the Data Analytics Platform.</w:t>
      </w:r>
      <w:r w:rsidR="00D579D9">
        <w:t xml:space="preserve"> While it appears that there are multiple options for each report type,</w:t>
      </w:r>
      <w:r w:rsidR="00A60DE8">
        <w:t xml:space="preserve"> in general, static, predefined reports will be created and presented through SQL Server Reporting Services, and self-service BI reports will be created in Power BI. Note there are no pre-defined reports to be built as part of the Power BI deployment – all use of Power BI is user-generated. All developer-produced reports in the Proof of Value DAP are SSRS static reports and dash boards presented through SharePoint.</w:t>
      </w:r>
    </w:p>
    <w:p w:rsidR="00A60DE8" w:rsidRDefault="00A60DE8" w:rsidP="004B2F6D">
      <w:r>
        <w:t>The reason for multiple reporting options is that no one tool in the Microsoft BI stack provides all reporting options. Power BI is the clear direction that Microsoft are headed for self-service BI, but Power BI is still in active development, and while features are being added monthly, some reporting tasks are better performed in other tools.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1856"/>
        <w:gridCol w:w="1404"/>
        <w:gridCol w:w="1417"/>
        <w:gridCol w:w="3667"/>
      </w:tblGrid>
      <w:tr w:rsidR="00C13438" w:rsidTr="00C13438">
        <w:trPr>
          <w:jc w:val="center"/>
        </w:trPr>
        <w:tc>
          <w:tcPr>
            <w:tcW w:w="2133" w:type="dxa"/>
            <w:shd w:val="clear" w:color="auto" w:fill="4F81BD" w:themeFill="accent1"/>
          </w:tcPr>
          <w:p w:rsidR="00C13438" w:rsidRDefault="00C13438">
            <w:pPr>
              <w:ind w:left="0"/>
            </w:pPr>
            <w:r>
              <w:t>Report Usage</w:t>
            </w:r>
          </w:p>
        </w:tc>
        <w:tc>
          <w:tcPr>
            <w:tcW w:w="1856" w:type="dxa"/>
            <w:shd w:val="clear" w:color="auto" w:fill="4F81BD" w:themeFill="accent1"/>
          </w:tcPr>
          <w:p w:rsidR="00C13438" w:rsidRDefault="00C13438" w:rsidP="00D61D37">
            <w:pPr>
              <w:ind w:left="0"/>
            </w:pPr>
            <w:r>
              <w:t>Reporting Platform</w:t>
            </w:r>
          </w:p>
        </w:tc>
        <w:tc>
          <w:tcPr>
            <w:tcW w:w="1404" w:type="dxa"/>
            <w:shd w:val="clear" w:color="auto" w:fill="4F81BD" w:themeFill="accent1"/>
          </w:tcPr>
          <w:p w:rsidR="00C13438" w:rsidRDefault="00C13438" w:rsidP="00D61D37">
            <w:pPr>
              <w:ind w:left="0"/>
            </w:pPr>
            <w:r>
              <w:t>Device</w:t>
            </w:r>
          </w:p>
        </w:tc>
        <w:tc>
          <w:tcPr>
            <w:tcW w:w="1417" w:type="dxa"/>
            <w:shd w:val="clear" w:color="auto" w:fill="4F81BD" w:themeFill="accent1"/>
          </w:tcPr>
          <w:p w:rsidR="00C13438" w:rsidRDefault="00C13438" w:rsidP="00D61D37">
            <w:pPr>
              <w:ind w:left="0"/>
            </w:pPr>
            <w:r>
              <w:t>Developer</w:t>
            </w:r>
          </w:p>
        </w:tc>
        <w:tc>
          <w:tcPr>
            <w:tcW w:w="3667" w:type="dxa"/>
            <w:shd w:val="clear" w:color="auto" w:fill="4F81BD" w:themeFill="accent1"/>
          </w:tcPr>
          <w:p w:rsidR="00C13438" w:rsidRDefault="00C13438" w:rsidP="00D61D37">
            <w:pPr>
              <w:ind w:left="0"/>
            </w:pPr>
            <w:r>
              <w:t>Notes</w:t>
            </w:r>
          </w:p>
        </w:tc>
      </w:tr>
      <w:tr w:rsidR="00C13438" w:rsidTr="004B2F6D">
        <w:trPr>
          <w:jc w:val="center"/>
        </w:trPr>
        <w:tc>
          <w:tcPr>
            <w:tcW w:w="2133" w:type="dxa"/>
          </w:tcPr>
          <w:p w:rsidR="00C13438" w:rsidRDefault="00C13438" w:rsidP="00D61D37">
            <w:pPr>
              <w:ind w:left="0"/>
            </w:pPr>
            <w:r>
              <w:t>Static Reports/ Dashboards</w:t>
            </w:r>
          </w:p>
        </w:tc>
        <w:tc>
          <w:tcPr>
            <w:tcW w:w="1856" w:type="dxa"/>
          </w:tcPr>
          <w:p w:rsidR="00C13438" w:rsidRDefault="00C13438">
            <w:pPr>
              <w:ind w:left="0"/>
            </w:pPr>
            <w:r>
              <w:t>SQL Server Reporting Services (SharePoint)</w:t>
            </w:r>
          </w:p>
        </w:tc>
        <w:tc>
          <w:tcPr>
            <w:tcW w:w="1404" w:type="dxa"/>
          </w:tcPr>
          <w:p w:rsidR="00C13438" w:rsidRDefault="00C13438">
            <w:pPr>
              <w:ind w:left="0"/>
            </w:pPr>
            <w:r>
              <w:t>Desktop, Mobile</w:t>
            </w:r>
          </w:p>
        </w:tc>
        <w:tc>
          <w:tcPr>
            <w:tcW w:w="1417" w:type="dxa"/>
          </w:tcPr>
          <w:p w:rsidR="00C13438" w:rsidRDefault="00C13438" w:rsidP="009A03CC">
            <w:pPr>
              <w:ind w:left="0"/>
            </w:pPr>
            <w:r>
              <w:t>BI Developer/ Reporting Power User</w:t>
            </w:r>
          </w:p>
        </w:tc>
        <w:tc>
          <w:tcPr>
            <w:tcW w:w="3667" w:type="dxa"/>
          </w:tcPr>
          <w:p w:rsidR="00C13438" w:rsidRDefault="00C13438">
            <w:pPr>
              <w:ind w:left="0"/>
            </w:pPr>
            <w:r>
              <w:t xml:space="preserve">Static reports and dashboards that allow little-to-no user customisation are presented through SharePoint. </w:t>
            </w:r>
          </w:p>
        </w:tc>
      </w:tr>
      <w:tr w:rsidR="00C13438" w:rsidTr="004B2F6D">
        <w:trPr>
          <w:jc w:val="center"/>
        </w:trPr>
        <w:tc>
          <w:tcPr>
            <w:tcW w:w="2133" w:type="dxa"/>
          </w:tcPr>
          <w:p w:rsidR="00C13438" w:rsidRDefault="00C13438" w:rsidP="00D61D37">
            <w:pPr>
              <w:ind w:left="0"/>
            </w:pPr>
            <w:r>
              <w:t>Pre-Defined Reports</w:t>
            </w:r>
          </w:p>
        </w:tc>
        <w:tc>
          <w:tcPr>
            <w:tcW w:w="1856" w:type="dxa"/>
          </w:tcPr>
          <w:p w:rsidR="00C13438" w:rsidRDefault="00C13438">
            <w:pPr>
              <w:ind w:left="0"/>
            </w:pPr>
            <w:r>
              <w:t>SQL Server Reporting Services (SharePoint)</w:t>
            </w:r>
          </w:p>
        </w:tc>
        <w:tc>
          <w:tcPr>
            <w:tcW w:w="1404" w:type="dxa"/>
          </w:tcPr>
          <w:p w:rsidR="00C13438" w:rsidRDefault="00C13438">
            <w:pPr>
              <w:ind w:left="0"/>
            </w:pPr>
            <w:r>
              <w:t>Desktop, Mobile</w:t>
            </w:r>
          </w:p>
        </w:tc>
        <w:tc>
          <w:tcPr>
            <w:tcW w:w="1417" w:type="dxa"/>
          </w:tcPr>
          <w:p w:rsidR="00C13438" w:rsidRDefault="00C13438" w:rsidP="00D61D37">
            <w:pPr>
              <w:ind w:left="0"/>
            </w:pPr>
            <w:r>
              <w:t>BI Developer/ Reporting Power User</w:t>
            </w:r>
          </w:p>
        </w:tc>
        <w:tc>
          <w:tcPr>
            <w:tcW w:w="3667" w:type="dxa"/>
          </w:tcPr>
          <w:p w:rsidR="00C13438" w:rsidRDefault="00C13438">
            <w:pPr>
              <w:ind w:left="0"/>
            </w:pPr>
            <w:r>
              <w:t>Complex pre-defined reports that require a high level of customisation or specific formatting requirements not possible through other tools.</w:t>
            </w:r>
          </w:p>
        </w:tc>
      </w:tr>
      <w:tr w:rsidR="00C13438" w:rsidTr="004B2F6D">
        <w:trPr>
          <w:jc w:val="center"/>
        </w:trPr>
        <w:tc>
          <w:tcPr>
            <w:tcW w:w="2133" w:type="dxa"/>
          </w:tcPr>
          <w:p w:rsidR="00C13438" w:rsidRDefault="00C13438" w:rsidP="00D61D37">
            <w:pPr>
              <w:ind w:left="0"/>
            </w:pPr>
            <w:r>
              <w:t xml:space="preserve">Operational </w:t>
            </w:r>
            <w:r w:rsidR="00B44466">
              <w:t xml:space="preserve">and Security </w:t>
            </w:r>
            <w:r>
              <w:t>Reporting</w:t>
            </w:r>
          </w:p>
        </w:tc>
        <w:tc>
          <w:tcPr>
            <w:tcW w:w="1856" w:type="dxa"/>
          </w:tcPr>
          <w:p w:rsidR="00C13438" w:rsidRDefault="00C13438">
            <w:pPr>
              <w:ind w:left="0"/>
            </w:pPr>
            <w:r>
              <w:t>SQL Server Reporting Services (SharePoint)</w:t>
            </w:r>
          </w:p>
        </w:tc>
        <w:tc>
          <w:tcPr>
            <w:tcW w:w="1404" w:type="dxa"/>
          </w:tcPr>
          <w:p w:rsidR="00C13438" w:rsidRDefault="00C13438">
            <w:pPr>
              <w:ind w:left="0"/>
            </w:pPr>
            <w:r>
              <w:t>Desktop, Mobile</w:t>
            </w:r>
          </w:p>
        </w:tc>
        <w:tc>
          <w:tcPr>
            <w:tcW w:w="1417" w:type="dxa"/>
          </w:tcPr>
          <w:p w:rsidR="00C13438" w:rsidRDefault="00C13438" w:rsidP="00D61D37">
            <w:pPr>
              <w:ind w:left="0"/>
            </w:pPr>
            <w:r>
              <w:t>BI Developer/ Reporting Power User</w:t>
            </w:r>
          </w:p>
        </w:tc>
        <w:tc>
          <w:tcPr>
            <w:tcW w:w="3667" w:type="dxa"/>
          </w:tcPr>
          <w:p w:rsidR="00C13438" w:rsidRDefault="00C13438">
            <w:pPr>
              <w:ind w:left="0"/>
            </w:pPr>
            <w:r>
              <w:t>Operational reports showing the state of the DAP data processing jobs</w:t>
            </w:r>
            <w:r w:rsidR="00771D56">
              <w:t>, as well as usage statistics on each report/SharePoint page, and report generation timings.</w:t>
            </w:r>
          </w:p>
        </w:tc>
      </w:tr>
      <w:tr w:rsidR="00C13438" w:rsidTr="004B2F6D">
        <w:trPr>
          <w:jc w:val="center"/>
        </w:trPr>
        <w:tc>
          <w:tcPr>
            <w:tcW w:w="2133" w:type="dxa"/>
          </w:tcPr>
          <w:p w:rsidR="00C13438" w:rsidRDefault="00C13438">
            <w:pPr>
              <w:ind w:left="0"/>
            </w:pPr>
            <w:r>
              <w:t>Ad hoc, Self-Service BI</w:t>
            </w:r>
          </w:p>
        </w:tc>
        <w:tc>
          <w:tcPr>
            <w:tcW w:w="1856" w:type="dxa"/>
          </w:tcPr>
          <w:p w:rsidR="00C13438" w:rsidRDefault="00C13438">
            <w:pPr>
              <w:ind w:left="0"/>
            </w:pPr>
            <w:r>
              <w:t>Power View Silverlight (SharePoint)</w:t>
            </w:r>
          </w:p>
        </w:tc>
        <w:tc>
          <w:tcPr>
            <w:tcW w:w="1404" w:type="dxa"/>
          </w:tcPr>
          <w:p w:rsidR="00C13438" w:rsidRDefault="00C13438" w:rsidP="00D61D37">
            <w:pPr>
              <w:ind w:left="0"/>
            </w:pPr>
            <w:r>
              <w:t>Desktop</w:t>
            </w:r>
          </w:p>
        </w:tc>
        <w:tc>
          <w:tcPr>
            <w:tcW w:w="1417" w:type="dxa"/>
          </w:tcPr>
          <w:p w:rsidR="00C13438" w:rsidRDefault="00FE115A" w:rsidP="00D61D37">
            <w:pPr>
              <w:ind w:left="0"/>
            </w:pPr>
            <w:r>
              <w:t>Anyone</w:t>
            </w:r>
          </w:p>
        </w:tc>
        <w:tc>
          <w:tcPr>
            <w:tcW w:w="3667" w:type="dxa"/>
          </w:tcPr>
          <w:p w:rsidR="00C13438" w:rsidRDefault="00D579D9" w:rsidP="00D61D37">
            <w:pPr>
              <w:ind w:left="0"/>
            </w:pPr>
            <w:r>
              <w:t>Self-Service BI for internal users is preferred by Power BI, but Silverlight is still available as an option, particularly for External users.</w:t>
            </w:r>
          </w:p>
        </w:tc>
      </w:tr>
      <w:tr w:rsidR="00C13438" w:rsidTr="004B2F6D">
        <w:trPr>
          <w:jc w:val="center"/>
        </w:trPr>
        <w:tc>
          <w:tcPr>
            <w:tcW w:w="2133" w:type="dxa"/>
          </w:tcPr>
          <w:p w:rsidR="00C13438" w:rsidRDefault="00C13438">
            <w:pPr>
              <w:ind w:left="0"/>
            </w:pPr>
            <w:r>
              <w:t>Ad hoc, Self-Service BI</w:t>
            </w:r>
          </w:p>
        </w:tc>
        <w:tc>
          <w:tcPr>
            <w:tcW w:w="1856" w:type="dxa"/>
          </w:tcPr>
          <w:p w:rsidR="00C13438" w:rsidRDefault="00C13438">
            <w:pPr>
              <w:ind w:left="0"/>
            </w:pPr>
            <w:r>
              <w:t>Excel Services (SharePoint)</w:t>
            </w:r>
          </w:p>
        </w:tc>
        <w:tc>
          <w:tcPr>
            <w:tcW w:w="1404" w:type="dxa"/>
          </w:tcPr>
          <w:p w:rsidR="00C13438" w:rsidRDefault="00C13438" w:rsidP="00D61D37">
            <w:pPr>
              <w:ind w:left="0"/>
            </w:pPr>
            <w:r>
              <w:t>Desktop</w:t>
            </w:r>
          </w:p>
        </w:tc>
        <w:tc>
          <w:tcPr>
            <w:tcW w:w="1417" w:type="dxa"/>
          </w:tcPr>
          <w:p w:rsidR="00C13438" w:rsidRDefault="00FE115A" w:rsidP="00D61D37">
            <w:pPr>
              <w:ind w:left="0"/>
            </w:pPr>
            <w:r>
              <w:t>Anyone</w:t>
            </w:r>
          </w:p>
        </w:tc>
        <w:tc>
          <w:tcPr>
            <w:tcW w:w="3667" w:type="dxa"/>
          </w:tcPr>
          <w:p w:rsidR="00C13438" w:rsidRDefault="00D579D9" w:rsidP="00FD17EE">
            <w:pPr>
              <w:ind w:left="0"/>
            </w:pPr>
            <w:r>
              <w:t>Self-Service BI for internal users is preferred by Power BI, but Excel Services is still available as an option, particularly for External users.</w:t>
            </w:r>
          </w:p>
        </w:tc>
      </w:tr>
      <w:tr w:rsidR="00C13438" w:rsidTr="00C13438">
        <w:trPr>
          <w:jc w:val="center"/>
        </w:trPr>
        <w:tc>
          <w:tcPr>
            <w:tcW w:w="2133" w:type="dxa"/>
          </w:tcPr>
          <w:p w:rsidR="00C13438" w:rsidRDefault="00C13438" w:rsidP="00C13438">
            <w:pPr>
              <w:ind w:left="0"/>
            </w:pPr>
            <w:r>
              <w:t>Ad hoc, Self-Service BI</w:t>
            </w:r>
          </w:p>
        </w:tc>
        <w:tc>
          <w:tcPr>
            <w:tcW w:w="1856" w:type="dxa"/>
          </w:tcPr>
          <w:p w:rsidR="00C13438" w:rsidRDefault="00C13438" w:rsidP="00C13438">
            <w:pPr>
              <w:ind w:left="0"/>
            </w:pPr>
            <w:r>
              <w:t>Excel 2013 Power View</w:t>
            </w:r>
          </w:p>
        </w:tc>
        <w:tc>
          <w:tcPr>
            <w:tcW w:w="1404" w:type="dxa"/>
          </w:tcPr>
          <w:p w:rsidR="00C13438" w:rsidRDefault="00C13438" w:rsidP="00D61D37">
            <w:pPr>
              <w:ind w:left="0"/>
            </w:pPr>
            <w:r>
              <w:t>Desktop</w:t>
            </w:r>
          </w:p>
          <w:p w:rsidR="00C13438" w:rsidRDefault="00C13438" w:rsidP="00D61D37">
            <w:pPr>
              <w:ind w:left="0"/>
            </w:pPr>
          </w:p>
        </w:tc>
        <w:tc>
          <w:tcPr>
            <w:tcW w:w="1417" w:type="dxa"/>
          </w:tcPr>
          <w:p w:rsidR="00C13438" w:rsidRDefault="00FE115A" w:rsidP="00D61D37">
            <w:pPr>
              <w:ind w:left="0"/>
            </w:pPr>
            <w:r>
              <w:t>Anyone</w:t>
            </w:r>
          </w:p>
        </w:tc>
        <w:tc>
          <w:tcPr>
            <w:tcW w:w="3667" w:type="dxa"/>
          </w:tcPr>
          <w:p w:rsidR="00C13438" w:rsidRDefault="00C13438" w:rsidP="00D61D37">
            <w:pPr>
              <w:ind w:left="0"/>
            </w:pPr>
            <w:r>
              <w:t>Divorced from Silverlight and SharePoint, but requires a direct connection to the data source, limiting usage to the ADA users in the short term.</w:t>
            </w:r>
          </w:p>
        </w:tc>
      </w:tr>
      <w:tr w:rsidR="00FE115A" w:rsidTr="00C13438">
        <w:trPr>
          <w:jc w:val="center"/>
        </w:trPr>
        <w:tc>
          <w:tcPr>
            <w:tcW w:w="2133" w:type="dxa"/>
          </w:tcPr>
          <w:p w:rsidR="00FE115A" w:rsidRDefault="00FE115A" w:rsidP="00C13438">
            <w:pPr>
              <w:ind w:left="0"/>
            </w:pPr>
            <w:r>
              <w:t>Ad hoc, Self-Service BI</w:t>
            </w:r>
          </w:p>
        </w:tc>
        <w:tc>
          <w:tcPr>
            <w:tcW w:w="1856" w:type="dxa"/>
          </w:tcPr>
          <w:p w:rsidR="00FE115A" w:rsidRDefault="00FE115A" w:rsidP="00C13438">
            <w:pPr>
              <w:ind w:left="0"/>
            </w:pPr>
            <w:r>
              <w:t>Power BI</w:t>
            </w:r>
          </w:p>
        </w:tc>
        <w:tc>
          <w:tcPr>
            <w:tcW w:w="1404" w:type="dxa"/>
          </w:tcPr>
          <w:p w:rsidR="00FE115A" w:rsidRDefault="00FE115A" w:rsidP="00D61D37">
            <w:pPr>
              <w:ind w:left="0"/>
            </w:pPr>
            <w:r>
              <w:t>Desktop, Mobile</w:t>
            </w:r>
          </w:p>
        </w:tc>
        <w:tc>
          <w:tcPr>
            <w:tcW w:w="1417" w:type="dxa"/>
          </w:tcPr>
          <w:p w:rsidR="00FE115A" w:rsidRDefault="00FE115A" w:rsidP="00D61D37">
            <w:pPr>
              <w:ind w:left="0"/>
            </w:pPr>
            <w:r>
              <w:t>Anyone</w:t>
            </w:r>
          </w:p>
        </w:tc>
        <w:tc>
          <w:tcPr>
            <w:tcW w:w="3667" w:type="dxa"/>
          </w:tcPr>
          <w:p w:rsidR="00FE115A" w:rsidRDefault="00FE115A" w:rsidP="00D61D37">
            <w:pPr>
              <w:ind w:left="0"/>
            </w:pPr>
            <w:r>
              <w:t>User-defined reports, shareable within the PTV organisation.</w:t>
            </w:r>
          </w:p>
        </w:tc>
      </w:tr>
      <w:tr w:rsidR="00C13438" w:rsidTr="00C13438">
        <w:trPr>
          <w:jc w:val="center"/>
        </w:trPr>
        <w:tc>
          <w:tcPr>
            <w:tcW w:w="2133" w:type="dxa"/>
          </w:tcPr>
          <w:p w:rsidR="00C13438" w:rsidRDefault="00C13438" w:rsidP="00C13438">
            <w:pPr>
              <w:ind w:left="0"/>
            </w:pPr>
            <w:r>
              <w:t>Mobile Dashboards</w:t>
            </w:r>
          </w:p>
        </w:tc>
        <w:tc>
          <w:tcPr>
            <w:tcW w:w="1856" w:type="dxa"/>
          </w:tcPr>
          <w:p w:rsidR="00C13438" w:rsidRDefault="00C13438" w:rsidP="00C13438">
            <w:pPr>
              <w:ind w:left="0"/>
            </w:pPr>
            <w:r>
              <w:t>Power BI</w:t>
            </w:r>
          </w:p>
        </w:tc>
        <w:tc>
          <w:tcPr>
            <w:tcW w:w="1404" w:type="dxa"/>
          </w:tcPr>
          <w:p w:rsidR="00C13438" w:rsidRDefault="00C13438">
            <w:pPr>
              <w:ind w:left="0"/>
            </w:pPr>
            <w:r>
              <w:t>Desktop, Mobile</w:t>
            </w:r>
          </w:p>
        </w:tc>
        <w:tc>
          <w:tcPr>
            <w:tcW w:w="1417" w:type="dxa"/>
          </w:tcPr>
          <w:p w:rsidR="00C13438" w:rsidRDefault="00FE115A" w:rsidP="00D61D37">
            <w:pPr>
              <w:ind w:left="0"/>
            </w:pPr>
            <w:r>
              <w:t>Anyone</w:t>
            </w:r>
          </w:p>
        </w:tc>
        <w:tc>
          <w:tcPr>
            <w:tcW w:w="3667" w:type="dxa"/>
          </w:tcPr>
          <w:p w:rsidR="00C13438" w:rsidRDefault="00FE115A" w:rsidP="00D61D37">
            <w:pPr>
              <w:ind w:left="0"/>
            </w:pPr>
            <w:r>
              <w:t>User-defined dashboards by selecting tiles from multiple Power BI reports</w:t>
            </w:r>
          </w:p>
        </w:tc>
      </w:tr>
      <w:tr w:rsidR="00C13438" w:rsidTr="004B2F6D">
        <w:trPr>
          <w:jc w:val="center"/>
        </w:trPr>
        <w:tc>
          <w:tcPr>
            <w:tcW w:w="2133" w:type="dxa"/>
          </w:tcPr>
          <w:p w:rsidR="00C13438" w:rsidRDefault="00C13438">
            <w:pPr>
              <w:ind w:left="0"/>
            </w:pPr>
            <w:r>
              <w:t>Analytics Discovery Reports</w:t>
            </w:r>
          </w:p>
        </w:tc>
        <w:tc>
          <w:tcPr>
            <w:tcW w:w="1856" w:type="dxa"/>
          </w:tcPr>
          <w:p w:rsidR="00C13438" w:rsidRDefault="00C13438" w:rsidP="00D61D37">
            <w:pPr>
              <w:ind w:left="0"/>
            </w:pPr>
            <w:r>
              <w:t>ADA- Based Reporting</w:t>
            </w:r>
          </w:p>
        </w:tc>
        <w:tc>
          <w:tcPr>
            <w:tcW w:w="1404" w:type="dxa"/>
          </w:tcPr>
          <w:p w:rsidR="00C13438" w:rsidRDefault="00C13438" w:rsidP="00C13438">
            <w:pPr>
              <w:ind w:left="0"/>
            </w:pPr>
            <w:r>
              <w:t>Desktop</w:t>
            </w:r>
          </w:p>
          <w:p w:rsidR="00C13438" w:rsidRDefault="00C13438" w:rsidP="00D61D37">
            <w:pPr>
              <w:ind w:left="0"/>
            </w:pPr>
          </w:p>
        </w:tc>
        <w:tc>
          <w:tcPr>
            <w:tcW w:w="1417" w:type="dxa"/>
          </w:tcPr>
          <w:p w:rsidR="00C13438" w:rsidRDefault="00C13438" w:rsidP="00D61D37">
            <w:pPr>
              <w:ind w:left="0"/>
            </w:pPr>
            <w:r>
              <w:t>ADA Users</w:t>
            </w:r>
          </w:p>
        </w:tc>
        <w:tc>
          <w:tcPr>
            <w:tcW w:w="3667" w:type="dxa"/>
          </w:tcPr>
          <w:p w:rsidR="00C13438" w:rsidRDefault="000C3C8C" w:rsidP="00D61D37">
            <w:pPr>
              <w:ind w:left="0"/>
            </w:pPr>
            <w:r>
              <w:t xml:space="preserve">User defined reports to assist ADA users in </w:t>
            </w:r>
            <w:r w:rsidR="00FE115A">
              <w:t>interpreting data analytics</w:t>
            </w:r>
          </w:p>
        </w:tc>
      </w:tr>
    </w:tbl>
    <w:p w:rsidR="00D2404A" w:rsidRDefault="00D2404A" w:rsidP="004B2F6D">
      <w:r>
        <w:t>Report templates and design are specified in the Report Specification Master Document.</w:t>
      </w:r>
    </w:p>
    <w:p w:rsidR="00F53B32" w:rsidRDefault="00F53B32" w:rsidP="004B2F6D">
      <w:r>
        <w:t>In general, reports are presented through SharePoint by functional area, with each functional area having a separate SharePoint site that can be granted separate permissions. These reporting areas are:</w:t>
      </w:r>
    </w:p>
    <w:p w:rsidR="00F53B32" w:rsidRDefault="00F53B32" w:rsidP="00320815">
      <w:pPr>
        <w:pStyle w:val="ListParagraph"/>
        <w:numPr>
          <w:ilvl w:val="0"/>
          <w:numId w:val="83"/>
        </w:numPr>
      </w:pPr>
      <w:r>
        <w:lastRenderedPageBreak/>
        <w:t>Patronage</w:t>
      </w:r>
    </w:p>
    <w:p w:rsidR="00F53B32" w:rsidRDefault="00F53B32" w:rsidP="00320815">
      <w:pPr>
        <w:pStyle w:val="ListParagraph"/>
        <w:numPr>
          <w:ilvl w:val="0"/>
          <w:numId w:val="83"/>
        </w:numPr>
      </w:pPr>
      <w:r>
        <w:t>Revenue</w:t>
      </w:r>
    </w:p>
    <w:p w:rsidR="00F53B32" w:rsidRDefault="00F53B32" w:rsidP="00320815">
      <w:pPr>
        <w:pStyle w:val="ListParagraph"/>
        <w:numPr>
          <w:ilvl w:val="0"/>
          <w:numId w:val="83"/>
        </w:numPr>
      </w:pPr>
      <w:r>
        <w:t>Operational Performance</w:t>
      </w:r>
    </w:p>
    <w:p w:rsidR="00D2404A" w:rsidRDefault="00F53B32" w:rsidP="004B2F6D">
      <w:r>
        <w:t>SharePoint provides usage and performance analytics of each report, allowing the site owners to review how often each report is being used and what the quality of user experience is like.</w:t>
      </w:r>
    </w:p>
    <w:p w:rsidR="00D22191" w:rsidRDefault="00D22191" w:rsidP="001D4377">
      <w:pPr>
        <w:pStyle w:val="Heading3"/>
      </w:pPr>
      <w:bookmarkStart w:id="145" w:name="_Toc440339725"/>
      <w:bookmarkStart w:id="146" w:name="_Toc440354358"/>
      <w:bookmarkStart w:id="147" w:name="_Toc468283826"/>
      <w:bookmarkEnd w:id="145"/>
      <w:bookmarkEnd w:id="146"/>
      <w:r>
        <w:t>SQL Server Reporting Services</w:t>
      </w:r>
      <w:bookmarkEnd w:id="147"/>
    </w:p>
    <w:p w:rsidR="007532DD" w:rsidRDefault="007532DD" w:rsidP="00D22191">
      <w:pPr>
        <w:rPr>
          <w:lang w:val="en-AU"/>
        </w:rPr>
      </w:pPr>
      <w:r>
        <w:rPr>
          <w:lang w:val="en-AU"/>
        </w:rPr>
        <w:t xml:space="preserve">Presented through </w:t>
      </w:r>
      <w:r w:rsidR="003D71FC">
        <w:rPr>
          <w:lang w:val="en-AU"/>
        </w:rPr>
        <w:t xml:space="preserve">the </w:t>
      </w:r>
      <w:r>
        <w:rPr>
          <w:lang w:val="en-AU"/>
        </w:rPr>
        <w:t>SharePoint</w:t>
      </w:r>
      <w:r w:rsidR="003D71FC">
        <w:rPr>
          <w:lang w:val="en-AU"/>
        </w:rPr>
        <w:t xml:space="preserve"> portal, SQL Server Reporting Services reports are best used for complicated reporting uses</w:t>
      </w:r>
      <w:r w:rsidR="000C3083">
        <w:rPr>
          <w:lang w:val="en-AU"/>
        </w:rPr>
        <w:t xml:space="preserve"> and dashboards</w:t>
      </w:r>
      <w:r w:rsidR="003D71FC">
        <w:rPr>
          <w:lang w:val="en-AU"/>
        </w:rPr>
        <w:t>. These reports will be those whose needs are clearly defined, and each report fills a specific business need. SSRS reports are the most capable of all</w:t>
      </w:r>
      <w:r w:rsidR="007005AF">
        <w:rPr>
          <w:lang w:val="en-AU"/>
        </w:rPr>
        <w:t>, and support complex reporting requirements that the other report types do not.</w:t>
      </w:r>
      <w:r w:rsidR="003D71FC">
        <w:rPr>
          <w:lang w:val="en-AU"/>
        </w:rPr>
        <w:t xml:space="preserve"> </w:t>
      </w:r>
    </w:p>
    <w:p w:rsidR="007005AF" w:rsidRDefault="007005AF" w:rsidP="00D22191">
      <w:pPr>
        <w:rPr>
          <w:lang w:val="en-AU"/>
        </w:rPr>
      </w:pPr>
      <w:r>
        <w:rPr>
          <w:lang w:val="en-AU"/>
        </w:rPr>
        <w:t>As SSRS reports are presented through SharePoint, they can be viewed through the web browser of mobile devices.</w:t>
      </w:r>
      <w:r w:rsidR="004304A3">
        <w:rPr>
          <w:lang w:val="en-AU"/>
        </w:rPr>
        <w:t xml:space="preserve"> </w:t>
      </w:r>
    </w:p>
    <w:p w:rsidR="00D22191" w:rsidRDefault="00D22191" w:rsidP="001D4377">
      <w:pPr>
        <w:pStyle w:val="Heading3"/>
      </w:pPr>
      <w:bookmarkStart w:id="148" w:name="_Toc468283827"/>
      <w:r>
        <w:t>Power View</w:t>
      </w:r>
      <w:bookmarkEnd w:id="148"/>
    </w:p>
    <w:p w:rsidR="00943AF7" w:rsidRDefault="00943AF7" w:rsidP="00D22191">
      <w:pPr>
        <w:rPr>
          <w:lang w:val="en-AU"/>
        </w:rPr>
      </w:pPr>
      <w:r>
        <w:rPr>
          <w:lang w:val="en-AU"/>
        </w:rPr>
        <w:t xml:space="preserve">Power View reports </w:t>
      </w:r>
      <w:r w:rsidR="009B35EE">
        <w:rPr>
          <w:lang w:val="en-AU"/>
        </w:rPr>
        <w:t>presented through SharePoint 2013 are a Silverlight application (Windows desktop only – not mobile) that allows users to perform self-service BI queries.</w:t>
      </w:r>
    </w:p>
    <w:p w:rsidR="00063A25" w:rsidRDefault="00063A25" w:rsidP="00D22191">
      <w:pPr>
        <w:rPr>
          <w:lang w:val="en-AU"/>
        </w:rPr>
      </w:pPr>
      <w:r>
        <w:rPr>
          <w:lang w:val="en-AU"/>
        </w:rPr>
        <w:t>SharePoint acts as a gateway to allow PTV users to query the SQL Server Analysis Services semantic model without requiring connectivity directly to SSAS.</w:t>
      </w:r>
    </w:p>
    <w:p w:rsidR="009B35EE" w:rsidRDefault="009B35EE" w:rsidP="00D22191">
      <w:pPr>
        <w:rPr>
          <w:lang w:val="en-AU"/>
        </w:rPr>
      </w:pPr>
      <w:r>
        <w:rPr>
          <w:lang w:val="en-AU"/>
        </w:rPr>
        <w:t xml:space="preserve">The Silverlight application is no longer under active development, with Power BI and Excel 2013 the primary way forward for Power View-type queries. </w:t>
      </w:r>
    </w:p>
    <w:p w:rsidR="00D22191" w:rsidRDefault="00D22191" w:rsidP="001D4377">
      <w:pPr>
        <w:pStyle w:val="Heading3"/>
      </w:pPr>
      <w:bookmarkStart w:id="149" w:name="_Toc468283828"/>
      <w:r>
        <w:t>Excel Services</w:t>
      </w:r>
      <w:bookmarkEnd w:id="149"/>
    </w:p>
    <w:p w:rsidR="007532DD" w:rsidRDefault="007532DD" w:rsidP="007532DD">
      <w:pPr>
        <w:rPr>
          <w:lang w:val="en-AU"/>
        </w:rPr>
      </w:pPr>
      <w:r>
        <w:rPr>
          <w:lang w:val="en-AU"/>
        </w:rPr>
        <w:t>Presented through SharePoint, Excel documents can be uploaded to SharePoint to share.</w:t>
      </w:r>
      <w:r w:rsidR="00063A25">
        <w:rPr>
          <w:lang w:val="en-AU"/>
        </w:rPr>
        <w:t xml:space="preserve"> As no data is stored in the Excel workbooks, a direct connection to the data sources is required, so Excel services will primarily be used from the ADA area</w:t>
      </w:r>
      <w:r w:rsidR="004304A3">
        <w:rPr>
          <w:lang w:val="en-AU"/>
        </w:rPr>
        <w:t>, limiting Excel Services only to those users with ADA access</w:t>
      </w:r>
      <w:r w:rsidR="008F3E0A">
        <w:rPr>
          <w:lang w:val="en-AU"/>
        </w:rPr>
        <w:t>. When Excel 2013 is deployed across PTV, the limitation of only ADA users having this ability should be removed, using SSAS as a data source presented through SharePoint.</w:t>
      </w:r>
    </w:p>
    <w:p w:rsidR="00D22191" w:rsidRDefault="00D22191" w:rsidP="001D4377">
      <w:pPr>
        <w:pStyle w:val="Heading3"/>
      </w:pPr>
      <w:bookmarkStart w:id="150" w:name="_Toc468283829"/>
      <w:r>
        <w:t>Power BI</w:t>
      </w:r>
      <w:bookmarkEnd w:id="150"/>
    </w:p>
    <w:p w:rsidR="003D71FC" w:rsidRDefault="007005AF" w:rsidP="00D22191">
      <w:pPr>
        <w:rPr>
          <w:lang w:val="en-AU"/>
        </w:rPr>
      </w:pPr>
      <w:r>
        <w:rPr>
          <w:lang w:val="en-AU"/>
        </w:rPr>
        <w:t xml:space="preserve">Power BI reports are the </w:t>
      </w:r>
      <w:r w:rsidR="005E03E4">
        <w:rPr>
          <w:lang w:val="en-AU"/>
        </w:rPr>
        <w:t>primary reporting tool for self-service BI and sharing</w:t>
      </w:r>
      <w:r w:rsidR="004304A3">
        <w:rPr>
          <w:lang w:val="en-AU"/>
        </w:rPr>
        <w:t xml:space="preserve"> within PTV, as Power BI is organisation-based. External organisations require Power BI Pro licenses, and need a Power BI gateway to be configured in their Power BI portal to allow connectivity to the DAP data sources. SSRS and Power View reports do not have this limitation, and will prove to be an easier way of providing reports to these user groups.</w:t>
      </w:r>
    </w:p>
    <w:p w:rsidR="005E03E4" w:rsidRDefault="005E03E4" w:rsidP="00D22191">
      <w:pPr>
        <w:rPr>
          <w:lang w:val="en-AU"/>
        </w:rPr>
      </w:pPr>
      <w:r>
        <w:rPr>
          <w:lang w:val="en-AU"/>
        </w:rPr>
        <w:t xml:space="preserve">Power BI is under heavy development from Microsoft, and </w:t>
      </w:r>
      <w:r w:rsidR="004304A3">
        <w:rPr>
          <w:lang w:val="en-AU"/>
        </w:rPr>
        <w:t>new features are being added monthly</w:t>
      </w:r>
      <w:r w:rsidR="00943AF7">
        <w:rPr>
          <w:lang w:val="en-AU"/>
        </w:rPr>
        <w:t>, and sharing with external parties is the most requested feature at this time.</w:t>
      </w:r>
    </w:p>
    <w:p w:rsidR="00943AF7" w:rsidRDefault="00943AF7" w:rsidP="00D22191">
      <w:pPr>
        <w:rPr>
          <w:lang w:val="en-AU"/>
        </w:rPr>
      </w:pPr>
      <w:r>
        <w:rPr>
          <w:lang w:val="en-AU"/>
        </w:rPr>
        <w:t>Power BI provides an excellent dashboard interface on mobile, without needing to log into the SharePoint portal.</w:t>
      </w:r>
    </w:p>
    <w:p w:rsidR="007532DD" w:rsidRDefault="007532DD" w:rsidP="001D4377">
      <w:pPr>
        <w:pStyle w:val="Heading3"/>
      </w:pPr>
      <w:bookmarkStart w:id="151" w:name="_Toc468283830"/>
      <w:r>
        <w:t>ADA Based Reporting</w:t>
      </w:r>
      <w:bookmarkEnd w:id="151"/>
    </w:p>
    <w:p w:rsidR="00D22191" w:rsidRDefault="00B8421A" w:rsidP="007005AF">
      <w:pPr>
        <w:rPr>
          <w:lang w:val="en-AU"/>
        </w:rPr>
      </w:pPr>
      <w:r>
        <w:rPr>
          <w:lang w:val="en-AU"/>
        </w:rPr>
        <w:t>The Analytics Discovery Area does not have specific reports as such, but contains an installation of Microsoft Excel 2013</w:t>
      </w:r>
      <w:r w:rsidR="007005AF">
        <w:rPr>
          <w:lang w:val="en-AU"/>
        </w:rPr>
        <w:t xml:space="preserve"> (providing the latest Microsoft BI functionality)</w:t>
      </w:r>
      <w:r>
        <w:rPr>
          <w:lang w:val="en-AU"/>
        </w:rPr>
        <w:t>, and has direct connectivity to the DAP data sources.</w:t>
      </w:r>
      <w:r w:rsidR="007005AF">
        <w:rPr>
          <w:lang w:val="en-AU"/>
        </w:rPr>
        <w:t xml:space="preserve"> </w:t>
      </w:r>
      <w:r w:rsidR="003D71FC">
        <w:rPr>
          <w:lang w:val="en-AU"/>
        </w:rPr>
        <w:t>Additionally, Power BI Desktop will be available in ADA to design reports.</w:t>
      </w:r>
    </w:p>
    <w:p w:rsidR="007005AF" w:rsidRDefault="007005AF" w:rsidP="007005AF">
      <w:pPr>
        <w:rPr>
          <w:lang w:val="en-AU"/>
        </w:rPr>
      </w:pPr>
      <w:r>
        <w:rPr>
          <w:lang w:val="en-AU"/>
        </w:rPr>
        <w:t>ADA reporting can be considered personal reporting – any reports generated will not be shared to a wider audience directly.</w:t>
      </w:r>
    </w:p>
    <w:p w:rsidR="0027085F" w:rsidRDefault="0027085F">
      <w:pPr>
        <w:spacing w:after="0"/>
        <w:ind w:left="0"/>
        <w:rPr>
          <w:rFonts w:ascii="Helvetica" w:hAnsi="Helvetica" w:cs="Helvetica"/>
          <w:bCs/>
          <w:color w:val="FF0000"/>
          <w:sz w:val="28"/>
          <w:szCs w:val="28"/>
        </w:rPr>
      </w:pPr>
      <w:bookmarkStart w:id="152" w:name="_Toc434392262"/>
      <w:r>
        <w:br w:type="page"/>
      </w:r>
    </w:p>
    <w:p w:rsidR="00FE5736" w:rsidRPr="006C3EB5" w:rsidRDefault="00FE5736" w:rsidP="00783A56">
      <w:pPr>
        <w:pStyle w:val="Heading2"/>
      </w:pPr>
      <w:bookmarkStart w:id="153" w:name="_Toc468283831"/>
      <w:r>
        <w:lastRenderedPageBreak/>
        <w:t>Dimensional Matrix</w:t>
      </w:r>
      <w:bookmarkEnd w:id="152"/>
      <w:bookmarkEnd w:id="153"/>
      <w:r>
        <w:t xml:space="preserve"> </w:t>
      </w:r>
    </w:p>
    <w:p w:rsidR="00D165CF" w:rsidRDefault="00D165CF" w:rsidP="00D165CF">
      <w:pPr>
        <w:rPr>
          <w:lang w:val="en-AU"/>
        </w:rPr>
      </w:pPr>
      <w:r>
        <w:rPr>
          <w:lang w:val="en-AU"/>
        </w:rPr>
        <w:t xml:space="preserve">The DAP transforms the Business Vault into a Dimensional structure for reporting purposes. </w:t>
      </w:r>
      <w:r w:rsidR="00825202">
        <w:rPr>
          <w:lang w:val="en-AU"/>
        </w:rPr>
        <w:t xml:space="preserve">As the EDW is a massively parallel data warehouse, the reporting data mart need not be divorced from the EDW itself, reducing the need for </w:t>
      </w:r>
      <w:r w:rsidR="003B1A7C">
        <w:rPr>
          <w:lang w:val="en-AU"/>
        </w:rPr>
        <w:t xml:space="preserve">multiple identical copies of </w:t>
      </w:r>
      <w:r w:rsidR="00825202">
        <w:rPr>
          <w:lang w:val="en-AU"/>
        </w:rPr>
        <w:t>dimensions</w:t>
      </w:r>
      <w:r w:rsidR="0027085F">
        <w:rPr>
          <w:lang w:val="en-AU"/>
        </w:rPr>
        <w:t xml:space="preserve"> across many data mart</w:t>
      </w:r>
      <w:r w:rsidR="00D579D9">
        <w:rPr>
          <w:lang w:val="en-AU"/>
        </w:rPr>
        <w:t>s</w:t>
      </w:r>
      <w:r w:rsidR="00825202">
        <w:rPr>
          <w:lang w:val="en-AU"/>
        </w:rPr>
        <w:t xml:space="preserve">. </w:t>
      </w:r>
    </w:p>
    <w:p w:rsidR="003B1A7C" w:rsidRPr="003B1A7C" w:rsidRDefault="003B1A7C" w:rsidP="003B1A7C">
      <w:pPr>
        <w:rPr>
          <w:lang w:val="en-AU"/>
        </w:rPr>
      </w:pPr>
      <w:r w:rsidRPr="003B1A7C">
        <w:t>The Data Vault is modelled from an Enterprise-wide view, with each Entity in the Data Vault referring to a single type of entity, effectively conforming entities (and thus dimensions) at the point of the Data Vault, and flowing upwards through to the Business Vault, and into the Data Marts.</w:t>
      </w:r>
    </w:p>
    <w:p w:rsidR="00825202" w:rsidRDefault="00825202" w:rsidP="00D165CF">
      <w:pPr>
        <w:rPr>
          <w:lang w:val="en-AU"/>
        </w:rPr>
      </w:pPr>
      <w:r>
        <w:rPr>
          <w:lang w:val="en-AU"/>
        </w:rPr>
        <w:t>Myki data will appear in a similar dimensional format to how it is available in the NTT data warehouse, given that warehouse is the source system for the DAP. It will have additional data produced from the application of PTV Ticketing business rules.</w:t>
      </w:r>
    </w:p>
    <w:p w:rsidR="007263DE" w:rsidRDefault="007263DE" w:rsidP="00D165CF">
      <w:pPr>
        <w:rPr>
          <w:lang w:val="en-AU"/>
        </w:rPr>
      </w:pPr>
      <w:r>
        <w:rPr>
          <w:lang w:val="en-AU"/>
        </w:rPr>
        <w:t xml:space="preserve">The Bus Matrix is embedded in section </w:t>
      </w:r>
      <w:r>
        <w:rPr>
          <w:lang w:val="en-AU"/>
        </w:rPr>
        <w:fldChar w:fldCharType="begin"/>
      </w:r>
      <w:r>
        <w:rPr>
          <w:lang w:val="en-AU"/>
        </w:rPr>
        <w:instrText xml:space="preserve"> REF _Ref435969368 \r \h </w:instrText>
      </w:r>
      <w:r>
        <w:rPr>
          <w:lang w:val="en-AU"/>
        </w:rPr>
      </w:r>
      <w:r>
        <w:rPr>
          <w:lang w:val="en-AU"/>
        </w:rPr>
        <w:fldChar w:fldCharType="separate"/>
      </w:r>
      <w:r w:rsidR="00393F49">
        <w:rPr>
          <w:lang w:val="en-AU"/>
        </w:rPr>
        <w:t>13.3</w:t>
      </w:r>
      <w:r>
        <w:rPr>
          <w:lang w:val="en-AU"/>
        </w:rPr>
        <w:fldChar w:fldCharType="end"/>
      </w:r>
      <w:r>
        <w:rPr>
          <w:lang w:val="en-AU"/>
        </w:rPr>
        <w:t xml:space="preserve"> </w:t>
      </w:r>
      <w:r>
        <w:rPr>
          <w:lang w:val="en-AU"/>
        </w:rPr>
        <w:fldChar w:fldCharType="begin"/>
      </w:r>
      <w:r>
        <w:rPr>
          <w:lang w:val="en-AU"/>
        </w:rPr>
        <w:instrText xml:space="preserve"> REF _Ref435969368 \h </w:instrText>
      </w:r>
      <w:r>
        <w:rPr>
          <w:lang w:val="en-AU"/>
        </w:rPr>
      </w:r>
      <w:r>
        <w:rPr>
          <w:lang w:val="en-AU"/>
        </w:rPr>
        <w:fldChar w:fldCharType="separate"/>
      </w:r>
      <w:r w:rsidR="00393F49" w:rsidRPr="00872C7C">
        <w:t>Attachments</w:t>
      </w:r>
      <w:r>
        <w:rPr>
          <w:lang w:val="en-AU"/>
        </w:rPr>
        <w:fldChar w:fldCharType="end"/>
      </w:r>
      <w:r>
        <w:rPr>
          <w:lang w:val="en-AU"/>
        </w:rPr>
        <w:t>, but the content is copied below for reference:</w:t>
      </w:r>
    </w:p>
    <w:p w:rsidR="007263DE" w:rsidRDefault="007263DE" w:rsidP="00D165CF">
      <w:pPr>
        <w:rPr>
          <w:lang w:val="en-AU"/>
        </w:rPr>
      </w:pPr>
      <w:r>
        <w:rPr>
          <w:noProof/>
          <w:lang w:val="en-AU" w:eastAsia="en-AU"/>
        </w:rPr>
        <w:drawing>
          <wp:inline distT="0" distB="0" distL="0" distR="0" wp14:anchorId="538FB888" wp14:editId="4BA7253A">
            <wp:extent cx="5943600" cy="35407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540760"/>
                    </a:xfrm>
                    <a:prstGeom prst="rect">
                      <a:avLst/>
                    </a:prstGeom>
                  </pic:spPr>
                </pic:pic>
              </a:graphicData>
            </a:graphic>
          </wp:inline>
        </w:drawing>
      </w:r>
    </w:p>
    <w:p w:rsidR="007263DE" w:rsidRDefault="007263DE" w:rsidP="00D165CF">
      <w:pPr>
        <w:rPr>
          <w:lang w:val="en-AU"/>
        </w:rPr>
      </w:pPr>
    </w:p>
    <w:p w:rsidR="007263DE" w:rsidRDefault="007263DE" w:rsidP="00D165CF">
      <w:pPr>
        <w:rPr>
          <w:lang w:val="en-AU"/>
        </w:rPr>
      </w:pPr>
      <w:r>
        <w:rPr>
          <w:noProof/>
          <w:lang w:val="en-AU" w:eastAsia="en-AU"/>
        </w:rPr>
        <w:lastRenderedPageBreak/>
        <w:drawing>
          <wp:inline distT="0" distB="0" distL="0" distR="0" wp14:anchorId="42A346B1" wp14:editId="0CDBC3E1">
            <wp:extent cx="5943600" cy="2870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870200"/>
                    </a:xfrm>
                    <a:prstGeom prst="rect">
                      <a:avLst/>
                    </a:prstGeom>
                  </pic:spPr>
                </pic:pic>
              </a:graphicData>
            </a:graphic>
          </wp:inline>
        </w:drawing>
      </w:r>
    </w:p>
    <w:p w:rsidR="00FB1EE2" w:rsidRDefault="00FB1EE2" w:rsidP="00D165CF">
      <w:pPr>
        <w:rPr>
          <w:lang w:val="en-AU"/>
        </w:rPr>
      </w:pPr>
    </w:p>
    <w:p w:rsidR="007263DE" w:rsidRDefault="007263DE" w:rsidP="00D165CF">
      <w:pPr>
        <w:rPr>
          <w:lang w:val="en-AU"/>
        </w:rPr>
      </w:pPr>
      <w:r>
        <w:rPr>
          <w:noProof/>
          <w:lang w:val="en-AU" w:eastAsia="en-AU"/>
        </w:rPr>
        <w:drawing>
          <wp:inline distT="0" distB="0" distL="0" distR="0" wp14:anchorId="3A24D489" wp14:editId="31FA6E27">
            <wp:extent cx="4752975" cy="4038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52975" cy="4038600"/>
                    </a:xfrm>
                    <a:prstGeom prst="rect">
                      <a:avLst/>
                    </a:prstGeom>
                  </pic:spPr>
                </pic:pic>
              </a:graphicData>
            </a:graphic>
          </wp:inline>
        </w:drawing>
      </w:r>
    </w:p>
    <w:p w:rsidR="0027085F" w:rsidRDefault="0027085F">
      <w:pPr>
        <w:spacing w:after="0"/>
        <w:ind w:left="0"/>
        <w:rPr>
          <w:rFonts w:ascii="Helvetica" w:hAnsi="Helvetica" w:cs="Helvetica"/>
          <w:bCs/>
          <w:color w:val="FF0000"/>
          <w:sz w:val="28"/>
          <w:szCs w:val="28"/>
        </w:rPr>
      </w:pPr>
      <w:bookmarkStart w:id="154" w:name="_Toc434392263"/>
    </w:p>
    <w:p w:rsidR="00FE5736" w:rsidRPr="006C3EB5" w:rsidRDefault="00FE5736" w:rsidP="00783A56">
      <w:pPr>
        <w:pStyle w:val="Heading2"/>
      </w:pPr>
      <w:bookmarkStart w:id="155" w:name="_Toc468283832"/>
      <w:r>
        <w:t>Data Dictionary and Business Rules</w:t>
      </w:r>
      <w:bookmarkEnd w:id="154"/>
      <w:bookmarkEnd w:id="155"/>
    </w:p>
    <w:p w:rsidR="00895CA3" w:rsidRDefault="001C3C38" w:rsidP="00FE5736">
      <w:pPr>
        <w:rPr>
          <w:lang w:val="en-AU"/>
        </w:rPr>
      </w:pPr>
      <w:r>
        <w:rPr>
          <w:lang w:val="en-AU"/>
        </w:rPr>
        <w:t>Due to the size and complexity of t</w:t>
      </w:r>
      <w:r w:rsidR="00895CA3">
        <w:rPr>
          <w:lang w:val="en-AU"/>
        </w:rPr>
        <w:t>he Data Dictionary and Business Rules</w:t>
      </w:r>
      <w:r>
        <w:rPr>
          <w:lang w:val="en-AU"/>
        </w:rPr>
        <w:t>, these</w:t>
      </w:r>
      <w:r w:rsidR="00895CA3">
        <w:rPr>
          <w:lang w:val="en-AU"/>
        </w:rPr>
        <w:t xml:space="preserve"> are</w:t>
      </w:r>
      <w:r>
        <w:rPr>
          <w:lang w:val="en-AU"/>
        </w:rPr>
        <w:t xml:space="preserve"> documented in the Data Mapping Specification documents.</w:t>
      </w:r>
      <w:r w:rsidR="00895CA3">
        <w:rPr>
          <w:lang w:val="en-AU"/>
        </w:rPr>
        <w:t xml:space="preserve"> </w:t>
      </w:r>
    </w:p>
    <w:p w:rsidR="00540D52" w:rsidRDefault="00540D52">
      <w:pPr>
        <w:spacing w:after="0"/>
        <w:ind w:left="0"/>
        <w:rPr>
          <w:rFonts w:ascii="Helvetica" w:hAnsi="Helvetica" w:cs="Helvetica"/>
          <w:bCs/>
          <w:sz w:val="40"/>
          <w:szCs w:val="40"/>
        </w:rPr>
      </w:pPr>
    </w:p>
    <w:p w:rsidR="00430E61" w:rsidRDefault="00477146" w:rsidP="00783A56">
      <w:pPr>
        <w:pStyle w:val="Heading1"/>
      </w:pPr>
      <w:bookmarkStart w:id="156" w:name="_Toc468283833"/>
      <w:r>
        <w:lastRenderedPageBreak/>
        <w:t>Application Architecture</w:t>
      </w:r>
      <w:bookmarkEnd w:id="156"/>
    </w:p>
    <w:p w:rsidR="007532DD" w:rsidRDefault="007532DD" w:rsidP="003A7185">
      <w:pPr>
        <w:pStyle w:val="Heading2"/>
      </w:pPr>
      <w:bookmarkStart w:id="157" w:name="_Toc468283834"/>
      <w:r>
        <w:t>Data Lake - HDInsight</w:t>
      </w:r>
      <w:bookmarkEnd w:id="157"/>
    </w:p>
    <w:p w:rsidR="00554A31" w:rsidRPr="00554A31" w:rsidRDefault="00554A31" w:rsidP="00554A31">
      <w:pPr>
        <w:rPr>
          <w:lang w:val="en-AU"/>
        </w:rPr>
      </w:pPr>
      <w:r w:rsidRPr="00554A31">
        <w:rPr>
          <w:lang w:val="en-AU"/>
        </w:rPr>
        <w:t>A Data Lake is a single repository for all information for an organisation.  Data has value that may not be apparent today, and traditional data management has restrictions such as needing pre-definition of schema, the cost of storing large data sets, and the propagation of different data silos.</w:t>
      </w:r>
    </w:p>
    <w:p w:rsidR="00554A31" w:rsidRPr="00554A31" w:rsidRDefault="00554A31" w:rsidP="00554A31">
      <w:pPr>
        <w:rPr>
          <w:lang w:val="en-AU"/>
        </w:rPr>
      </w:pPr>
      <w:r w:rsidRPr="00554A31">
        <w:rPr>
          <w:lang w:val="en-AU"/>
        </w:rPr>
        <w:t xml:space="preserve">The Data Lake allows this data to be stored in an unstructured fashion prior to requirements or schema being defined, and can be accessed by HDInsight and </w:t>
      </w:r>
      <w:proofErr w:type="spellStart"/>
      <w:r w:rsidRPr="00554A31">
        <w:rPr>
          <w:lang w:val="en-AU"/>
        </w:rPr>
        <w:t>PolyBase</w:t>
      </w:r>
      <w:proofErr w:type="spellEnd"/>
      <w:r w:rsidRPr="00554A31">
        <w:rPr>
          <w:lang w:val="en-AU"/>
        </w:rPr>
        <w:t xml:space="preserve"> for operational and exploratory analysis.</w:t>
      </w:r>
    </w:p>
    <w:p w:rsidR="00554A31" w:rsidRPr="00554A31" w:rsidRDefault="00554A31" w:rsidP="00554A31">
      <w:pPr>
        <w:rPr>
          <w:lang w:val="en-AU"/>
        </w:rPr>
      </w:pPr>
      <w:r w:rsidRPr="00554A31">
        <w:rPr>
          <w:lang w:val="en-AU"/>
        </w:rPr>
        <w:t>While Microsoft has announced an Azure Data Lake product that integrates with Active Directory for security, auditing and performance management, th</w:t>
      </w:r>
      <w:r w:rsidR="00E63A50">
        <w:rPr>
          <w:lang w:val="en-AU"/>
        </w:rPr>
        <w:t xml:space="preserve">ere is no set release date. Azure Data Lake is built on HDInsight technology, so the DAP </w:t>
      </w:r>
      <w:r w:rsidRPr="00554A31">
        <w:rPr>
          <w:lang w:val="en-AU"/>
        </w:rPr>
        <w:t xml:space="preserve">Data Lake will </w:t>
      </w:r>
      <w:r w:rsidR="00E63A50">
        <w:rPr>
          <w:lang w:val="en-AU"/>
        </w:rPr>
        <w:t xml:space="preserve">likewise </w:t>
      </w:r>
      <w:r w:rsidRPr="00554A31">
        <w:rPr>
          <w:lang w:val="en-AU"/>
        </w:rPr>
        <w:t xml:space="preserve">be built on </w:t>
      </w:r>
      <w:r w:rsidR="00E63A50">
        <w:rPr>
          <w:lang w:val="en-AU"/>
        </w:rPr>
        <w:t>HDInsight</w:t>
      </w:r>
      <w:r w:rsidRPr="00554A31">
        <w:rPr>
          <w:lang w:val="en-AU"/>
        </w:rPr>
        <w:t>.</w:t>
      </w:r>
    </w:p>
    <w:p w:rsidR="00554A31" w:rsidRDefault="00554A31" w:rsidP="00554A31">
      <w:pPr>
        <w:rPr>
          <w:lang w:val="en-AU"/>
        </w:rPr>
      </w:pPr>
      <w:r w:rsidRPr="00554A31">
        <w:rPr>
          <w:lang w:val="en-AU"/>
        </w:rPr>
        <w:t xml:space="preserve">This consists of a 4-node HDInsight cluster with </w:t>
      </w:r>
      <w:r w:rsidR="000A2A28">
        <w:rPr>
          <w:lang w:val="en-AU"/>
        </w:rPr>
        <w:t>Windows</w:t>
      </w:r>
      <w:r w:rsidRPr="00554A31">
        <w:rPr>
          <w:lang w:val="en-AU"/>
        </w:rPr>
        <w:t xml:space="preserve"> Azure Blob storage.</w:t>
      </w:r>
      <w:r w:rsidR="000A2A28">
        <w:rPr>
          <w:lang w:val="en-AU"/>
        </w:rPr>
        <w:t xml:space="preserve"> HDInsight uses a HDFS API to appear like a HDFS filesystem, but the files are stored on Azure Blob Storage</w:t>
      </w:r>
      <w:r w:rsidR="00C318C0">
        <w:rPr>
          <w:lang w:val="en-AU"/>
        </w:rPr>
        <w:t>, preventing the need for individual disks to be attached to each node of the HDInsight cluster to store files, and permitting practically unlimited growth without managing individual nodes</w:t>
      </w:r>
      <w:r w:rsidR="000A2A28">
        <w:rPr>
          <w:lang w:val="en-AU"/>
        </w:rPr>
        <w:t xml:space="preserve">. The </w:t>
      </w:r>
      <w:r w:rsidRPr="00554A31">
        <w:rPr>
          <w:lang w:val="en-AU"/>
        </w:rPr>
        <w:t xml:space="preserve">Azure Blob Storage </w:t>
      </w:r>
      <w:r w:rsidR="000A2A28">
        <w:rPr>
          <w:lang w:val="en-AU"/>
        </w:rPr>
        <w:t xml:space="preserve">is made up of a number of </w:t>
      </w:r>
      <w:r w:rsidR="003B2963">
        <w:rPr>
          <w:lang w:val="en-AU"/>
        </w:rPr>
        <w:t>different storage accounts and containers</w:t>
      </w:r>
      <w:r w:rsidRPr="00554A31">
        <w:rPr>
          <w:lang w:val="en-AU"/>
        </w:rPr>
        <w:t xml:space="preserve"> to</w:t>
      </w:r>
      <w:r w:rsidR="003B2963">
        <w:rPr>
          <w:lang w:val="en-AU"/>
        </w:rPr>
        <w:t xml:space="preserve"> allow controlled access</w:t>
      </w:r>
      <w:r w:rsidRPr="00554A31">
        <w:rPr>
          <w:lang w:val="en-AU"/>
        </w:rPr>
        <w:t xml:space="preserve"> </w:t>
      </w:r>
      <w:r w:rsidR="003B2963">
        <w:rPr>
          <w:lang w:val="en-AU"/>
        </w:rPr>
        <w:t>to the data stored in the Data Lake.</w:t>
      </w:r>
    </w:p>
    <w:p w:rsidR="003B2963" w:rsidRDefault="004F65C9" w:rsidP="003B2963">
      <w:pPr>
        <w:keepNext/>
      </w:pPr>
      <w:r>
        <w:rPr>
          <w:noProof/>
          <w:lang w:val="en-AU" w:eastAsia="en-AU"/>
        </w:rPr>
        <w:drawing>
          <wp:inline distT="0" distB="0" distL="0" distR="0" wp14:anchorId="63E79A56" wp14:editId="4718C26A">
            <wp:extent cx="5943600" cy="4460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460240"/>
                    </a:xfrm>
                    <a:prstGeom prst="rect">
                      <a:avLst/>
                    </a:prstGeom>
                  </pic:spPr>
                </pic:pic>
              </a:graphicData>
            </a:graphic>
          </wp:inline>
        </w:drawing>
      </w:r>
    </w:p>
    <w:p w:rsidR="00554A31" w:rsidRDefault="003B2963" w:rsidP="003B2963">
      <w:pPr>
        <w:pStyle w:val="Caption"/>
        <w:jc w:val="center"/>
        <w:rPr>
          <w:lang w:val="en-AU"/>
        </w:rPr>
      </w:pPr>
      <w:r>
        <w:t xml:space="preserve">Figure </w:t>
      </w:r>
      <w:fldSimple w:instr=" SEQ Figure \* ARABIC ">
        <w:r w:rsidR="00393F49">
          <w:rPr>
            <w:noProof/>
          </w:rPr>
          <w:t>13</w:t>
        </w:r>
      </w:fldSimple>
      <w:r>
        <w:t xml:space="preserve"> – HDInsight Storage Architecture</w:t>
      </w:r>
    </w:p>
    <w:p w:rsidR="00554A31" w:rsidRPr="00554A31" w:rsidRDefault="00554A31" w:rsidP="00554A31">
      <w:pPr>
        <w:rPr>
          <w:lang w:val="en-AU"/>
        </w:rPr>
      </w:pPr>
      <w:r w:rsidRPr="00554A31">
        <w:rPr>
          <w:lang w:val="en-AU"/>
        </w:rPr>
        <w:t>As with all Azure services, storage is a pay-what-you-consume model, without concern to hitting storage limits.</w:t>
      </w:r>
    </w:p>
    <w:p w:rsidR="00554A31" w:rsidRDefault="00554A31" w:rsidP="00554A31">
      <w:pPr>
        <w:rPr>
          <w:lang w:val="en-AU"/>
        </w:rPr>
      </w:pPr>
      <w:r w:rsidRPr="00554A31">
        <w:rPr>
          <w:lang w:val="en-AU"/>
        </w:rPr>
        <w:t xml:space="preserve">As the role of a Data Lake is to be a main repository of data for the solution, it needs to be accessed by all analytical components of the DAP.  All incoming source data will first be stored into the Data Lake, and from there processed by SQL </w:t>
      </w:r>
      <w:r w:rsidRPr="00554A31">
        <w:rPr>
          <w:lang w:val="en-AU"/>
        </w:rPr>
        <w:lastRenderedPageBreak/>
        <w:t>Server Integration Services and relevant data will be stored in the Azure SQL Data Warehouse.  In future, Azure Data Factory can also access the Data Lake to process data prior to perform analytical tasks.</w:t>
      </w:r>
    </w:p>
    <w:p w:rsidR="007B5D4E" w:rsidRPr="00554A31" w:rsidRDefault="007B5D4E" w:rsidP="00554A31">
      <w:pPr>
        <w:rPr>
          <w:lang w:val="en-AU"/>
        </w:rPr>
      </w:pPr>
      <w:r>
        <w:rPr>
          <w:lang w:val="en-AU"/>
        </w:rPr>
        <w:t>Data will not be removed from the Data Lake – the intention is that the Data Lake will store all data history for as long as PTV deems the data is required and has value.</w:t>
      </w:r>
      <w:r w:rsidR="00347CD3">
        <w:rPr>
          <w:lang w:val="en-AU"/>
        </w:rPr>
        <w:t xml:space="preserve"> If hot-access </w:t>
      </w:r>
      <w:r w:rsidR="00E76626">
        <w:rPr>
          <w:lang w:val="en-AU"/>
        </w:rPr>
        <w:t xml:space="preserve">(in the EDW database) </w:t>
      </w:r>
      <w:r w:rsidR="00347CD3">
        <w:rPr>
          <w:lang w:val="en-AU"/>
        </w:rPr>
        <w:t>to historical data is no longer required, data can be unloaded from the EDW and retained within the Data Lake. No data will be deleted from the system.</w:t>
      </w:r>
    </w:p>
    <w:p w:rsidR="00554A31" w:rsidRPr="00554A31" w:rsidRDefault="00554A31" w:rsidP="00554A31">
      <w:pPr>
        <w:rPr>
          <w:lang w:val="en-AU"/>
        </w:rPr>
      </w:pPr>
      <w:r w:rsidRPr="00554A31">
        <w:rPr>
          <w:lang w:val="en-AU"/>
        </w:rPr>
        <w:t>Data from multiple sources, including the ADA environment and the Azure SQL Data Warehouse can be extracted and placed into the Data Lake for others to consume.</w:t>
      </w:r>
    </w:p>
    <w:p w:rsidR="00554A31" w:rsidRDefault="00554A31" w:rsidP="00554A31">
      <w:pPr>
        <w:rPr>
          <w:lang w:val="en-AU"/>
        </w:rPr>
      </w:pPr>
      <w:r w:rsidRPr="00554A31">
        <w:rPr>
          <w:lang w:val="en-AU"/>
        </w:rPr>
        <w:t>As the Data Lake holds sensitive data that must be restricted to a sub-set of users, the Data Lake will be partitioned according to access levels, and only those users with the proper keys will be able to access that data.</w:t>
      </w:r>
    </w:p>
    <w:p w:rsidR="00483E59" w:rsidRDefault="00483E59" w:rsidP="00554A31">
      <w:pPr>
        <w:rPr>
          <w:lang w:val="en-AU"/>
        </w:rPr>
      </w:pPr>
      <w:r>
        <w:rPr>
          <w:lang w:val="en-AU"/>
        </w:rPr>
        <w:t xml:space="preserve">For operational processes, </w:t>
      </w:r>
      <w:proofErr w:type="spellStart"/>
      <w:r>
        <w:rPr>
          <w:lang w:val="en-AU"/>
        </w:rPr>
        <w:t>PolyBase</w:t>
      </w:r>
      <w:proofErr w:type="spellEnd"/>
      <w:r>
        <w:rPr>
          <w:lang w:val="en-AU"/>
        </w:rPr>
        <w:t xml:space="preserve"> will stage data from the Data Lake through the Windows Azure Storage Blob interface, bypassing the HDFS API, and not requiring compute power from the HDInsight cluster. This allows the compute to be reserved for ADA purposes.</w:t>
      </w:r>
    </w:p>
    <w:p w:rsidR="00483E59" w:rsidRDefault="00483E59" w:rsidP="003A7185">
      <w:pPr>
        <w:pStyle w:val="Heading3"/>
        <w:rPr>
          <w:lang w:val="en-AU"/>
        </w:rPr>
      </w:pPr>
      <w:bookmarkStart w:id="158" w:name="_Ref436041167"/>
      <w:bookmarkStart w:id="159" w:name="_Toc468283835"/>
      <w:r w:rsidRPr="00483E59">
        <w:rPr>
          <w:lang w:val="en-AU"/>
        </w:rPr>
        <w:t>Data Lake Storage Accounts and Containers</w:t>
      </w:r>
      <w:bookmarkEnd w:id="158"/>
      <w:bookmarkEnd w:id="159"/>
    </w:p>
    <w:p w:rsidR="00483E59" w:rsidRDefault="00483E59" w:rsidP="00483E59">
      <w:r>
        <w:t>There will be a storage account dedicated for each business unit.  The ADA will also have a dedicated storage account.  There will be one PTV Common storage account, for data common to all business units.</w:t>
      </w:r>
    </w:p>
    <w:p w:rsidR="00483E59" w:rsidRDefault="00483E59" w:rsidP="00483E59">
      <w:r>
        <w:t xml:space="preserve">Each subject area/data source will have a dedicated storage Container. </w:t>
      </w:r>
      <w:r w:rsidR="00507611">
        <w:t>The use of storage accounts and containers is used primarily as a security mechanism, and secondarily as a performance mechanism (storage accounts grant 2</w:t>
      </w:r>
      <w:r w:rsidR="00E129E3">
        <w:t>0,000 IOPS per storage account)</w:t>
      </w:r>
      <w:r w:rsidR="00507611">
        <w:t xml:space="preserve">. Users that have access to a Storage Account have access to all containers and files stored in that Storage Account, and Shared Access Signatures are keys (implemented by globally unique IDs) that provide time-limited access to containers (either read-only or read-write). </w:t>
      </w:r>
    </w:p>
    <w:p w:rsidR="00507611" w:rsidRDefault="00507611" w:rsidP="00483E59">
      <w:r>
        <w:t>Files stored in the non-ADA storage accounts are classified as integral to the DAP/EDW load, and write access is only provided to the DAP. Only the ADA area allows for read-write access. While it is possible to grant read/write access to a new container in the non-ADA storage accounts, this is discouraged to separate ad-hoc use from the Data Warehouse system. Additional storage accounts and containers can be created to cater for any new requirements.</w:t>
      </w:r>
    </w:p>
    <w:p w:rsidR="00B012C2" w:rsidRDefault="00B012C2" w:rsidP="00483E59">
      <w:r>
        <w:t xml:space="preserve">Jobs running inside HDInsight can specify the location of the files to be processed, and the SAS key required to access those files. </w:t>
      </w:r>
    </w:p>
    <w:p w:rsidR="00483E59" w:rsidRDefault="006A6153" w:rsidP="00483E59">
      <w:r w:rsidRPr="00FD0D6C">
        <w:rPr>
          <w:rFonts w:cs="Segoe UI"/>
          <w:szCs w:val="20"/>
          <w:shd w:val="clear" w:color="auto" w:fill="FFFFFF"/>
        </w:rPr>
        <w:t xml:space="preserve">Data </w:t>
      </w:r>
      <w:r>
        <w:rPr>
          <w:rFonts w:cs="Segoe UI"/>
          <w:szCs w:val="20"/>
          <w:shd w:val="clear" w:color="auto" w:fill="FFFFFF"/>
        </w:rPr>
        <w:t xml:space="preserve">in Azure Blob Storage </w:t>
      </w:r>
      <w:r w:rsidRPr="00FD0D6C">
        <w:rPr>
          <w:rFonts w:cs="Segoe UI"/>
          <w:szCs w:val="20"/>
          <w:shd w:val="clear" w:color="auto" w:fill="FFFFFF"/>
        </w:rPr>
        <w:t>is stored as a key/value pair, and there is no directory hierarchy. To simulate a directory structure, the "/" character can be used within the key name to make it appear as if a file is stored within a directory.</w:t>
      </w:r>
      <w:r>
        <w:rPr>
          <w:rFonts w:cs="Segoe UI"/>
          <w:szCs w:val="20"/>
          <w:shd w:val="clear" w:color="auto" w:fill="FFFFFF"/>
        </w:rPr>
        <w:t xml:space="preserve"> </w:t>
      </w:r>
      <w:r>
        <w:t>Files stored in the Data Lake will be stored in each container under simulated “directories” according to the year and month.</w:t>
      </w:r>
    </w:p>
    <w:p w:rsidR="00483E59" w:rsidRDefault="00483E59" w:rsidP="00483E59">
      <w:r>
        <w:t>To separate incoming files from files that have been “processed” and uploaded to the Enterprise Data Warehouse, incoming files will be placed under an “Incoming” folder.  Once processed, the data files will be moved out of the incoming folder into the permanent location in the Data Lake.</w:t>
      </w:r>
    </w:p>
    <w:p w:rsidR="00483E59" w:rsidRDefault="00483E59" w:rsidP="00483E59">
      <w:r>
        <w:t>For data that will not be loaded into the EDW, the processing will be a move to the permanent location.</w:t>
      </w:r>
    </w:p>
    <w:p w:rsidR="00483E59" w:rsidRDefault="00483E59" w:rsidP="00483E59">
      <w:r>
        <w:t>The resource URI would then be of the structure:</w:t>
      </w:r>
    </w:p>
    <w:p w:rsidR="00483E59" w:rsidRDefault="00483E59" w:rsidP="00483E59">
      <w:pPr>
        <w:pStyle w:val="Code"/>
      </w:pPr>
      <w:r>
        <w:t>https://&lt;storageaccount</w:t>
      </w:r>
      <w:proofErr w:type="gramStart"/>
      <w:r>
        <w:t>&gt;.blob.core.windows.net</w:t>
      </w:r>
      <w:proofErr w:type="gramEnd"/>
      <w:r>
        <w:t>/&lt;container&gt;/&lt;year&gt;/&lt;month&gt;/&lt;filename&gt;</w:t>
      </w:r>
    </w:p>
    <w:p w:rsidR="00483E59" w:rsidRDefault="00483E59" w:rsidP="00483E59">
      <w:r>
        <w:t>For incoming files, the structure is:</w:t>
      </w:r>
    </w:p>
    <w:p w:rsidR="00483E59" w:rsidRPr="00483E59" w:rsidRDefault="00483E59" w:rsidP="00483E59">
      <w:pPr>
        <w:pStyle w:val="Code"/>
      </w:pPr>
      <w:r w:rsidRPr="00483E59">
        <w:t>https://&lt;storageaccount</w:t>
      </w:r>
      <w:proofErr w:type="gramStart"/>
      <w:r w:rsidRPr="00483E59">
        <w:t>&gt;.blob.core.windows.net</w:t>
      </w:r>
      <w:proofErr w:type="gramEnd"/>
      <w:r w:rsidRPr="00483E59">
        <w:t>/&lt;container&gt;/incoming/&lt;filename&gt;</w:t>
      </w:r>
    </w:p>
    <w:p w:rsidR="00483E59" w:rsidRDefault="00483E59" w:rsidP="00554A31">
      <w:pPr>
        <w:rPr>
          <w:lang w:val="en-AU"/>
        </w:rPr>
      </w:pPr>
    </w:p>
    <w:p w:rsidR="007532DD" w:rsidRDefault="007532DD" w:rsidP="003A7185">
      <w:pPr>
        <w:pStyle w:val="Heading2"/>
      </w:pPr>
      <w:bookmarkStart w:id="160" w:name="_Toc468283836"/>
      <w:r>
        <w:t>SQL Server Analysis Services – Semantic Layer</w:t>
      </w:r>
      <w:bookmarkEnd w:id="160"/>
    </w:p>
    <w:p w:rsidR="00B17F7C" w:rsidRPr="00F631D5" w:rsidRDefault="00B17F7C" w:rsidP="00B17F7C">
      <w:pPr>
        <w:rPr>
          <w:rFonts w:cs="Arial"/>
          <w:color w:val="222222"/>
          <w:szCs w:val="21"/>
        </w:rPr>
      </w:pPr>
      <w:r w:rsidRPr="00F631D5">
        <w:rPr>
          <w:rFonts w:cs="Arial"/>
          <w:color w:val="222222"/>
          <w:szCs w:val="21"/>
        </w:rPr>
        <w:t>Analysis Services provides a range of solutions for building and deploying analytical databases used for decision support in Power BI, Excel, Reporting Services (SSRS), and other business intelligence applications. The SSAS is used in the DAP solution to build models of data in the data warehouse such as cubes which can be queried, analysed and compared using various reporting tools such as Power</w:t>
      </w:r>
      <w:r>
        <w:rPr>
          <w:rFonts w:cs="Arial"/>
          <w:color w:val="222222"/>
          <w:szCs w:val="21"/>
        </w:rPr>
        <w:t xml:space="preserve"> </w:t>
      </w:r>
      <w:r w:rsidRPr="00F631D5">
        <w:rPr>
          <w:rFonts w:cs="Arial"/>
          <w:color w:val="222222"/>
          <w:szCs w:val="21"/>
        </w:rPr>
        <w:t xml:space="preserve">View, Power BI, SSRS and Excel.   </w:t>
      </w:r>
    </w:p>
    <w:p w:rsidR="00B17F7C" w:rsidRPr="00F631D5" w:rsidRDefault="00B17F7C" w:rsidP="00B17F7C">
      <w:pPr>
        <w:rPr>
          <w:rFonts w:cs="Arial"/>
          <w:color w:val="222222"/>
          <w:szCs w:val="21"/>
        </w:rPr>
      </w:pPr>
      <w:r w:rsidRPr="00F631D5">
        <w:rPr>
          <w:rFonts w:cs="Arial"/>
          <w:color w:val="222222"/>
          <w:szCs w:val="21"/>
        </w:rPr>
        <w:lastRenderedPageBreak/>
        <w:t>The basis of any Analysis Services solution is a Business Intelligence Semantic Model (BISM) and a server instance that instantiates, processes, queries, and manages objects in that model. BISM is a metadata layer that describes entities and relations between them in business user oriented manner. It is built by the development team and will be used by all the reporting tools. It allows the SSAS to reach a much broader user base.</w:t>
      </w:r>
    </w:p>
    <w:p w:rsidR="00B17F7C" w:rsidRPr="00F631D5" w:rsidRDefault="00B17F7C" w:rsidP="00B17F7C">
      <w:pPr>
        <w:rPr>
          <w:rFonts w:cs="Arial"/>
          <w:color w:val="222222"/>
          <w:szCs w:val="21"/>
        </w:rPr>
      </w:pPr>
    </w:p>
    <w:p w:rsidR="00B17F7C" w:rsidRDefault="009402EF" w:rsidP="00B17F7C">
      <w:pPr>
        <w:pStyle w:val="ListParagraph"/>
        <w:keepNext/>
        <w:jc w:val="center"/>
      </w:pPr>
      <w:r>
        <w:rPr>
          <w:noProof/>
        </w:rPr>
        <w:object w:dxaOrig="7080" w:dyaOrig="4425">
          <v:shape id="_x0000_i1032" type="#_x0000_t75" alt="" style="width:356.5pt;height:221.5pt;mso-width-percent:0;mso-height-percent:0;mso-width-percent:0;mso-height-percent:0" o:ole="">
            <v:imagedata r:id="rId42" o:title=""/>
          </v:shape>
          <o:OLEObject Type="Embed" ProgID="Visio.Drawing.15" ShapeID="_x0000_i1032" DrawAspect="Content" ObjectID="_1633090944" r:id="rId43"/>
        </w:object>
      </w:r>
    </w:p>
    <w:p w:rsidR="00B17F7C" w:rsidRDefault="00B17F7C" w:rsidP="00B17F7C">
      <w:pPr>
        <w:pStyle w:val="Caption"/>
        <w:jc w:val="center"/>
        <w:rPr>
          <w:rFonts w:cs="Arial"/>
          <w:color w:val="222222"/>
          <w:szCs w:val="21"/>
        </w:rPr>
      </w:pPr>
      <w:r>
        <w:t xml:space="preserve">Figure </w:t>
      </w:r>
      <w:fldSimple w:instr=" SEQ Figure \* ARABIC ">
        <w:r w:rsidR="00393F49">
          <w:rPr>
            <w:noProof/>
          </w:rPr>
          <w:t>14</w:t>
        </w:r>
      </w:fldSimple>
      <w:r>
        <w:t xml:space="preserve"> – SQL Server 2014 Analysis Services supported BISM models</w:t>
      </w:r>
    </w:p>
    <w:p w:rsidR="00B17F7C" w:rsidRPr="00E93CD4" w:rsidRDefault="00B17F7C" w:rsidP="00B17F7C">
      <w:pPr>
        <w:rPr>
          <w:rFonts w:cs="Arial"/>
          <w:szCs w:val="21"/>
        </w:rPr>
      </w:pPr>
      <w:r w:rsidRPr="00E93CD4">
        <w:rPr>
          <w:rFonts w:cs="Arial"/>
          <w:szCs w:val="21"/>
        </w:rPr>
        <w:t xml:space="preserve">The DAP solution will mainly use a tabular model as it can be used by a much broader user base. The SSAS Tabular Model is an In-Memory database that utilises the </w:t>
      </w:r>
      <w:proofErr w:type="spellStart"/>
      <w:r w:rsidRPr="00E93CD4">
        <w:rPr>
          <w:rFonts w:cs="Arial"/>
          <w:szCs w:val="21"/>
        </w:rPr>
        <w:t>xVelocity</w:t>
      </w:r>
      <w:proofErr w:type="spellEnd"/>
      <w:r w:rsidRPr="00E93CD4">
        <w:rPr>
          <w:rFonts w:cs="Arial"/>
          <w:szCs w:val="21"/>
        </w:rPr>
        <w:t xml:space="preserve"> in-memory analytics engine to process and compress data. This in-memory columnar storage engine has been optimized for high performance analysis and exploration of data. Tabular has the added advantage of being much easier to understand and build than the multidimensional model. </w:t>
      </w:r>
    </w:p>
    <w:p w:rsidR="005C13EC" w:rsidRDefault="00B17F7C" w:rsidP="00B17F7C">
      <w:pPr>
        <w:rPr>
          <w:rFonts w:cs="Arial"/>
          <w:szCs w:val="21"/>
        </w:rPr>
      </w:pPr>
      <w:r w:rsidRPr="00E93CD4">
        <w:rPr>
          <w:rFonts w:cs="Arial"/>
          <w:szCs w:val="21"/>
        </w:rPr>
        <w:t>However the DAP solution may include multidimensional models side-by-side with the tabular model if required. In that case a new instance of the SSAS must be installed on the same server or another server and configured for the multidimensional model.</w:t>
      </w:r>
      <w:r>
        <w:rPr>
          <w:rFonts w:cs="Arial"/>
          <w:szCs w:val="21"/>
        </w:rPr>
        <w:t xml:space="preserve"> This will be determined during Data Mapping and Reports Specification development.</w:t>
      </w:r>
    </w:p>
    <w:p w:rsidR="005C13EC" w:rsidRDefault="005C13EC" w:rsidP="003A7185">
      <w:pPr>
        <w:pStyle w:val="Heading2"/>
      </w:pPr>
      <w:bookmarkStart w:id="161" w:name="_Toc468283837"/>
      <w:r>
        <w:t xml:space="preserve">SQL Server Analysis Services </w:t>
      </w:r>
      <w:r w:rsidR="008F4DA2">
        <w:t>Server Infrastructure</w:t>
      </w:r>
      <w:bookmarkEnd w:id="161"/>
    </w:p>
    <w:p w:rsidR="005C13EC" w:rsidRPr="005C13EC" w:rsidRDefault="005C13EC" w:rsidP="005C13EC">
      <w:pPr>
        <w:rPr>
          <w:rFonts w:cs="Arial"/>
          <w:szCs w:val="21"/>
          <w:lang w:val="en-AU"/>
        </w:rPr>
      </w:pPr>
      <w:r w:rsidRPr="005C13EC">
        <w:rPr>
          <w:rFonts w:cs="Arial"/>
          <w:szCs w:val="21"/>
          <w:lang w:val="en-AU"/>
        </w:rPr>
        <w:t xml:space="preserve">The Analysis Server can scale out if required by addition of more servers to the Load Balanced Analysis Servers. This is useful as the number of cubes and analytical reporting activities increases.  However initial configuration </w:t>
      </w:r>
      <w:r w:rsidR="008F4DA2">
        <w:rPr>
          <w:rFonts w:cs="Arial"/>
          <w:szCs w:val="21"/>
          <w:lang w:val="en-AU"/>
        </w:rPr>
        <w:t xml:space="preserve">is </w:t>
      </w:r>
      <w:r w:rsidRPr="005C13EC">
        <w:rPr>
          <w:rFonts w:cs="Arial"/>
          <w:szCs w:val="21"/>
          <w:lang w:val="en-AU"/>
        </w:rPr>
        <w:t>based on a single SSAS server with 2 SSAS instance (1 with dimensional model and 1 with tabular model).</w:t>
      </w:r>
    </w:p>
    <w:p w:rsidR="005C13EC" w:rsidRPr="005C13EC" w:rsidRDefault="005C13EC" w:rsidP="003A7185">
      <w:pPr>
        <w:pStyle w:val="Heading3"/>
        <w:rPr>
          <w:lang w:val="en-AU"/>
        </w:rPr>
      </w:pPr>
      <w:bookmarkStart w:id="162" w:name="_Toc468283838"/>
      <w:r w:rsidRPr="005C13EC">
        <w:rPr>
          <w:lang w:val="en-AU"/>
        </w:rPr>
        <w:t>Disk Storage Requirements</w:t>
      </w:r>
      <w:bookmarkEnd w:id="162"/>
    </w:p>
    <w:p w:rsidR="008F4DA2" w:rsidRDefault="005C13EC" w:rsidP="005C13EC">
      <w:pPr>
        <w:rPr>
          <w:rFonts w:cs="Arial"/>
          <w:szCs w:val="21"/>
          <w:lang w:val="en-AU"/>
        </w:rPr>
      </w:pPr>
      <w:r w:rsidRPr="005C13EC">
        <w:rPr>
          <w:rFonts w:cs="Arial"/>
          <w:szCs w:val="21"/>
          <w:lang w:val="en-AU"/>
        </w:rPr>
        <w:t xml:space="preserve">The Analysis Server stores cubes and In-memory cache data.   Size of cubes and in-memory cache depend on the size of the fact tables and dimension members. </w:t>
      </w:r>
    </w:p>
    <w:p w:rsidR="005C13EC" w:rsidRDefault="005C13EC" w:rsidP="005C13EC">
      <w:pPr>
        <w:rPr>
          <w:rFonts w:cs="Arial"/>
          <w:szCs w:val="21"/>
          <w:lang w:val="en-AU"/>
        </w:rPr>
      </w:pPr>
      <w:r w:rsidRPr="005C13EC">
        <w:rPr>
          <w:rFonts w:cs="Arial"/>
          <w:szCs w:val="21"/>
          <w:lang w:val="en-AU"/>
        </w:rPr>
        <w:t>During processing, SSAS stores copies of the objects in the processing transaction on disk until it is finished, and then the processed copies of the objects replace the original objects. Therefore, sufficient additional disk storage must be provided for a second copy of each object. For example, if a whole cube will be processed in a single transaction; sufficient hard disk space to store a second copy of the whole cube will be required.</w:t>
      </w:r>
    </w:p>
    <w:p w:rsidR="008F4DA2" w:rsidRPr="005C13EC" w:rsidRDefault="008F4DA2" w:rsidP="005C13EC">
      <w:pPr>
        <w:rPr>
          <w:rFonts w:cs="Arial"/>
          <w:szCs w:val="21"/>
          <w:lang w:val="en-AU"/>
        </w:rPr>
      </w:pPr>
      <w:r>
        <w:rPr>
          <w:rFonts w:cs="Arial"/>
          <w:szCs w:val="21"/>
          <w:lang w:val="en-AU"/>
        </w:rPr>
        <w:t>Disk volumes can be added easily to Azure Virtual Machines as required, and exact sizing will be determined during the development phase.</w:t>
      </w:r>
    </w:p>
    <w:p w:rsidR="005C13EC" w:rsidRPr="005C13EC" w:rsidRDefault="005C13EC" w:rsidP="003A7185">
      <w:pPr>
        <w:pStyle w:val="Heading3"/>
        <w:rPr>
          <w:lang w:val="en-AU"/>
        </w:rPr>
      </w:pPr>
      <w:bookmarkStart w:id="163" w:name="_Toc468283839"/>
      <w:r w:rsidRPr="005C13EC">
        <w:rPr>
          <w:lang w:val="en-AU"/>
        </w:rPr>
        <w:t>Memory and Processor</w:t>
      </w:r>
      <w:bookmarkEnd w:id="163"/>
    </w:p>
    <w:p w:rsidR="005C13EC" w:rsidRPr="005C13EC" w:rsidRDefault="005C13EC" w:rsidP="005C13EC">
      <w:pPr>
        <w:rPr>
          <w:rFonts w:cs="Arial"/>
          <w:szCs w:val="21"/>
          <w:lang w:val="en-AU"/>
        </w:rPr>
      </w:pPr>
      <w:r w:rsidRPr="005C13EC">
        <w:rPr>
          <w:rFonts w:cs="Arial"/>
          <w:szCs w:val="21"/>
          <w:lang w:val="en-AU"/>
        </w:rPr>
        <w:t>Analysis Services needs more memory and processor resources in the following cases:</w:t>
      </w:r>
    </w:p>
    <w:p w:rsidR="005C13EC" w:rsidRPr="005C13EC" w:rsidRDefault="005C13EC" w:rsidP="005001B0">
      <w:pPr>
        <w:numPr>
          <w:ilvl w:val="0"/>
          <w:numId w:val="15"/>
        </w:numPr>
        <w:rPr>
          <w:rFonts w:cs="Arial"/>
          <w:szCs w:val="21"/>
          <w:lang w:val="en-AU"/>
        </w:rPr>
      </w:pPr>
      <w:r w:rsidRPr="005C13EC">
        <w:rPr>
          <w:rFonts w:cs="Arial"/>
          <w:szCs w:val="21"/>
          <w:lang w:val="en-AU"/>
        </w:rPr>
        <w:lastRenderedPageBreak/>
        <w:t>When processing large or complex cubes. These require more memory and processor resources than small or simple cubes.</w:t>
      </w:r>
    </w:p>
    <w:p w:rsidR="005C13EC" w:rsidRPr="005C13EC" w:rsidRDefault="005C13EC" w:rsidP="005001B0">
      <w:pPr>
        <w:numPr>
          <w:ilvl w:val="0"/>
          <w:numId w:val="15"/>
        </w:numPr>
        <w:rPr>
          <w:rFonts w:cs="Arial"/>
          <w:szCs w:val="21"/>
          <w:lang w:val="en-AU"/>
        </w:rPr>
      </w:pPr>
      <w:r w:rsidRPr="005C13EC">
        <w:rPr>
          <w:rFonts w:cs="Arial"/>
          <w:szCs w:val="21"/>
          <w:lang w:val="en-AU"/>
        </w:rPr>
        <w:t>When the number of cubes within a single database increases.</w:t>
      </w:r>
    </w:p>
    <w:p w:rsidR="005C13EC" w:rsidRPr="005C13EC" w:rsidRDefault="005C13EC" w:rsidP="005001B0">
      <w:pPr>
        <w:numPr>
          <w:ilvl w:val="0"/>
          <w:numId w:val="15"/>
        </w:numPr>
        <w:rPr>
          <w:rFonts w:cs="Arial"/>
          <w:szCs w:val="21"/>
          <w:lang w:val="en-AU"/>
        </w:rPr>
      </w:pPr>
      <w:r w:rsidRPr="005C13EC">
        <w:rPr>
          <w:rFonts w:cs="Arial"/>
          <w:szCs w:val="21"/>
          <w:lang w:val="en-AU"/>
        </w:rPr>
        <w:t>When the number of databases within a single instance of Analysis Services increases.</w:t>
      </w:r>
    </w:p>
    <w:p w:rsidR="005C13EC" w:rsidRPr="005C13EC" w:rsidRDefault="005C13EC" w:rsidP="005001B0">
      <w:pPr>
        <w:numPr>
          <w:ilvl w:val="0"/>
          <w:numId w:val="15"/>
        </w:numPr>
        <w:rPr>
          <w:rFonts w:cs="Arial"/>
          <w:szCs w:val="21"/>
          <w:lang w:val="en-AU"/>
        </w:rPr>
      </w:pPr>
      <w:r w:rsidRPr="005C13EC">
        <w:rPr>
          <w:rFonts w:cs="Arial"/>
          <w:szCs w:val="21"/>
          <w:lang w:val="en-AU"/>
        </w:rPr>
        <w:t>When the number of instances of Analysis Services on a single computer increases.</w:t>
      </w:r>
    </w:p>
    <w:p w:rsidR="005C13EC" w:rsidRPr="005C13EC" w:rsidRDefault="005C13EC" w:rsidP="005001B0">
      <w:pPr>
        <w:numPr>
          <w:ilvl w:val="0"/>
          <w:numId w:val="15"/>
        </w:numPr>
        <w:rPr>
          <w:rFonts w:cs="Arial"/>
          <w:szCs w:val="21"/>
          <w:lang w:val="en-AU"/>
        </w:rPr>
      </w:pPr>
      <w:r w:rsidRPr="005C13EC">
        <w:rPr>
          <w:rFonts w:cs="Arial"/>
          <w:szCs w:val="21"/>
          <w:lang w:val="en-AU"/>
        </w:rPr>
        <w:t>When the number of users who are accessing Analysis Services resources simultaneously increases.</w:t>
      </w:r>
    </w:p>
    <w:p w:rsidR="005C13EC" w:rsidRPr="005C13EC" w:rsidRDefault="005C13EC" w:rsidP="005C13EC">
      <w:pPr>
        <w:rPr>
          <w:rFonts w:cs="Arial"/>
          <w:szCs w:val="21"/>
          <w:lang w:val="en-AU"/>
        </w:rPr>
      </w:pPr>
      <w:r w:rsidRPr="005C13EC">
        <w:rPr>
          <w:rFonts w:cs="Arial"/>
          <w:szCs w:val="21"/>
          <w:lang w:val="en-AU"/>
        </w:rPr>
        <w:t>The Microsoft product group recommends 4 to 8 GB of memory per processor core, but this can be more if queries return very large result sets.</w:t>
      </w:r>
    </w:p>
    <w:p w:rsidR="005C13EC" w:rsidRPr="005C13EC" w:rsidRDefault="005C13EC" w:rsidP="005C13EC">
      <w:pPr>
        <w:rPr>
          <w:rFonts w:cs="Arial"/>
          <w:szCs w:val="21"/>
          <w:lang w:val="en-AU"/>
        </w:rPr>
      </w:pPr>
      <w:r w:rsidRPr="005C13EC">
        <w:rPr>
          <w:rFonts w:cs="Arial"/>
          <w:szCs w:val="21"/>
          <w:lang w:val="en-AU"/>
        </w:rPr>
        <w:t xml:space="preserve">For initial phases of the DAP implementation a single 64-bit CPU with 4 cores and 16GB RAM would be sufficient for initial phase. The server performance can be monitored in production and if required it can scale out or up. </w:t>
      </w:r>
    </w:p>
    <w:p w:rsidR="005C13EC" w:rsidRDefault="005C13EC" w:rsidP="00B17F7C">
      <w:pPr>
        <w:rPr>
          <w:i/>
          <w:color w:val="FFC000"/>
          <w:lang w:val="en-AU"/>
        </w:rPr>
      </w:pPr>
    </w:p>
    <w:p w:rsidR="007532DD" w:rsidRPr="009170F8" w:rsidRDefault="007532DD" w:rsidP="003A7185">
      <w:pPr>
        <w:pStyle w:val="Heading2"/>
      </w:pPr>
      <w:bookmarkStart w:id="164" w:name="_Toc468283840"/>
      <w:r w:rsidRPr="009170F8">
        <w:t>Analytics Discovery Area</w:t>
      </w:r>
      <w:bookmarkEnd w:id="164"/>
    </w:p>
    <w:p w:rsidR="007532DD" w:rsidRDefault="00422B81" w:rsidP="007532DD">
      <w:pPr>
        <w:rPr>
          <w:lang w:val="en-AU"/>
        </w:rPr>
      </w:pPr>
      <w:r w:rsidRPr="00834E09">
        <w:rPr>
          <w:lang w:val="en-AU"/>
        </w:rPr>
        <w:t>The Analytics Discovery Area (ADA) is used to provide an environment where PTV’s data analysts and data scientists can run analytical queries to provide new insights on PTV’s data.</w:t>
      </w:r>
    </w:p>
    <w:p w:rsidR="00B1458A" w:rsidRPr="00900CAE" w:rsidRDefault="00B1458A" w:rsidP="00B1458A">
      <w:pPr>
        <w:rPr>
          <w:lang w:val="en-AU"/>
        </w:rPr>
      </w:pPr>
      <w:r>
        <w:rPr>
          <w:lang w:val="en-AU"/>
        </w:rPr>
        <w:t>Estimating the computational requirements of the ADA area is difficult ahead of time, but the DAP has been costed to allow all components of the ADA environment to run 24x7.</w:t>
      </w:r>
      <w:r w:rsidR="00D07966">
        <w:rPr>
          <w:lang w:val="en-AU"/>
        </w:rPr>
        <w:t xml:space="preserve"> Storage costs are $0.06 per GB per month, providing 6 copies of the data (3 copies in the Australia Southeast data centre, and 3 copies in Australia East). There are no practical maximum limits of storage</w:t>
      </w:r>
      <w:r w:rsidR="00983E19">
        <w:rPr>
          <w:lang w:val="en-AU"/>
        </w:rPr>
        <w:t xml:space="preserve"> (500 TB per storage account, 100 storage accounts per subscription, and additional subscriptions can be added and the storage used by the primary DAP subscription)</w:t>
      </w:r>
      <w:r w:rsidR="00D07966">
        <w:rPr>
          <w:lang w:val="en-AU"/>
        </w:rPr>
        <w:t>.</w:t>
      </w:r>
    </w:p>
    <w:p w:rsidR="00834E09" w:rsidRDefault="00834E09" w:rsidP="007532DD">
      <w:pPr>
        <w:rPr>
          <w:lang w:val="en-AU"/>
        </w:rPr>
      </w:pPr>
      <w:r w:rsidRPr="00525DAA">
        <w:rPr>
          <w:lang w:val="en-AU"/>
        </w:rPr>
        <w:t>Additional discussions held in December 2015 have noted that there is no real need to provision a Development and Test ADA environment for processing queries, and so the money saved by not requiring these environments can be used on an ad hoc basic to scale the ADA environment. For example, the Spark cluster can be doubled in size when necessary.</w:t>
      </w:r>
      <w:r w:rsidR="00D07966">
        <w:rPr>
          <w:lang w:val="en-AU"/>
        </w:rPr>
        <w:t xml:space="preserve"> While costs vary depending on the size of the additional virtual machines, a good estimate is $0.50 cents per hour per additional virtual machine, and HDInsight (Hadoop and Spark) clusters can be scaled on demand. Alternatively, a temporary Spark cluster can be spun up on demand.</w:t>
      </w:r>
    </w:p>
    <w:p w:rsidR="00834E09" w:rsidRDefault="00834E09" w:rsidP="007532DD">
      <w:pPr>
        <w:rPr>
          <w:lang w:val="en-AU"/>
        </w:rPr>
      </w:pPr>
      <w:r>
        <w:rPr>
          <w:lang w:val="en-AU"/>
        </w:rPr>
        <w:t>If users in the ADA environment produce a calculation or model that is deemed able to go into production</w:t>
      </w:r>
      <w:r w:rsidR="00B1458A">
        <w:rPr>
          <w:lang w:val="en-AU"/>
        </w:rPr>
        <w:t xml:space="preserve"> there are a number of options:</w:t>
      </w:r>
    </w:p>
    <w:p w:rsidR="00B1458A" w:rsidRDefault="00B1458A" w:rsidP="00525DAA">
      <w:pPr>
        <w:pStyle w:val="ListParagraph"/>
        <w:numPr>
          <w:ilvl w:val="0"/>
          <w:numId w:val="71"/>
        </w:numPr>
        <w:rPr>
          <w:lang w:val="en-AU"/>
        </w:rPr>
      </w:pPr>
      <w:r>
        <w:rPr>
          <w:lang w:val="en-AU"/>
        </w:rPr>
        <w:t>If the result is a once-off dataset that is useful to be included in reports, ADA users can use SQL Server Data Tools to upload the dataset into the ADA section of the EDW.</w:t>
      </w:r>
      <w:r w:rsidR="00D07966">
        <w:rPr>
          <w:lang w:val="en-AU"/>
        </w:rPr>
        <w:t xml:space="preserve"> Reports can then join data from existing data marts to the dataset in the ADA environment.</w:t>
      </w:r>
    </w:p>
    <w:p w:rsidR="00B1458A" w:rsidRDefault="00B1458A" w:rsidP="00525DAA">
      <w:pPr>
        <w:pStyle w:val="ListParagraph"/>
        <w:numPr>
          <w:ilvl w:val="0"/>
          <w:numId w:val="71"/>
        </w:numPr>
        <w:rPr>
          <w:lang w:val="en-AU"/>
        </w:rPr>
      </w:pPr>
      <w:r>
        <w:rPr>
          <w:lang w:val="en-AU"/>
        </w:rPr>
        <w:t>If an ADA user creates a new data mart based off existing data using either T-SQL stored procedures or SQL Server Integration Services, the process can be deployed and scheduled through the standard data warehouse load process. CGI can assist in ensuring the process fits within the DAP ETL framework.</w:t>
      </w:r>
    </w:p>
    <w:p w:rsidR="00D07966" w:rsidRPr="009170F8" w:rsidRDefault="00D07966" w:rsidP="00525DAA">
      <w:pPr>
        <w:pStyle w:val="ListParagraph"/>
        <w:numPr>
          <w:ilvl w:val="0"/>
          <w:numId w:val="71"/>
        </w:numPr>
        <w:rPr>
          <w:lang w:val="en-AU"/>
        </w:rPr>
      </w:pPr>
      <w:r>
        <w:rPr>
          <w:lang w:val="en-AU"/>
        </w:rPr>
        <w:t>Spark machine learning algorithms and models can be initially tested and implemented in a production fashion on the ADA Spark cluster. If warranted, an additional Spark cluster can be provisioned solely for production use.</w:t>
      </w:r>
    </w:p>
    <w:p w:rsidR="00B1458A" w:rsidRPr="00525DAA" w:rsidRDefault="00B1458A" w:rsidP="009170F8">
      <w:pPr>
        <w:rPr>
          <w:lang w:val="en-AU"/>
        </w:rPr>
      </w:pPr>
      <w:r>
        <w:rPr>
          <w:lang w:val="en-AU"/>
        </w:rPr>
        <w:t xml:space="preserve">Exact processes for requesting and implementing scaling ADA and deploying additional features to the main EDW will be developed over the first year of use. </w:t>
      </w:r>
      <w:r w:rsidR="00D07966">
        <w:rPr>
          <w:lang w:val="en-AU"/>
        </w:rPr>
        <w:t xml:space="preserve">The DAP project team will (during development and ongoing) examine Azure consumption monthly and </w:t>
      </w:r>
      <w:r w:rsidR="00DE4F42">
        <w:rPr>
          <w:lang w:val="en-AU"/>
        </w:rPr>
        <w:t xml:space="preserve">report on </w:t>
      </w:r>
      <w:r w:rsidR="00D07966">
        <w:rPr>
          <w:lang w:val="en-AU"/>
        </w:rPr>
        <w:t>areas of over-consumption.</w:t>
      </w:r>
    </w:p>
    <w:p w:rsidR="00422B81" w:rsidRDefault="00422B81" w:rsidP="00422B81">
      <w:pPr>
        <w:pStyle w:val="Heading3"/>
        <w:rPr>
          <w:lang w:val="en-AU"/>
        </w:rPr>
      </w:pPr>
      <w:bookmarkStart w:id="165" w:name="_Toc438144091"/>
      <w:bookmarkStart w:id="166" w:name="_Toc438150261"/>
      <w:bookmarkStart w:id="167" w:name="_Toc438155125"/>
      <w:bookmarkStart w:id="168" w:name="_Toc438157342"/>
      <w:bookmarkStart w:id="169" w:name="_Toc438144092"/>
      <w:bookmarkStart w:id="170" w:name="_Toc438150262"/>
      <w:bookmarkStart w:id="171" w:name="_Toc438155126"/>
      <w:bookmarkStart w:id="172" w:name="_Toc438157343"/>
      <w:bookmarkStart w:id="173" w:name="_Toc468283841"/>
      <w:bookmarkEnd w:id="165"/>
      <w:bookmarkEnd w:id="166"/>
      <w:bookmarkEnd w:id="167"/>
      <w:bookmarkEnd w:id="168"/>
      <w:bookmarkEnd w:id="169"/>
      <w:bookmarkEnd w:id="170"/>
      <w:bookmarkEnd w:id="171"/>
      <w:bookmarkEnd w:id="172"/>
      <w:r>
        <w:rPr>
          <w:lang w:val="en-AU"/>
        </w:rPr>
        <w:t>Virtual Machines</w:t>
      </w:r>
      <w:bookmarkEnd w:id="173"/>
    </w:p>
    <w:p w:rsidR="00422B81" w:rsidRDefault="00422B81" w:rsidP="007532DD">
      <w:pPr>
        <w:rPr>
          <w:lang w:val="en-AU"/>
        </w:rPr>
      </w:pPr>
      <w:r>
        <w:rPr>
          <w:lang w:val="en-AU"/>
        </w:rPr>
        <w:t>Users will connect through an RDS gateway</w:t>
      </w:r>
      <w:r w:rsidR="00834E09">
        <w:rPr>
          <w:lang w:val="en-AU"/>
        </w:rPr>
        <w:t xml:space="preserve"> (https)</w:t>
      </w:r>
      <w:r>
        <w:rPr>
          <w:lang w:val="en-AU"/>
        </w:rPr>
        <w:t xml:space="preserve"> to </w:t>
      </w:r>
      <w:r w:rsidR="00834E09">
        <w:rPr>
          <w:lang w:val="en-AU"/>
        </w:rPr>
        <w:t xml:space="preserve">run either a standalone application (such as Excel or SQL Server Management Studio), or to </w:t>
      </w:r>
      <w:r>
        <w:rPr>
          <w:lang w:val="en-AU"/>
        </w:rPr>
        <w:t>get a virtual desktop on one of the four ADA virtual machines. These VMs run Windows, and have the following tools installed:</w:t>
      </w:r>
    </w:p>
    <w:p w:rsidR="00A9725E" w:rsidRDefault="00A9725E" w:rsidP="005001B0">
      <w:pPr>
        <w:pStyle w:val="ListParagraph"/>
        <w:numPr>
          <w:ilvl w:val="0"/>
          <w:numId w:val="42"/>
        </w:numPr>
        <w:rPr>
          <w:lang w:val="en-AU"/>
        </w:rPr>
      </w:pPr>
      <w:r>
        <w:rPr>
          <w:lang w:val="en-AU"/>
        </w:rPr>
        <w:lastRenderedPageBreak/>
        <w:t>SQL Server Management Studio</w:t>
      </w:r>
    </w:p>
    <w:p w:rsidR="00A9725E" w:rsidRDefault="00A9725E" w:rsidP="005001B0">
      <w:pPr>
        <w:pStyle w:val="ListParagraph"/>
        <w:numPr>
          <w:ilvl w:val="0"/>
          <w:numId w:val="42"/>
        </w:numPr>
        <w:rPr>
          <w:lang w:val="en-AU"/>
        </w:rPr>
      </w:pPr>
      <w:r>
        <w:rPr>
          <w:lang w:val="en-AU"/>
        </w:rPr>
        <w:t>SQL Server Data Tools (Azure SQL Data Warehouse connectivity)</w:t>
      </w:r>
    </w:p>
    <w:p w:rsidR="00A9725E" w:rsidRDefault="00A9725E" w:rsidP="005001B0">
      <w:pPr>
        <w:pStyle w:val="ListParagraph"/>
        <w:numPr>
          <w:ilvl w:val="0"/>
          <w:numId w:val="42"/>
        </w:numPr>
        <w:rPr>
          <w:lang w:val="en-AU"/>
        </w:rPr>
      </w:pPr>
      <w:r>
        <w:rPr>
          <w:lang w:val="en-AU"/>
        </w:rPr>
        <w:t>SQL Server Data Tools – BI (SSRS/SSIS/SSAS authoring)</w:t>
      </w:r>
    </w:p>
    <w:p w:rsidR="00A9725E" w:rsidRDefault="00A9725E" w:rsidP="005001B0">
      <w:pPr>
        <w:pStyle w:val="ListParagraph"/>
        <w:numPr>
          <w:ilvl w:val="0"/>
          <w:numId w:val="42"/>
        </w:numPr>
        <w:rPr>
          <w:lang w:val="en-AU"/>
        </w:rPr>
      </w:pPr>
      <w:r>
        <w:rPr>
          <w:lang w:val="en-AU"/>
        </w:rPr>
        <w:t>R</w:t>
      </w:r>
    </w:p>
    <w:p w:rsidR="00A9725E" w:rsidRDefault="00A9725E" w:rsidP="005001B0">
      <w:pPr>
        <w:pStyle w:val="ListParagraph"/>
        <w:numPr>
          <w:ilvl w:val="0"/>
          <w:numId w:val="42"/>
        </w:numPr>
        <w:rPr>
          <w:lang w:val="en-AU"/>
        </w:rPr>
      </w:pPr>
      <w:r>
        <w:rPr>
          <w:lang w:val="en-AU"/>
        </w:rPr>
        <w:t>Python</w:t>
      </w:r>
    </w:p>
    <w:p w:rsidR="00A9725E" w:rsidRDefault="00A9725E" w:rsidP="005001B0">
      <w:pPr>
        <w:pStyle w:val="ListParagraph"/>
        <w:numPr>
          <w:ilvl w:val="0"/>
          <w:numId w:val="42"/>
        </w:numPr>
        <w:rPr>
          <w:lang w:val="en-AU"/>
        </w:rPr>
      </w:pPr>
      <w:r>
        <w:rPr>
          <w:lang w:val="en-AU"/>
        </w:rPr>
        <w:t>Excel 2013</w:t>
      </w:r>
    </w:p>
    <w:p w:rsidR="00A9725E" w:rsidRDefault="00A9725E" w:rsidP="005001B0">
      <w:pPr>
        <w:pStyle w:val="ListParagraph"/>
        <w:numPr>
          <w:ilvl w:val="0"/>
          <w:numId w:val="42"/>
        </w:numPr>
        <w:rPr>
          <w:lang w:val="en-AU"/>
        </w:rPr>
      </w:pPr>
      <w:r>
        <w:rPr>
          <w:lang w:val="en-AU"/>
        </w:rPr>
        <w:t>Power BI Desktop</w:t>
      </w:r>
    </w:p>
    <w:p w:rsidR="00422B81" w:rsidRDefault="00422B81" w:rsidP="007532DD">
      <w:pPr>
        <w:rPr>
          <w:lang w:val="en-AU"/>
        </w:rPr>
      </w:pPr>
      <w:r>
        <w:rPr>
          <w:lang w:val="en-AU"/>
        </w:rPr>
        <w:t xml:space="preserve">Other tools can be installed by </w:t>
      </w:r>
      <w:r w:rsidR="00A9725E">
        <w:rPr>
          <w:lang w:val="en-AU"/>
        </w:rPr>
        <w:t>request.</w:t>
      </w:r>
    </w:p>
    <w:p w:rsidR="00A9725E" w:rsidRDefault="00A9725E" w:rsidP="00A9725E">
      <w:pPr>
        <w:pStyle w:val="Heading3"/>
        <w:rPr>
          <w:lang w:val="en-AU"/>
        </w:rPr>
      </w:pPr>
      <w:bookmarkStart w:id="174" w:name="_Toc468283842"/>
      <w:r>
        <w:rPr>
          <w:lang w:val="en-AU"/>
        </w:rPr>
        <w:t>HDInsight (Hadoop)</w:t>
      </w:r>
      <w:bookmarkEnd w:id="174"/>
    </w:p>
    <w:p w:rsidR="00A9725E" w:rsidRDefault="000E3251" w:rsidP="00A9725E">
      <w:pPr>
        <w:rPr>
          <w:lang w:val="en-AU"/>
        </w:rPr>
      </w:pPr>
      <w:r>
        <w:rPr>
          <w:lang w:val="en-AU"/>
        </w:rPr>
        <w:t xml:space="preserve">The </w:t>
      </w:r>
      <w:r w:rsidR="00A9725E">
        <w:rPr>
          <w:lang w:val="en-AU"/>
        </w:rPr>
        <w:t xml:space="preserve">original design utilised </w:t>
      </w:r>
      <w:r>
        <w:rPr>
          <w:lang w:val="en-AU"/>
        </w:rPr>
        <w:t>a separate HDIn</w:t>
      </w:r>
      <w:r w:rsidR="00A9725E">
        <w:rPr>
          <w:lang w:val="en-AU"/>
        </w:rPr>
        <w:t>sight cluster</w:t>
      </w:r>
      <w:r>
        <w:rPr>
          <w:lang w:val="en-AU"/>
        </w:rPr>
        <w:t xml:space="preserve"> for the ADA area to keep the Data Lake unaffected by ADA queries.</w:t>
      </w:r>
    </w:p>
    <w:p w:rsidR="000E3251" w:rsidRPr="00A9725E" w:rsidRDefault="000E3251" w:rsidP="00A9725E">
      <w:pPr>
        <w:rPr>
          <w:lang w:val="en-AU"/>
        </w:rPr>
      </w:pPr>
      <w:r>
        <w:rPr>
          <w:lang w:val="en-AU"/>
        </w:rPr>
        <w:t xml:space="preserve">Operationally, the Data Warehouse queries data in the Data Lake via </w:t>
      </w:r>
      <w:proofErr w:type="spellStart"/>
      <w:r>
        <w:rPr>
          <w:lang w:val="en-AU"/>
        </w:rPr>
        <w:t>PolyBase</w:t>
      </w:r>
      <w:proofErr w:type="spellEnd"/>
      <w:r>
        <w:rPr>
          <w:lang w:val="en-AU"/>
        </w:rPr>
        <w:t xml:space="preserve"> direct to Windows Azure Storage Blobs (WASB), and no compute power is required. This leaves the </w:t>
      </w:r>
      <w:r w:rsidR="00834E09">
        <w:rPr>
          <w:lang w:val="en-AU"/>
        </w:rPr>
        <w:t xml:space="preserve">Data Lake </w:t>
      </w:r>
      <w:r>
        <w:rPr>
          <w:lang w:val="en-AU"/>
        </w:rPr>
        <w:t>HDInsight cluster’s compute power available for running Hadoop queries.</w:t>
      </w:r>
    </w:p>
    <w:p w:rsidR="00A9725E" w:rsidRDefault="00A9725E" w:rsidP="007532DD">
      <w:pPr>
        <w:rPr>
          <w:lang w:val="en-AU"/>
        </w:rPr>
      </w:pPr>
    </w:p>
    <w:p w:rsidR="000E3251" w:rsidRDefault="000E3251" w:rsidP="000E3251">
      <w:pPr>
        <w:pStyle w:val="Heading3"/>
        <w:rPr>
          <w:lang w:val="en-AU"/>
        </w:rPr>
      </w:pPr>
      <w:bookmarkStart w:id="175" w:name="_Toc468283843"/>
      <w:r>
        <w:rPr>
          <w:lang w:val="en-AU"/>
        </w:rPr>
        <w:t>Azure SQL Database</w:t>
      </w:r>
      <w:r w:rsidR="006906A4">
        <w:rPr>
          <w:lang w:val="en-AU"/>
        </w:rPr>
        <w:t xml:space="preserve"> (Sandpit)</w:t>
      </w:r>
      <w:bookmarkEnd w:id="175"/>
    </w:p>
    <w:p w:rsidR="00EF5CBB" w:rsidRDefault="00EF5CBB" w:rsidP="005D60D0">
      <w:pPr>
        <w:rPr>
          <w:lang w:val="en-AU"/>
        </w:rPr>
      </w:pPr>
      <w:r>
        <w:rPr>
          <w:lang w:val="en-AU"/>
        </w:rPr>
        <w:t xml:space="preserve">A requirement is to provide a SQL Server database sandpit for query analysis in the ADA area. </w:t>
      </w:r>
      <w:r w:rsidR="005D60D0">
        <w:rPr>
          <w:lang w:val="en-AU"/>
        </w:rPr>
        <w:t>T</w:t>
      </w:r>
      <w:r w:rsidRPr="005D60D0">
        <w:rPr>
          <w:lang w:val="en-AU"/>
        </w:rPr>
        <w:t>wo S2-sized Azure SQL Databases, one for OPA and one for MACA</w:t>
      </w:r>
      <w:r w:rsidR="005D60D0">
        <w:rPr>
          <w:lang w:val="en-AU"/>
        </w:rPr>
        <w:t xml:space="preserve"> are created, and e</w:t>
      </w:r>
      <w:r w:rsidRPr="005D60D0">
        <w:rPr>
          <w:lang w:val="en-AU"/>
        </w:rPr>
        <w:t>ach database is limited to 250 GB of storage</w:t>
      </w:r>
      <w:r w:rsidR="005D60D0">
        <w:rPr>
          <w:lang w:val="en-AU"/>
        </w:rPr>
        <w:t>.</w:t>
      </w:r>
    </w:p>
    <w:p w:rsidR="005D60D0" w:rsidRPr="005D60D0" w:rsidRDefault="005D60D0" w:rsidP="005D60D0">
      <w:pPr>
        <w:rPr>
          <w:lang w:val="en-AU"/>
        </w:rPr>
      </w:pPr>
      <w:r>
        <w:rPr>
          <w:lang w:val="en-AU"/>
        </w:rPr>
        <w:t>User access is controlled by SQL logins on the SQL server. The ADA VMs have connectivity to these databases.</w:t>
      </w:r>
    </w:p>
    <w:p w:rsidR="00EF5CBB" w:rsidRDefault="00EF5CBB" w:rsidP="007532DD">
      <w:pPr>
        <w:rPr>
          <w:lang w:val="en-AU"/>
        </w:rPr>
      </w:pPr>
    </w:p>
    <w:p w:rsidR="000E3251" w:rsidRPr="00467F7B" w:rsidRDefault="000E3251" w:rsidP="000E3251">
      <w:pPr>
        <w:pStyle w:val="Heading3"/>
        <w:rPr>
          <w:lang w:val="en-AU"/>
        </w:rPr>
      </w:pPr>
      <w:bookmarkStart w:id="176" w:name="_Toc468283844"/>
      <w:r w:rsidRPr="00467F7B">
        <w:rPr>
          <w:lang w:val="en-AU"/>
        </w:rPr>
        <w:t>SQL Server Analysis Services</w:t>
      </w:r>
      <w:bookmarkEnd w:id="176"/>
    </w:p>
    <w:p w:rsidR="000E3251" w:rsidRDefault="00943E41" w:rsidP="000E3251">
      <w:pPr>
        <w:rPr>
          <w:lang w:val="en-AU"/>
        </w:rPr>
      </w:pPr>
      <w:r>
        <w:rPr>
          <w:lang w:val="en-AU"/>
        </w:rPr>
        <w:t>The SQL Server Analysis Services database server allows for a private ADA instance of SSAS to run without impacting the operational production SSAS environment.</w:t>
      </w:r>
    </w:p>
    <w:p w:rsidR="00BE183F" w:rsidRDefault="00BE183F" w:rsidP="000E3251">
      <w:pPr>
        <w:rPr>
          <w:lang w:val="en-AU"/>
        </w:rPr>
      </w:pPr>
      <w:r>
        <w:rPr>
          <w:lang w:val="en-AU"/>
        </w:rPr>
        <w:t>All SSAS entities from the Production environment will be available on this server. When new versions are released into Production, the new versions will also be deployed to the ADA SSAS instance.</w:t>
      </w:r>
    </w:p>
    <w:p w:rsidR="000E3251" w:rsidRDefault="000E3251" w:rsidP="000E3251">
      <w:pPr>
        <w:pStyle w:val="Heading3"/>
        <w:rPr>
          <w:lang w:val="en-AU"/>
        </w:rPr>
      </w:pPr>
      <w:bookmarkStart w:id="177" w:name="_Toc468283845"/>
      <w:r>
        <w:rPr>
          <w:lang w:val="en-AU"/>
        </w:rPr>
        <w:t>Spark</w:t>
      </w:r>
      <w:bookmarkEnd w:id="177"/>
    </w:p>
    <w:p w:rsidR="000E3251" w:rsidRDefault="000A0EDB" w:rsidP="000E3251">
      <w:pPr>
        <w:rPr>
          <w:lang w:val="en-AU"/>
        </w:rPr>
      </w:pPr>
      <w:r>
        <w:rPr>
          <w:lang w:val="en-AU"/>
        </w:rPr>
        <w:t>As the Data Lake’s HDInsight cluster can provide Hadoop queries, there is provision for using Apache Spark in ADA using either HDInsight Spark (Microsoft’s implementation of Spark) or an IaaS deployment.</w:t>
      </w:r>
    </w:p>
    <w:p w:rsidR="00107BEC" w:rsidRDefault="00107BEC">
      <w:pPr>
        <w:rPr>
          <w:lang w:val="en-AU"/>
        </w:rPr>
      </w:pPr>
      <w:r>
        <w:rPr>
          <w:lang w:val="en-AU"/>
        </w:rPr>
        <w:t>As HDInsight Spark clusters can be created on demand as configuration is stored within an Azure SQL Database, and HDInsight can access the Windows Azure Storage Blobs (WASB) of the Data Lake, an HDInsight option will be deployed.</w:t>
      </w:r>
    </w:p>
    <w:p w:rsidR="007D50DC" w:rsidRDefault="007D50DC" w:rsidP="000E3251">
      <w:pPr>
        <w:rPr>
          <w:lang w:val="en-AU"/>
        </w:rPr>
      </w:pPr>
    </w:p>
    <w:p w:rsidR="007D50DC" w:rsidRDefault="007D50DC" w:rsidP="004B2F6D">
      <w:pPr>
        <w:jc w:val="center"/>
        <w:rPr>
          <w:lang w:val="en-AU"/>
        </w:rPr>
      </w:pPr>
      <w:r>
        <w:rPr>
          <w:noProof/>
          <w:lang w:val="en-AU" w:eastAsia="en-AU"/>
        </w:rPr>
        <w:lastRenderedPageBreak/>
        <w:drawing>
          <wp:inline distT="0" distB="0" distL="0" distR="0" wp14:anchorId="349AA105" wp14:editId="2B200A98">
            <wp:extent cx="5381625" cy="4743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81625" cy="4743450"/>
                    </a:xfrm>
                    <a:prstGeom prst="rect">
                      <a:avLst/>
                    </a:prstGeom>
                  </pic:spPr>
                </pic:pic>
              </a:graphicData>
            </a:graphic>
          </wp:inline>
        </w:drawing>
      </w:r>
    </w:p>
    <w:p w:rsidR="007D50DC" w:rsidRDefault="006B24B3" w:rsidP="007D50DC">
      <w:pPr>
        <w:pStyle w:val="Caption"/>
        <w:jc w:val="center"/>
        <w:rPr>
          <w:noProof/>
        </w:rPr>
      </w:pPr>
      <w:r>
        <w:t xml:space="preserve">Figure </w:t>
      </w:r>
      <w:fldSimple w:instr=" SEQ Figure \* ARABIC ">
        <w:r w:rsidR="00393F49">
          <w:rPr>
            <w:noProof/>
          </w:rPr>
          <w:t>15</w:t>
        </w:r>
      </w:fldSimple>
      <w:r w:rsidR="007D50DC">
        <w:rPr>
          <w:noProof/>
        </w:rPr>
        <w:t xml:space="preserve"> Microsoft HDInsigh Spark Cluster Architecture</w:t>
      </w:r>
    </w:p>
    <w:p w:rsidR="000E3251" w:rsidRDefault="000E3251" w:rsidP="000E3251">
      <w:pPr>
        <w:pStyle w:val="Heading3"/>
        <w:rPr>
          <w:lang w:val="en-AU"/>
        </w:rPr>
      </w:pPr>
      <w:bookmarkStart w:id="178" w:name="_Toc440339746"/>
      <w:bookmarkStart w:id="179" w:name="_Toc440354379"/>
      <w:bookmarkStart w:id="180" w:name="_Toc468283846"/>
      <w:bookmarkEnd w:id="178"/>
      <w:bookmarkEnd w:id="179"/>
      <w:r>
        <w:rPr>
          <w:lang w:val="en-AU"/>
        </w:rPr>
        <w:t>Azure Machine Learning</w:t>
      </w:r>
      <w:bookmarkEnd w:id="180"/>
    </w:p>
    <w:p w:rsidR="000E3251" w:rsidRDefault="005D60D0" w:rsidP="007532DD">
      <w:pPr>
        <w:rPr>
          <w:lang w:val="en-AU"/>
        </w:rPr>
      </w:pPr>
      <w:r>
        <w:rPr>
          <w:lang w:val="en-AU"/>
        </w:rPr>
        <w:t>Azure Machine Learning (Azure ML) is a cloud-based service that allows users to create machine learning experiments that load, cleanse, and process data according to machine learning algorithms. Azure ML is currently not available in Australia, but Azure ML Standard subscriptions can process data from Australia – data is not stored on the remote server, only processed.</w:t>
      </w:r>
    </w:p>
    <w:p w:rsidR="005D60D0" w:rsidRDefault="005D60D0" w:rsidP="007532DD">
      <w:pPr>
        <w:rPr>
          <w:lang w:val="en-AU"/>
        </w:rPr>
      </w:pPr>
      <w:r>
        <w:rPr>
          <w:lang w:val="en-AU"/>
        </w:rPr>
        <w:t>From an architectural perspective, no additional infrastructure is required to use Azure ML. The Azure ML workspace is configured with Windows Azure Storage Blobs and Azure SQL Data Warehouse as data sources.</w:t>
      </w:r>
    </w:p>
    <w:p w:rsidR="000E3251" w:rsidRDefault="00D579D9" w:rsidP="007532DD">
      <w:pPr>
        <w:rPr>
          <w:lang w:val="en-AU"/>
        </w:rPr>
      </w:pPr>
      <w:r>
        <w:rPr>
          <w:lang w:val="en-AU"/>
        </w:rPr>
        <w:t>The choice of whether to use Spark or Azure Machine Learning for Machine Learning tasks will come down to personal choice by the data scientist, and whether the streaming of data to the US-based Azure ML servers is acceptable. As a full PaaS offering, there is no infrastructure needed to deploy Azure ML.</w:t>
      </w:r>
    </w:p>
    <w:p w:rsidR="006A4031" w:rsidRPr="006A4031" w:rsidRDefault="00424C9F" w:rsidP="003A7185">
      <w:pPr>
        <w:pStyle w:val="Heading1"/>
      </w:pPr>
      <w:bookmarkStart w:id="181" w:name="_Toc468283847"/>
      <w:r>
        <w:lastRenderedPageBreak/>
        <w:t>Integration Architecture</w:t>
      </w:r>
      <w:bookmarkEnd w:id="181"/>
    </w:p>
    <w:p w:rsidR="00CC5B59" w:rsidRDefault="006B24B3" w:rsidP="00A63CE2">
      <w:pPr>
        <w:rPr>
          <w:noProof/>
          <w:lang w:val="en-AU" w:eastAsia="en-AU"/>
        </w:rPr>
      </w:pPr>
      <w:r>
        <w:rPr>
          <w:rFonts w:cs="Arial"/>
          <w:szCs w:val="21"/>
        </w:rPr>
        <w:t>The following diagram shows the Integration architecture</w:t>
      </w:r>
      <w:r w:rsidR="007D265A">
        <w:rPr>
          <w:rFonts w:cs="Arial"/>
          <w:szCs w:val="21"/>
        </w:rPr>
        <w:t xml:space="preserve"> for the DAP</w:t>
      </w:r>
      <w:r>
        <w:rPr>
          <w:rFonts w:cs="Arial"/>
          <w:szCs w:val="21"/>
        </w:rPr>
        <w:t>:</w:t>
      </w:r>
      <w:r w:rsidR="00CC5B59" w:rsidRPr="00CC5B59">
        <w:rPr>
          <w:noProof/>
          <w:lang w:val="en-AU" w:eastAsia="en-AU"/>
        </w:rPr>
        <w:t xml:space="preserve"> </w:t>
      </w:r>
    </w:p>
    <w:p w:rsidR="006B24B3" w:rsidRDefault="00CC5B59" w:rsidP="00A63CE2">
      <w:pPr>
        <w:rPr>
          <w:rFonts w:cs="Arial"/>
          <w:szCs w:val="21"/>
        </w:rPr>
      </w:pPr>
      <w:r>
        <w:rPr>
          <w:noProof/>
          <w:lang w:val="en-AU" w:eastAsia="en-AU"/>
        </w:rPr>
        <w:drawing>
          <wp:inline distT="0" distB="0" distL="0" distR="0" wp14:anchorId="07433187" wp14:editId="37CFC662">
            <wp:extent cx="5943600" cy="45415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41520"/>
                    </a:xfrm>
                    <a:prstGeom prst="rect">
                      <a:avLst/>
                    </a:prstGeom>
                  </pic:spPr>
                </pic:pic>
              </a:graphicData>
            </a:graphic>
          </wp:inline>
        </w:drawing>
      </w:r>
    </w:p>
    <w:p w:rsidR="006B24B3" w:rsidRDefault="006B24B3" w:rsidP="006B24B3">
      <w:pPr>
        <w:pStyle w:val="Caption"/>
        <w:jc w:val="center"/>
        <w:rPr>
          <w:noProof/>
        </w:rPr>
      </w:pPr>
      <w:r>
        <w:t xml:space="preserve">Figure </w:t>
      </w:r>
      <w:fldSimple w:instr=" SEQ Figure \* ARABIC ">
        <w:r w:rsidR="00393F49">
          <w:rPr>
            <w:noProof/>
          </w:rPr>
          <w:t>16</w:t>
        </w:r>
      </w:fldSimple>
      <w:r>
        <w:rPr>
          <w:noProof/>
        </w:rPr>
        <w:t xml:space="preserve"> Integration Architecture</w:t>
      </w:r>
    </w:p>
    <w:p w:rsidR="00A63CE2" w:rsidRDefault="00A63CE2" w:rsidP="007532DD">
      <w:pPr>
        <w:rPr>
          <w:lang w:val="en-AU"/>
        </w:rPr>
      </w:pPr>
      <w:r>
        <w:rPr>
          <w:lang w:val="en-AU"/>
        </w:rPr>
        <w:t>The following integration items are shown above:</w:t>
      </w:r>
    </w:p>
    <w:p w:rsidR="007D265A" w:rsidRPr="0053109B" w:rsidRDefault="007D265A" w:rsidP="00E35280">
      <w:pPr>
        <w:pStyle w:val="ListParagraph"/>
        <w:numPr>
          <w:ilvl w:val="0"/>
          <w:numId w:val="87"/>
        </w:numPr>
        <w:spacing w:after="120"/>
        <w:ind w:left="1151" w:hanging="357"/>
        <w:rPr>
          <w:lang w:val="en-AU"/>
        </w:rPr>
      </w:pPr>
      <w:r w:rsidRPr="007D265A">
        <w:rPr>
          <w:lang w:val="en-AU"/>
        </w:rPr>
        <w:t>As a general rule all communications is performed using secure protocols. The only use of unsecured HTTP is to initial requests to SharePoint prior to redirecting to an HTTPS connection.</w:t>
      </w:r>
    </w:p>
    <w:p w:rsidR="00A63CE2" w:rsidRDefault="00A63CE2" w:rsidP="00E35280">
      <w:pPr>
        <w:pStyle w:val="ListParagraph"/>
        <w:numPr>
          <w:ilvl w:val="0"/>
          <w:numId w:val="87"/>
        </w:numPr>
        <w:spacing w:after="120"/>
        <w:ind w:left="1151" w:hanging="357"/>
        <w:rPr>
          <w:lang w:val="en-AU"/>
        </w:rPr>
      </w:pPr>
      <w:r>
        <w:rPr>
          <w:lang w:val="en-AU"/>
        </w:rPr>
        <w:t>SMTP</w:t>
      </w:r>
      <w:r w:rsidR="00CC5B59">
        <w:rPr>
          <w:lang w:val="en-AU"/>
        </w:rPr>
        <w:t xml:space="preserve"> – SMTP based email is used for operational management and alerting</w:t>
      </w:r>
      <w:r w:rsidR="002807C1">
        <w:rPr>
          <w:lang w:val="en-AU"/>
        </w:rPr>
        <w:t xml:space="preserve"> (performance and service </w:t>
      </w:r>
      <w:r w:rsidR="00FB17B3">
        <w:rPr>
          <w:lang w:val="en-AU"/>
        </w:rPr>
        <w:t>availability</w:t>
      </w:r>
      <w:r w:rsidR="002807C1">
        <w:rPr>
          <w:lang w:val="en-AU"/>
        </w:rPr>
        <w:t xml:space="preserve"> alerts)</w:t>
      </w:r>
      <w:r w:rsidR="00CC5B59">
        <w:rPr>
          <w:lang w:val="en-AU"/>
        </w:rPr>
        <w:t>, as well as for SharePoint notifications, such as workflow approval items. Emails are sent via the SMTP relay hosted on the File Transfer VM, and forwarded through to SendGrid for distribution.</w:t>
      </w:r>
    </w:p>
    <w:p w:rsidR="00CC5B59" w:rsidRDefault="00CC5B59" w:rsidP="00E35280">
      <w:pPr>
        <w:pStyle w:val="ListParagraph"/>
        <w:numPr>
          <w:ilvl w:val="0"/>
          <w:numId w:val="87"/>
        </w:numPr>
        <w:spacing w:after="120"/>
        <w:ind w:left="1151" w:hanging="357"/>
        <w:rPr>
          <w:lang w:val="en-AU"/>
        </w:rPr>
      </w:pPr>
      <w:r>
        <w:rPr>
          <w:lang w:val="en-AU"/>
        </w:rPr>
        <w:t>Data Platform Integration – The Microsoft SQL Server stack provides the glue between the layers of the data platform, primarily driven and scheduled via SQL Server Integration Services.</w:t>
      </w:r>
    </w:p>
    <w:p w:rsidR="00A63CE2" w:rsidRDefault="00A63CE2" w:rsidP="00E35280">
      <w:pPr>
        <w:pStyle w:val="ListParagraph"/>
        <w:numPr>
          <w:ilvl w:val="0"/>
          <w:numId w:val="87"/>
        </w:numPr>
        <w:spacing w:after="120"/>
        <w:ind w:left="1151" w:hanging="357"/>
        <w:rPr>
          <w:lang w:val="en-AU"/>
        </w:rPr>
      </w:pPr>
      <w:r>
        <w:rPr>
          <w:lang w:val="en-AU"/>
        </w:rPr>
        <w:t>Power BI</w:t>
      </w:r>
      <w:r w:rsidR="00CC5B59">
        <w:rPr>
          <w:lang w:val="en-AU"/>
        </w:rPr>
        <w:t xml:space="preserve"> – </w:t>
      </w:r>
      <w:proofErr w:type="spellStart"/>
      <w:r w:rsidR="007D265A">
        <w:rPr>
          <w:lang w:val="en-AU"/>
        </w:rPr>
        <w:t>PowerBI</w:t>
      </w:r>
      <w:proofErr w:type="spellEnd"/>
      <w:r w:rsidR="007D265A">
        <w:rPr>
          <w:lang w:val="en-AU"/>
        </w:rPr>
        <w:t xml:space="preserve"> has direct access to Azure cloud-based data sources, such as the EDW (Azure SQL Data Warehouse) and the ADA Sandpit databases. For other data sources, the Enterprise Gateway and Power BI SSAS Gateway are required to present an endpoint for Power BI to connect to these data sources.</w:t>
      </w:r>
    </w:p>
    <w:p w:rsidR="007D265A" w:rsidRDefault="007D265A" w:rsidP="00E35280">
      <w:pPr>
        <w:pStyle w:val="ListParagraph"/>
        <w:numPr>
          <w:ilvl w:val="0"/>
          <w:numId w:val="87"/>
        </w:numPr>
        <w:spacing w:after="120"/>
        <w:ind w:left="1151" w:hanging="357"/>
        <w:rPr>
          <w:lang w:val="en-AU"/>
        </w:rPr>
      </w:pPr>
      <w:r>
        <w:rPr>
          <w:lang w:val="en-AU"/>
        </w:rPr>
        <w:t>Data Lake – Integration of components accessing the Data Lake are provided by Windows Azure Storage Blob (WASB) access to the Data Lake’s storage. In the case of HDInsight (Spark or Hadoop), this is provided by Microsoft’s HDFS driver, which provides a virtual HDFS layer over the top of WASB.</w:t>
      </w:r>
    </w:p>
    <w:p w:rsidR="007D265A" w:rsidRPr="0053109B" w:rsidRDefault="007D265A" w:rsidP="00E35280">
      <w:pPr>
        <w:pStyle w:val="ListParagraph"/>
        <w:numPr>
          <w:ilvl w:val="0"/>
          <w:numId w:val="87"/>
        </w:numPr>
        <w:spacing w:after="120"/>
        <w:ind w:left="1151" w:hanging="357"/>
        <w:rPr>
          <w:lang w:val="en-AU"/>
        </w:rPr>
      </w:pPr>
      <w:r w:rsidRPr="0053109B">
        <w:rPr>
          <w:lang w:val="en-AU"/>
        </w:rPr>
        <w:t>SharePoint authentication of internal users is performed by</w:t>
      </w:r>
      <w:r w:rsidRPr="007D265A">
        <w:rPr>
          <w:lang w:val="en-AU"/>
        </w:rPr>
        <w:t xml:space="preserve"> an endpoint on the </w:t>
      </w:r>
      <w:proofErr w:type="spellStart"/>
      <w:r w:rsidRPr="007D265A">
        <w:rPr>
          <w:lang w:val="en-AU"/>
        </w:rPr>
        <w:t>CenITex</w:t>
      </w:r>
      <w:proofErr w:type="spellEnd"/>
      <w:r w:rsidRPr="007D265A">
        <w:rPr>
          <w:lang w:val="en-AU"/>
        </w:rPr>
        <w:t xml:space="preserve"> GSP Tivoli Federated Identity Management (FIM) that allows connections from SharePoint. This allows single sign-on for pre-authenticated </w:t>
      </w:r>
      <w:proofErr w:type="spellStart"/>
      <w:r w:rsidRPr="007D265A">
        <w:rPr>
          <w:lang w:val="en-AU"/>
        </w:rPr>
        <w:t>VicGov</w:t>
      </w:r>
      <w:proofErr w:type="spellEnd"/>
      <w:r w:rsidRPr="007D265A">
        <w:rPr>
          <w:lang w:val="en-AU"/>
        </w:rPr>
        <w:t xml:space="preserve"> users, or challenged access for currently unauthenticated </w:t>
      </w:r>
      <w:proofErr w:type="spellStart"/>
      <w:r w:rsidRPr="007D265A">
        <w:rPr>
          <w:lang w:val="en-AU"/>
        </w:rPr>
        <w:t>VicGov</w:t>
      </w:r>
      <w:proofErr w:type="spellEnd"/>
      <w:r w:rsidRPr="007D265A">
        <w:rPr>
          <w:lang w:val="en-AU"/>
        </w:rPr>
        <w:t xml:space="preserve"> users.</w:t>
      </w:r>
    </w:p>
    <w:p w:rsidR="007532DD" w:rsidRPr="007D265A" w:rsidRDefault="007532DD" w:rsidP="00E35280">
      <w:pPr>
        <w:pStyle w:val="ListParagraph"/>
        <w:rPr>
          <w:i/>
          <w:color w:val="FFC000"/>
          <w:lang w:val="en-AU"/>
        </w:rPr>
      </w:pPr>
    </w:p>
    <w:p w:rsidR="002E651D" w:rsidRPr="00424C9F" w:rsidRDefault="002E651D" w:rsidP="003A7185">
      <w:pPr>
        <w:pStyle w:val="Heading1"/>
      </w:pPr>
      <w:bookmarkStart w:id="182" w:name="_Toc468283848"/>
      <w:r>
        <w:lastRenderedPageBreak/>
        <w:t xml:space="preserve">SharePoint </w:t>
      </w:r>
      <w:r w:rsidR="00675414">
        <w:t xml:space="preserve">2013 </w:t>
      </w:r>
      <w:r>
        <w:t>Architecture</w:t>
      </w:r>
      <w:bookmarkEnd w:id="182"/>
    </w:p>
    <w:p w:rsidR="002E651D" w:rsidRDefault="00675414" w:rsidP="002E651D">
      <w:pPr>
        <w:rPr>
          <w:lang w:val="en-AU"/>
        </w:rPr>
      </w:pPr>
      <w:r>
        <w:rPr>
          <w:lang w:val="en-AU"/>
        </w:rPr>
        <w:t>An on-premises SharePoint 2013 implementation in Azure has been chosen over SharePoint Online due to the SharePoint portal requiring rich SQL Server Reporting Services-based reporting. SSRS and other analytical features are not available in SharePoint online, and SharePoint Online does not allow external users to use Power View, PowerPivot or Excel Services.</w:t>
      </w:r>
    </w:p>
    <w:p w:rsidR="00E84CFA" w:rsidRDefault="00E84CFA" w:rsidP="00E84CFA">
      <w:r>
        <w:t xml:space="preserve">The farm type in this design is a medium size on MS Azure infrastructure with High Availability. It consists of six (6) servers. In conjunction with these dedicated SharePoint 2013 server roles, the farm requires a clustered database arrangement which will provide an Active/Passive array for database services to the farm. </w:t>
      </w:r>
    </w:p>
    <w:p w:rsidR="00E84CFA" w:rsidRDefault="00E84CFA" w:rsidP="00E84CFA">
      <w:r>
        <w:t>Based on the potential usage of the Internal SharePoint farm, a server farm consisting of two web front ends, two application servers and a SQL Cluster service with two nodes have been designed with the following topology:</w:t>
      </w:r>
    </w:p>
    <w:p w:rsidR="00E84CFA" w:rsidRDefault="00E84CFA" w:rsidP="00E84CFA">
      <w:pPr>
        <w:pStyle w:val="ListParagraph"/>
        <w:numPr>
          <w:ilvl w:val="0"/>
          <w:numId w:val="35"/>
        </w:numPr>
        <w:spacing w:after="120" w:line="276" w:lineRule="auto"/>
        <w:contextualSpacing/>
        <w:jc w:val="both"/>
      </w:pPr>
      <w:r>
        <w:t>Two front-end Web servers (Load balanced using Azure Network Load Balancing) to provide scalability and high availability of the web sites. These two servers will also provide the query service and provide the ability to move roles to dedicated servers for performance reasons. Both will host the Central Administration Console.</w:t>
      </w:r>
    </w:p>
    <w:p w:rsidR="00E84CFA" w:rsidRDefault="00E84CFA" w:rsidP="00E84CFA">
      <w:pPr>
        <w:pStyle w:val="ListParagraph"/>
        <w:numPr>
          <w:ilvl w:val="0"/>
          <w:numId w:val="35"/>
        </w:numPr>
        <w:spacing w:after="120" w:line="276" w:lineRule="auto"/>
        <w:contextualSpacing/>
        <w:jc w:val="both"/>
      </w:pPr>
      <w:r>
        <w:t>Two SharePoint application servers to provide scalability and high availability of the SharePoint application services. Along with SharePoint application services, these two servers will also store Search Index files on a dedicated disk drive and will be configured with SQL reporting services.</w:t>
      </w:r>
    </w:p>
    <w:p w:rsidR="00E84CFA" w:rsidRDefault="00E84CFA" w:rsidP="00E84CFA">
      <w:pPr>
        <w:pStyle w:val="ListParagraph"/>
        <w:numPr>
          <w:ilvl w:val="0"/>
          <w:numId w:val="35"/>
        </w:numPr>
        <w:spacing w:after="120" w:line="276" w:lineRule="auto"/>
        <w:contextualSpacing/>
        <w:jc w:val="both"/>
      </w:pPr>
      <w:r>
        <w:t>SQL Server 2014 facility using SQL Database Cluster with two nodes.</w:t>
      </w:r>
    </w:p>
    <w:p w:rsidR="00E84CFA" w:rsidRDefault="00E84CFA" w:rsidP="00E84CFA">
      <w:pPr>
        <w:rPr>
          <w:rFonts w:ascii="Trebuchet MS" w:hAnsi="Trebuchet MS" w:cs="Trebuchet MS"/>
          <w:color w:val="404040"/>
          <w:szCs w:val="20"/>
          <w:lang w:eastAsia="en-US"/>
        </w:rPr>
      </w:pPr>
      <w:r>
        <w:t>The farm has been designed to scale-out and scale-up to support future Microsoft SharePoint 2013 solutions.</w:t>
      </w:r>
      <w:r>
        <w:rPr>
          <w:rFonts w:ascii="Trebuchet MS" w:hAnsi="Trebuchet MS" w:cs="Trebuchet MS"/>
          <w:color w:val="404040"/>
          <w:szCs w:val="20"/>
          <w:lang w:eastAsia="en-US"/>
        </w:rPr>
        <w:t xml:space="preserve"> </w:t>
      </w:r>
    </w:p>
    <w:p w:rsidR="00E84CFA" w:rsidRDefault="00E84CFA" w:rsidP="00E84CFA">
      <w:r>
        <w:t xml:space="preserve">This topology enables additional servers and resources to be added and roles to be reallocated as the farm grows to meet changing business needs.  </w:t>
      </w:r>
    </w:p>
    <w:p w:rsidR="00E84CFA" w:rsidRDefault="00E84CFA" w:rsidP="00E84CFA">
      <w:r>
        <w:t>It is important to note that there will need to be some careful monitoring of the farm in the early days as the users adopt the platform. The proposed topology is ideal as a starting position but may require additional resources quickly.</w:t>
      </w:r>
    </w:p>
    <w:p w:rsidR="00E84CFA" w:rsidRDefault="00E84CFA" w:rsidP="00E84CFA">
      <w:r>
        <w:t>A significant benefit of this farm design is the ability to add a new server to assume all the services which are currently working on the two WFE role or Application servers. In this case, there is the third server offering just the WFE Role with high Affinity in the Azure Load Balancer.</w:t>
      </w:r>
    </w:p>
    <w:p w:rsidR="00E84CFA" w:rsidRDefault="00C156CD" w:rsidP="00E84CFA">
      <w:r>
        <w:t>All parts of the SharePoint portal will adhere to WCAG 2.0, with at least an AA conformant rating.</w:t>
      </w:r>
    </w:p>
    <w:p w:rsidR="00E84CFA" w:rsidRDefault="00E84CFA" w:rsidP="004B2F6D">
      <w:pPr>
        <w:keepNext/>
        <w:jc w:val="center"/>
      </w:pPr>
      <w:r>
        <w:rPr>
          <w:noProof/>
          <w:lang w:val="en-AU" w:eastAsia="en-AU"/>
        </w:rPr>
        <w:lastRenderedPageBreak/>
        <w:drawing>
          <wp:inline distT="0" distB="0" distL="0" distR="0" wp14:anchorId="38FA7C3D" wp14:editId="7C7CF371">
            <wp:extent cx="5943600" cy="47263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726305"/>
                    </a:xfrm>
                    <a:prstGeom prst="rect">
                      <a:avLst/>
                    </a:prstGeom>
                  </pic:spPr>
                </pic:pic>
              </a:graphicData>
            </a:graphic>
          </wp:inline>
        </w:drawing>
      </w:r>
    </w:p>
    <w:p w:rsidR="00E84CFA" w:rsidRPr="008945B5" w:rsidRDefault="00E84CFA" w:rsidP="00E84CFA">
      <w:pPr>
        <w:pStyle w:val="Caption"/>
        <w:jc w:val="center"/>
        <w:rPr>
          <w:rFonts w:ascii="Arial" w:hAnsi="Arial" w:cs="Arial"/>
          <w:b w:val="0"/>
          <w:i/>
          <w:sz w:val="16"/>
          <w:szCs w:val="16"/>
        </w:rPr>
      </w:pPr>
      <w:r w:rsidRPr="008945B5">
        <w:rPr>
          <w:rFonts w:ascii="Arial" w:hAnsi="Arial" w:cs="Arial"/>
          <w:b w:val="0"/>
          <w:i/>
          <w:sz w:val="16"/>
          <w:szCs w:val="16"/>
        </w:rPr>
        <w:t xml:space="preserve">Figure </w:t>
      </w:r>
      <w:r w:rsidRPr="008945B5">
        <w:rPr>
          <w:rFonts w:ascii="Arial" w:hAnsi="Arial" w:cs="Arial"/>
          <w:b w:val="0"/>
          <w:i/>
          <w:sz w:val="16"/>
          <w:szCs w:val="16"/>
        </w:rPr>
        <w:fldChar w:fldCharType="begin"/>
      </w:r>
      <w:r w:rsidRPr="008945B5">
        <w:rPr>
          <w:rFonts w:ascii="Arial" w:hAnsi="Arial" w:cs="Arial"/>
          <w:b w:val="0"/>
          <w:i/>
          <w:sz w:val="16"/>
          <w:szCs w:val="16"/>
        </w:rPr>
        <w:instrText xml:space="preserve"> SEQ Figure \* ARABIC </w:instrText>
      </w:r>
      <w:r w:rsidRPr="008945B5">
        <w:rPr>
          <w:rFonts w:ascii="Arial" w:hAnsi="Arial" w:cs="Arial"/>
          <w:b w:val="0"/>
          <w:i/>
          <w:sz w:val="16"/>
          <w:szCs w:val="16"/>
        </w:rPr>
        <w:fldChar w:fldCharType="separate"/>
      </w:r>
      <w:r w:rsidR="00393F49">
        <w:rPr>
          <w:rFonts w:ascii="Arial" w:hAnsi="Arial" w:cs="Arial"/>
          <w:b w:val="0"/>
          <w:i/>
          <w:noProof/>
          <w:sz w:val="16"/>
          <w:szCs w:val="16"/>
        </w:rPr>
        <w:t>17</w:t>
      </w:r>
      <w:r w:rsidRPr="008945B5">
        <w:rPr>
          <w:rFonts w:ascii="Arial" w:hAnsi="Arial" w:cs="Arial"/>
          <w:b w:val="0"/>
          <w:i/>
          <w:sz w:val="16"/>
          <w:szCs w:val="16"/>
        </w:rPr>
        <w:fldChar w:fldCharType="end"/>
      </w:r>
      <w:r w:rsidRPr="008945B5">
        <w:rPr>
          <w:rFonts w:ascii="Arial" w:hAnsi="Arial" w:cs="Arial"/>
          <w:b w:val="0"/>
          <w:i/>
          <w:sz w:val="16"/>
          <w:szCs w:val="16"/>
        </w:rPr>
        <w:t xml:space="preserve"> – Azure SharePoint Farm</w:t>
      </w:r>
    </w:p>
    <w:p w:rsidR="00D03366" w:rsidRDefault="00D03366" w:rsidP="006A4031">
      <w:pPr>
        <w:rPr>
          <w:lang w:val="en-AU"/>
        </w:rPr>
      </w:pPr>
    </w:p>
    <w:p w:rsidR="00D03366" w:rsidRDefault="00D03366" w:rsidP="006A4031">
      <w:pPr>
        <w:rPr>
          <w:lang w:val="en-AU"/>
        </w:rPr>
      </w:pPr>
    </w:p>
    <w:p w:rsidR="00424C9F" w:rsidRPr="00696EF3" w:rsidRDefault="00424C9F" w:rsidP="003A7185">
      <w:pPr>
        <w:pStyle w:val="Heading1"/>
      </w:pPr>
      <w:bookmarkStart w:id="183" w:name="_Toc468283849"/>
      <w:r w:rsidRPr="00696EF3">
        <w:lastRenderedPageBreak/>
        <w:t>Presentation (Reporting) Architecture</w:t>
      </w:r>
      <w:bookmarkEnd w:id="183"/>
    </w:p>
    <w:p w:rsidR="007532DD" w:rsidRPr="001D4377" w:rsidRDefault="00675414" w:rsidP="001D4377">
      <w:pPr>
        <w:pStyle w:val="Heading3"/>
      </w:pPr>
      <w:bookmarkStart w:id="184" w:name="_Toc468283850"/>
      <w:r>
        <w:t xml:space="preserve">Reporting Presented through </w:t>
      </w:r>
      <w:r w:rsidR="007532DD" w:rsidRPr="001D4377">
        <w:t>SharePoint 2013</w:t>
      </w:r>
      <w:bookmarkEnd w:id="184"/>
    </w:p>
    <w:p w:rsidR="00675414" w:rsidRDefault="00675414" w:rsidP="00675414">
      <w:pPr>
        <w:rPr>
          <w:lang w:val="en-AU"/>
        </w:rPr>
      </w:pPr>
      <w:r>
        <w:rPr>
          <w:lang w:val="en-AU"/>
        </w:rPr>
        <w:t>SharePoint 2013 presents three main forms of reporting: SQL Server Reporting Services, Power View and Excel Services.</w:t>
      </w:r>
    </w:p>
    <w:p w:rsidR="003D7BC9" w:rsidRDefault="00696EF3" w:rsidP="006A4031">
      <w:pPr>
        <w:rPr>
          <w:color w:val="FFC000"/>
        </w:rPr>
      </w:pPr>
      <w:r>
        <w:rPr>
          <w:noProof/>
          <w:lang w:val="en-AU" w:eastAsia="en-AU"/>
        </w:rPr>
        <w:drawing>
          <wp:inline distT="0" distB="0" distL="0" distR="0" wp14:anchorId="60943A99" wp14:editId="3198E5DC">
            <wp:extent cx="5943600" cy="3964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964940"/>
                    </a:xfrm>
                    <a:prstGeom prst="rect">
                      <a:avLst/>
                    </a:prstGeom>
                  </pic:spPr>
                </pic:pic>
              </a:graphicData>
            </a:graphic>
          </wp:inline>
        </w:drawing>
      </w:r>
    </w:p>
    <w:p w:rsidR="007532DD" w:rsidRDefault="007532DD" w:rsidP="007532DD">
      <w:pPr>
        <w:pStyle w:val="Heading4"/>
      </w:pPr>
      <w:r>
        <w:t>SQL Server Reporting Services</w:t>
      </w:r>
    </w:p>
    <w:p w:rsidR="00696EF3" w:rsidRPr="008B7D71" w:rsidRDefault="00696EF3" w:rsidP="00696EF3">
      <w:pPr>
        <w:spacing w:after="0"/>
        <w:rPr>
          <w:rFonts w:cs="Segoe UI"/>
          <w:shd w:val="clear" w:color="auto" w:fill="FFFFFF"/>
        </w:rPr>
      </w:pPr>
      <w:r w:rsidRPr="008B7D71">
        <w:rPr>
          <w:rFonts w:cs="Segoe UI"/>
          <w:shd w:val="clear" w:color="auto" w:fill="FFFFFF"/>
        </w:rPr>
        <w:t>Microsoft SQL Server Reporting Services is a server-based reporting platform for creating and running reports, it can source data from both relational and multidimensional sources. Reporting Services has a deep and rich feature set that allows extensive customisation and integration with SharePoint.</w:t>
      </w:r>
    </w:p>
    <w:p w:rsidR="00696EF3" w:rsidRPr="008B7D71" w:rsidRDefault="00696EF3" w:rsidP="00696EF3">
      <w:pPr>
        <w:spacing w:after="0"/>
        <w:rPr>
          <w:rFonts w:cs="Segoe UI"/>
          <w:shd w:val="clear" w:color="auto" w:fill="FFFFFF"/>
        </w:rPr>
      </w:pPr>
    </w:p>
    <w:p w:rsidR="00696EF3" w:rsidRDefault="00696EF3" w:rsidP="00696EF3">
      <w:pPr>
        <w:spacing w:after="0"/>
        <w:rPr>
          <w:rFonts w:cs="Segoe UI"/>
        </w:rPr>
      </w:pPr>
      <w:r w:rsidRPr="008B7D71">
        <w:rPr>
          <w:rFonts w:cs="Segoe UI"/>
          <w:b/>
          <w:shd w:val="clear" w:color="auto" w:fill="FFFFFF"/>
        </w:rPr>
        <w:t>Note:</w:t>
      </w:r>
      <w:r w:rsidRPr="008B7D71">
        <w:rPr>
          <w:rFonts w:cs="Segoe UI"/>
          <w:shd w:val="clear" w:color="auto" w:fill="FFFFFF"/>
        </w:rPr>
        <w:t xml:space="preserve"> Reporting Services is geared towards </w:t>
      </w:r>
      <w:r w:rsidR="00AD7FB9">
        <w:rPr>
          <w:rFonts w:cs="Segoe UI"/>
        </w:rPr>
        <w:t>p</w:t>
      </w:r>
      <w:r w:rsidR="00AD7FB9" w:rsidRPr="008B7D71">
        <w:rPr>
          <w:rFonts w:cs="Segoe UI"/>
        </w:rPr>
        <w:t xml:space="preserve">rofessional </w:t>
      </w:r>
      <w:r w:rsidRPr="008B7D71">
        <w:rPr>
          <w:rFonts w:cs="Segoe UI"/>
        </w:rPr>
        <w:t>report authors, who are usually specialist BI developers.</w:t>
      </w:r>
    </w:p>
    <w:p w:rsidR="00E32D14" w:rsidRDefault="00E32D14" w:rsidP="00696EF3">
      <w:pPr>
        <w:spacing w:after="0"/>
        <w:rPr>
          <w:rFonts w:cs="Segoe UI"/>
          <w:shd w:val="clear" w:color="auto" w:fill="FFFFFF"/>
        </w:rPr>
      </w:pPr>
    </w:p>
    <w:p w:rsidR="00E32D14" w:rsidRPr="008B7D71" w:rsidRDefault="00E32D14" w:rsidP="00696EF3">
      <w:pPr>
        <w:spacing w:after="0"/>
        <w:rPr>
          <w:rFonts w:cs="Segoe UI"/>
          <w:shd w:val="clear" w:color="auto" w:fill="FFFFFF"/>
        </w:rPr>
      </w:pPr>
      <w:r>
        <w:rPr>
          <w:rFonts w:cs="Segoe UI"/>
          <w:shd w:val="clear" w:color="auto" w:fill="FFFFFF"/>
        </w:rPr>
        <w:t>SSRS reports presented through SharePoint are the location where operational information about the EDW load processes are stored, and can be reviewed by support and authorised users.</w:t>
      </w:r>
    </w:p>
    <w:p w:rsidR="007532DD" w:rsidRDefault="007532DD" w:rsidP="007532DD">
      <w:pPr>
        <w:pStyle w:val="Heading4"/>
      </w:pPr>
      <w:r>
        <w:t>Power View</w:t>
      </w:r>
    </w:p>
    <w:p w:rsidR="00696EF3" w:rsidRPr="00590D3A" w:rsidRDefault="00696EF3" w:rsidP="00696EF3">
      <w:pPr>
        <w:spacing w:after="0"/>
        <w:rPr>
          <w:rFonts w:eastAsia="Calibri"/>
        </w:rPr>
      </w:pPr>
      <w:r w:rsidRPr="002D71D7">
        <w:rPr>
          <w:color w:val="000000"/>
          <w:shd w:val="clear" w:color="auto" w:fill="FFFFFF"/>
        </w:rPr>
        <w:t xml:space="preserve">Power View is an easy to use dash boarding tool that enables self-service business intelligence. Users can quickly and easily create </w:t>
      </w:r>
      <w:r>
        <w:rPr>
          <w:color w:val="000000"/>
          <w:shd w:val="clear" w:color="auto" w:fill="FFFFFF"/>
        </w:rPr>
        <w:t xml:space="preserve">(and share) </w:t>
      </w:r>
      <w:r w:rsidRPr="002D71D7">
        <w:rPr>
          <w:color w:val="000000"/>
          <w:shd w:val="clear" w:color="auto" w:fill="FFFFFF"/>
        </w:rPr>
        <w:t xml:space="preserve">reports to visualize and explore data. </w:t>
      </w:r>
      <w:r w:rsidRPr="002D71D7">
        <w:rPr>
          <w:shd w:val="clear" w:color="auto" w:fill="FFFFFF"/>
        </w:rPr>
        <w:t xml:space="preserve">Power View </w:t>
      </w:r>
      <w:r>
        <w:rPr>
          <w:shd w:val="clear" w:color="auto" w:fill="FFFFFF"/>
        </w:rPr>
        <w:t xml:space="preserve">can connect to </w:t>
      </w:r>
      <w:r w:rsidRPr="002D71D7">
        <w:rPr>
          <w:shd w:val="clear" w:color="auto" w:fill="FFFFFF"/>
        </w:rPr>
        <w:t>PowerPivot workbooks</w:t>
      </w:r>
      <w:r>
        <w:rPr>
          <w:shd w:val="clear" w:color="auto" w:fill="FFFFFF"/>
        </w:rPr>
        <w:t xml:space="preserve"> (uploaded to SharePoint)</w:t>
      </w:r>
      <w:r w:rsidRPr="002D71D7">
        <w:rPr>
          <w:shd w:val="clear" w:color="auto" w:fill="FFFFFF"/>
        </w:rPr>
        <w:t xml:space="preserve"> or </w:t>
      </w:r>
      <w:r>
        <w:rPr>
          <w:shd w:val="clear" w:color="auto" w:fill="FFFFFF"/>
        </w:rPr>
        <w:t>to Tabular and Multidimensional databases</w:t>
      </w:r>
      <w:r w:rsidR="00B167F3">
        <w:rPr>
          <w:shd w:val="clear" w:color="auto" w:fill="FFFFFF"/>
        </w:rPr>
        <w:t xml:space="preserve">. </w:t>
      </w:r>
      <w:proofErr w:type="spellStart"/>
      <w:r w:rsidR="00B167F3">
        <w:rPr>
          <w:shd w:val="clear" w:color="auto" w:fill="FFFFFF"/>
        </w:rPr>
        <w:t>PowerView</w:t>
      </w:r>
      <w:proofErr w:type="spellEnd"/>
      <w:r w:rsidR="00B167F3">
        <w:rPr>
          <w:shd w:val="clear" w:color="auto" w:fill="FFFFFF"/>
        </w:rPr>
        <w:t xml:space="preserve"> has migrated from a Silverlight application that runs through SharePoint to being embedded in Excel 2013. Both variants are supported by the DAP, but the Excel 2013 version will slowly phase out the Silverlight application as the PTV users migrate off Office 2010.</w:t>
      </w:r>
    </w:p>
    <w:p w:rsidR="007532DD" w:rsidRDefault="007532DD" w:rsidP="007532DD">
      <w:pPr>
        <w:pStyle w:val="Heading4"/>
      </w:pPr>
      <w:r>
        <w:t>Excel Services</w:t>
      </w:r>
    </w:p>
    <w:p w:rsidR="00811DE7" w:rsidRDefault="00696EF3" w:rsidP="00B44466">
      <w:pPr>
        <w:rPr>
          <w:lang w:val="en-AU"/>
        </w:rPr>
      </w:pPr>
      <w:r w:rsidRPr="00696EF3">
        <w:rPr>
          <w:lang w:val="en-AU"/>
        </w:rPr>
        <w:t>Excel Services is a service application that enables users to load, calculate, and display Microsoft Excel workbooks on Microsoft SharePoint 2013. Users can create, view, interact, and share Microsoft Excel workbooks from within a web browser.  Excel Services in SharePoint 2013 also includes data model functionality to enable interaction with Power Pivot (models) workbooks from within a web browser</w:t>
      </w:r>
      <w:r>
        <w:rPr>
          <w:lang w:val="en-AU"/>
        </w:rPr>
        <w:t>.</w:t>
      </w:r>
    </w:p>
    <w:p w:rsidR="007532DD" w:rsidRDefault="007532DD" w:rsidP="001D4377">
      <w:pPr>
        <w:pStyle w:val="Heading3"/>
      </w:pPr>
      <w:bookmarkStart w:id="185" w:name="_Ref436040912"/>
      <w:bookmarkStart w:id="186" w:name="_Ref436040916"/>
      <w:bookmarkStart w:id="187" w:name="_Toc468283851"/>
      <w:r>
        <w:lastRenderedPageBreak/>
        <w:t>Power BI</w:t>
      </w:r>
      <w:bookmarkEnd w:id="185"/>
      <w:bookmarkEnd w:id="186"/>
      <w:bookmarkEnd w:id="187"/>
    </w:p>
    <w:p w:rsidR="00AD7FB9" w:rsidRDefault="00AD7FB9" w:rsidP="00C056B0">
      <w:pPr>
        <w:rPr>
          <w:lang w:val="en-AU"/>
        </w:rPr>
      </w:pPr>
      <w:r>
        <w:rPr>
          <w:lang w:val="en-AU"/>
        </w:rPr>
        <w:t>Power BI is used in the DAP to provide an interface for PTV staff to engage in self-service BI and sharing with other members in the organisation.</w:t>
      </w:r>
    </w:p>
    <w:p w:rsidR="00C056B0" w:rsidRDefault="00C056B0" w:rsidP="00C056B0">
      <w:pPr>
        <w:rPr>
          <w:lang w:val="en-AU"/>
        </w:rPr>
      </w:pPr>
      <w:r>
        <w:rPr>
          <w:lang w:val="en-AU"/>
        </w:rPr>
        <w:t>Power BI’s architecture is shown in the following diagram</w:t>
      </w:r>
      <w:r w:rsidR="003D29EA">
        <w:rPr>
          <w:lang w:val="en-AU"/>
        </w:rPr>
        <w:t>. While this diagram is a generalised architecture diagram, PTV will be using all components other than OneDrive. “On-Premises” can be read as either “PTV Premises” or “Within the DAP”, although only the latter (DAP) will be used for Proof of Value.</w:t>
      </w:r>
      <w:r w:rsidR="006D0EF5">
        <w:rPr>
          <w:lang w:val="en-AU"/>
        </w:rPr>
        <w:t xml:space="preserve"> Installation of the Personal Gateway is outside the scope of the DAP, but some Power BI users may find it useful.</w:t>
      </w:r>
    </w:p>
    <w:p w:rsidR="00C056B0" w:rsidRDefault="00C056B0" w:rsidP="00C056B0">
      <w:pPr>
        <w:jc w:val="center"/>
        <w:rPr>
          <w:lang w:val="en-AU"/>
        </w:rPr>
      </w:pPr>
      <w:r>
        <w:rPr>
          <w:noProof/>
          <w:lang w:val="en-AU" w:eastAsia="en-AU"/>
        </w:rPr>
        <w:drawing>
          <wp:inline distT="0" distB="0" distL="0" distR="0" wp14:anchorId="241EB8AF" wp14:editId="499FDC5A">
            <wp:extent cx="6642100" cy="4105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2100" cy="4105910"/>
                    </a:xfrm>
                    <a:prstGeom prst="rect">
                      <a:avLst/>
                    </a:prstGeom>
                    <a:noFill/>
                    <a:ln>
                      <a:noFill/>
                    </a:ln>
                  </pic:spPr>
                </pic:pic>
              </a:graphicData>
            </a:graphic>
          </wp:inline>
        </w:drawing>
      </w:r>
    </w:p>
    <w:p w:rsidR="00C056B0" w:rsidRPr="003D71FC" w:rsidRDefault="00C056B0" w:rsidP="00C056B0">
      <w:pPr>
        <w:rPr>
          <w:lang w:val="en-AU"/>
        </w:rPr>
      </w:pPr>
      <w:r w:rsidRPr="003D71FC">
        <w:rPr>
          <w:lang w:val="en-AU"/>
        </w:rPr>
        <w:t xml:space="preserve">Power BI is a cloud-based reporting solution, currently hosted in the US. </w:t>
      </w:r>
      <w:r w:rsidR="003D29EA">
        <w:rPr>
          <w:lang w:val="en-AU"/>
        </w:rPr>
        <w:t xml:space="preserve">Microsoft </w:t>
      </w:r>
      <w:r w:rsidR="00E129E3">
        <w:rPr>
          <w:lang w:val="en-AU"/>
        </w:rPr>
        <w:t>has</w:t>
      </w:r>
      <w:r w:rsidR="0051345A">
        <w:rPr>
          <w:lang w:val="en-AU"/>
        </w:rPr>
        <w:t xml:space="preserve"> advised that they will (in January 2016) release</w:t>
      </w:r>
      <w:r w:rsidR="003D29EA">
        <w:rPr>
          <w:lang w:val="en-AU"/>
        </w:rPr>
        <w:t xml:space="preserve"> the ability to create an Australian-based Power BI tenancy, and PTV will be migrated to this during February 2016</w:t>
      </w:r>
      <w:r w:rsidRPr="003D71FC">
        <w:rPr>
          <w:lang w:val="en-AU"/>
        </w:rPr>
        <w:t>.</w:t>
      </w:r>
    </w:p>
    <w:p w:rsidR="00C056B0" w:rsidRPr="003D71FC" w:rsidRDefault="00C056B0" w:rsidP="00C056B0">
      <w:pPr>
        <w:rPr>
          <w:lang w:val="en-AU"/>
        </w:rPr>
      </w:pPr>
      <w:r w:rsidRPr="003D71FC">
        <w:rPr>
          <w:lang w:val="en-AU"/>
        </w:rPr>
        <w:t xml:space="preserve">There are </w:t>
      </w:r>
      <w:r>
        <w:rPr>
          <w:lang w:val="en-AU"/>
        </w:rPr>
        <w:t>three</w:t>
      </w:r>
      <w:r w:rsidRPr="003D71FC">
        <w:rPr>
          <w:lang w:val="en-AU"/>
        </w:rPr>
        <w:t xml:space="preserve"> main ways of using Power BI</w:t>
      </w:r>
      <w:r w:rsidR="003D29EA">
        <w:rPr>
          <w:lang w:val="en-AU"/>
        </w:rPr>
        <w:t>, and all three will be used by the DAP</w:t>
      </w:r>
      <w:r w:rsidRPr="003D71FC">
        <w:rPr>
          <w:lang w:val="en-AU"/>
        </w:rPr>
        <w:t>:</w:t>
      </w:r>
    </w:p>
    <w:p w:rsidR="00C056B0" w:rsidRPr="003D71FC" w:rsidRDefault="00C056B0" w:rsidP="005001B0">
      <w:pPr>
        <w:pStyle w:val="ListParagraph"/>
        <w:numPr>
          <w:ilvl w:val="0"/>
          <w:numId w:val="41"/>
        </w:numPr>
        <w:rPr>
          <w:lang w:val="en-AU"/>
        </w:rPr>
      </w:pPr>
      <w:r w:rsidRPr="003D71FC">
        <w:rPr>
          <w:lang w:val="en-AU"/>
        </w:rPr>
        <w:t>Upload data sources to Power BI (typically Excel spreadsheets). This is available with Power BI Free, but data sources can be refreshed no more often than once every 24 hours.</w:t>
      </w:r>
      <w:r>
        <w:rPr>
          <w:lang w:val="en-AU"/>
        </w:rPr>
        <w:t xml:space="preserve"> Datasets uploaded to Power BI Free are stored on the </w:t>
      </w:r>
      <w:r w:rsidR="003D29EA">
        <w:rPr>
          <w:lang w:val="en-AU"/>
        </w:rPr>
        <w:t xml:space="preserve">Australian </w:t>
      </w:r>
      <w:r>
        <w:rPr>
          <w:lang w:val="en-AU"/>
        </w:rPr>
        <w:t>Power BI servers.</w:t>
      </w:r>
      <w:r w:rsidR="002D174E">
        <w:rPr>
          <w:lang w:val="en-AU"/>
        </w:rPr>
        <w:t xml:space="preserve"> </w:t>
      </w:r>
    </w:p>
    <w:p w:rsidR="00C056B0" w:rsidRPr="003D71FC" w:rsidRDefault="00C056B0" w:rsidP="005001B0">
      <w:pPr>
        <w:pStyle w:val="ListParagraph"/>
        <w:numPr>
          <w:ilvl w:val="0"/>
          <w:numId w:val="41"/>
        </w:numPr>
        <w:rPr>
          <w:lang w:val="en-AU"/>
        </w:rPr>
      </w:pPr>
      <w:r w:rsidRPr="003D71FC">
        <w:rPr>
          <w:lang w:val="en-AU"/>
        </w:rPr>
        <w:t>Connect to a non-Power BI data</w:t>
      </w:r>
      <w:r w:rsidR="00D26F3F">
        <w:rPr>
          <w:lang w:val="en-AU"/>
        </w:rPr>
        <w:t xml:space="preserve"> </w:t>
      </w:r>
      <w:r w:rsidRPr="003D71FC">
        <w:rPr>
          <w:lang w:val="en-AU"/>
        </w:rPr>
        <w:t xml:space="preserve">source – this includes the SQL Data Warehouse, and an on-premises Analysis Services server – in </w:t>
      </w:r>
      <w:r>
        <w:rPr>
          <w:lang w:val="en-AU"/>
        </w:rPr>
        <w:t>the case of the DAP</w:t>
      </w:r>
      <w:r w:rsidRPr="003D71FC">
        <w:rPr>
          <w:lang w:val="en-AU"/>
        </w:rPr>
        <w:t xml:space="preserve">, SSAS </w:t>
      </w:r>
      <w:r>
        <w:rPr>
          <w:lang w:val="en-AU"/>
        </w:rPr>
        <w:t xml:space="preserve">is run as an </w:t>
      </w:r>
      <w:r w:rsidRPr="003D71FC">
        <w:rPr>
          <w:lang w:val="en-AU"/>
        </w:rPr>
        <w:t xml:space="preserve">“on-premises” </w:t>
      </w:r>
      <w:r>
        <w:rPr>
          <w:lang w:val="en-AU"/>
        </w:rPr>
        <w:t xml:space="preserve">deployment </w:t>
      </w:r>
      <w:r w:rsidRPr="003D71FC">
        <w:rPr>
          <w:lang w:val="en-AU"/>
        </w:rPr>
        <w:t>in the cloud. Th</w:t>
      </w:r>
      <w:r>
        <w:rPr>
          <w:lang w:val="en-AU"/>
        </w:rPr>
        <w:t xml:space="preserve">ese </w:t>
      </w:r>
      <w:proofErr w:type="gramStart"/>
      <w:r>
        <w:rPr>
          <w:lang w:val="en-AU"/>
        </w:rPr>
        <w:t>features  require</w:t>
      </w:r>
      <w:proofErr w:type="gramEnd"/>
      <w:r>
        <w:rPr>
          <w:lang w:val="en-AU"/>
        </w:rPr>
        <w:t xml:space="preserve"> </w:t>
      </w:r>
      <w:r w:rsidRPr="003D71FC">
        <w:rPr>
          <w:lang w:val="en-AU"/>
        </w:rPr>
        <w:t>Power BI Pro.</w:t>
      </w:r>
    </w:p>
    <w:p w:rsidR="00C056B0" w:rsidRPr="00796DD5" w:rsidRDefault="00C056B0" w:rsidP="005001B0">
      <w:pPr>
        <w:pStyle w:val="ListParagraph"/>
        <w:numPr>
          <w:ilvl w:val="0"/>
          <w:numId w:val="41"/>
        </w:numPr>
        <w:rPr>
          <w:lang w:val="en-AU"/>
        </w:rPr>
      </w:pPr>
      <w:r w:rsidRPr="00796DD5">
        <w:rPr>
          <w:lang w:val="en-AU"/>
        </w:rPr>
        <w:t>Power BI Desktop can be used locally without needing to upload any data.</w:t>
      </w:r>
    </w:p>
    <w:p w:rsidR="00C056B0" w:rsidRPr="003D71FC" w:rsidRDefault="00C056B0" w:rsidP="00C056B0">
      <w:pPr>
        <w:rPr>
          <w:lang w:val="en-AU"/>
        </w:rPr>
      </w:pPr>
      <w:r w:rsidRPr="003D71FC">
        <w:rPr>
          <w:lang w:val="en-AU"/>
        </w:rPr>
        <w:t>Power BI hosts the report/visualisation definitions on the Power BI servers, as well as the definition of data sources.</w:t>
      </w:r>
    </w:p>
    <w:p w:rsidR="00C056B0" w:rsidRDefault="00C056B0" w:rsidP="00C056B0">
      <w:pPr>
        <w:rPr>
          <w:lang w:val="en-AU"/>
        </w:rPr>
      </w:pPr>
      <w:r w:rsidRPr="003D71FC">
        <w:rPr>
          <w:lang w:val="en-AU"/>
        </w:rPr>
        <w:t xml:space="preserve">The second option listed above (requiring the Pro subscription) reads the report/visualisation definitions, and connects to the data sources. It (Power BI in the US) then queries the data source, packages the data into the visualisation and returns the report. No data for these live-refresh reports are stored or cached. </w:t>
      </w:r>
    </w:p>
    <w:p w:rsidR="00060163" w:rsidRDefault="00060163" w:rsidP="00C056B0">
      <w:pPr>
        <w:rPr>
          <w:lang w:val="en-AU"/>
        </w:rPr>
      </w:pPr>
      <w:r>
        <w:rPr>
          <w:lang w:val="en-AU"/>
        </w:rPr>
        <w:lastRenderedPageBreak/>
        <w:t xml:space="preserve">The DAP </w:t>
      </w:r>
      <w:proofErr w:type="spellStart"/>
      <w:r>
        <w:rPr>
          <w:lang w:val="en-AU"/>
        </w:rPr>
        <w:t>PoV</w:t>
      </w:r>
      <w:proofErr w:type="spellEnd"/>
      <w:r>
        <w:rPr>
          <w:lang w:val="en-AU"/>
        </w:rPr>
        <w:t xml:space="preserve"> budget allows for 175 Power BI Pro users during Year 1, progressing to 235 users in Year 3. The primary reason for Power BI in the DAP is to provide self-service BI capabilities rather than static reporting, and those reports that will go out to large numbers of users are to be created as SQL Server Reporting Services reports and presented through SharePoint. Note that a future upgrade (out of the scope of the Proof of Value) to SQL Server 2016 will allow for SSRS reports to be presented through Power BI, further blurring the lines between SharePoint and Power BI.</w:t>
      </w:r>
    </w:p>
    <w:p w:rsidR="002D174E" w:rsidRDefault="00060163" w:rsidP="00C056B0">
      <w:pPr>
        <w:rPr>
          <w:lang w:val="en-AU"/>
        </w:rPr>
      </w:pPr>
      <w:r>
        <w:rPr>
          <w:lang w:val="en-AU"/>
        </w:rPr>
        <w:t>Power BI is currently organisation-specific, in that reports cannot be shared between users in different organisations. This limitation is currently the most requested feature, and Microsoft are working on a solution. Until that time, external users will be restricted to curated reports provided through SharePoint, or granted access to the ADA environment to perform analysis.</w:t>
      </w:r>
    </w:p>
    <w:p w:rsidR="00C156CD" w:rsidRDefault="00A17F4C" w:rsidP="00C056B0">
      <w:r>
        <w:t>Power BI, including the Power BI portal, is a Microsoft COTS product and adherence to accessibility guidelines such as WCAG are under the control of Microsoft.</w:t>
      </w:r>
    </w:p>
    <w:p w:rsidR="00811DE7" w:rsidRDefault="00811DE7" w:rsidP="00C056B0">
      <w:pPr>
        <w:rPr>
          <w:lang w:val="en-AU"/>
        </w:rPr>
      </w:pPr>
    </w:p>
    <w:p w:rsidR="00811DE7" w:rsidRDefault="00811DE7" w:rsidP="00811DE7">
      <w:pPr>
        <w:pStyle w:val="Heading4"/>
      </w:pPr>
      <w:r>
        <w:t>Reporting Tool Feature Comparison</w:t>
      </w:r>
    </w:p>
    <w:p w:rsidR="00811DE7" w:rsidRDefault="00811DE7" w:rsidP="00811DE7">
      <w:r>
        <w:t>The following table shows the intended audience for creating reports with each reporting tool:</w:t>
      </w:r>
    </w:p>
    <w:tbl>
      <w:tblPr>
        <w:tblStyle w:val="OfferTable"/>
        <w:tblW w:w="0" w:type="auto"/>
        <w:tblLayout w:type="fixed"/>
        <w:tblLook w:val="04A0" w:firstRow="1" w:lastRow="0" w:firstColumn="1" w:lastColumn="0" w:noHBand="0" w:noVBand="1"/>
      </w:tblPr>
      <w:tblGrid>
        <w:gridCol w:w="4957"/>
        <w:gridCol w:w="1247"/>
        <w:gridCol w:w="1842"/>
        <w:gridCol w:w="1418"/>
      </w:tblGrid>
      <w:tr w:rsidR="00811DE7" w:rsidRPr="00653D76" w:rsidTr="00D16A37">
        <w:trPr>
          <w:cnfStyle w:val="100000000000" w:firstRow="1" w:lastRow="0" w:firstColumn="0" w:lastColumn="0" w:oddVBand="0" w:evenVBand="0" w:oddHBand="0" w:evenHBand="0" w:firstRowFirstColumn="0" w:firstRowLastColumn="0" w:lastRowFirstColumn="0" w:lastRowLastColumn="0"/>
        </w:trPr>
        <w:tc>
          <w:tcPr>
            <w:tcW w:w="4957" w:type="dxa"/>
          </w:tcPr>
          <w:p w:rsidR="00811DE7" w:rsidRDefault="00811DE7" w:rsidP="00D16A37">
            <w:pPr>
              <w:jc w:val="both"/>
            </w:pPr>
            <w:r>
              <w:t>Audience Type</w:t>
            </w:r>
          </w:p>
        </w:tc>
        <w:tc>
          <w:tcPr>
            <w:tcW w:w="1247" w:type="dxa"/>
          </w:tcPr>
          <w:p w:rsidR="00811DE7" w:rsidRPr="00653D76" w:rsidRDefault="00811DE7" w:rsidP="00D16A37">
            <w:pPr>
              <w:jc w:val="both"/>
              <w:rPr>
                <w:sz w:val="18"/>
                <w:szCs w:val="18"/>
              </w:rPr>
            </w:pPr>
            <w:r>
              <w:rPr>
                <w:sz w:val="18"/>
                <w:szCs w:val="18"/>
              </w:rPr>
              <w:t>SSRS</w:t>
            </w:r>
          </w:p>
        </w:tc>
        <w:tc>
          <w:tcPr>
            <w:tcW w:w="1842" w:type="dxa"/>
          </w:tcPr>
          <w:p w:rsidR="00811DE7" w:rsidRPr="00653D76" w:rsidRDefault="00811DE7" w:rsidP="00D16A37">
            <w:pPr>
              <w:jc w:val="both"/>
              <w:rPr>
                <w:sz w:val="18"/>
                <w:szCs w:val="18"/>
              </w:rPr>
            </w:pPr>
            <w:r>
              <w:rPr>
                <w:sz w:val="18"/>
                <w:szCs w:val="18"/>
              </w:rPr>
              <w:t>Power BI</w:t>
            </w:r>
          </w:p>
        </w:tc>
        <w:tc>
          <w:tcPr>
            <w:tcW w:w="1418" w:type="dxa"/>
          </w:tcPr>
          <w:p w:rsidR="00811DE7" w:rsidRPr="00653D76" w:rsidRDefault="00811DE7" w:rsidP="00D16A37">
            <w:pPr>
              <w:jc w:val="both"/>
              <w:rPr>
                <w:sz w:val="18"/>
                <w:szCs w:val="18"/>
              </w:rPr>
            </w:pPr>
            <w:r>
              <w:rPr>
                <w:sz w:val="18"/>
                <w:szCs w:val="18"/>
              </w:rPr>
              <w:t>Excel Services</w:t>
            </w:r>
          </w:p>
        </w:tc>
      </w:tr>
      <w:tr w:rsidR="00811DE7" w:rsidTr="00D16A37">
        <w:tc>
          <w:tcPr>
            <w:tcW w:w="4957" w:type="dxa"/>
          </w:tcPr>
          <w:p w:rsidR="00811DE7" w:rsidRDefault="00811DE7" w:rsidP="00D16A37">
            <w:pPr>
              <w:jc w:val="both"/>
            </w:pPr>
            <w:r>
              <w:t>BI/Reporting Developers</w:t>
            </w:r>
          </w:p>
        </w:tc>
        <w:tc>
          <w:tcPr>
            <w:tcW w:w="1247" w:type="dxa"/>
            <w:vAlign w:val="center"/>
          </w:tcPr>
          <w:p w:rsidR="00811DE7" w:rsidRDefault="00811DE7" w:rsidP="00D16A37">
            <w:pPr>
              <w:jc w:val="both"/>
            </w:pPr>
            <w:r w:rsidRPr="00653D76">
              <w:rPr>
                <w:rFonts w:ascii="MS Gothic" w:eastAsia="MS Gothic" w:hAnsi="MS Gothic" w:hint="eastAsia"/>
              </w:rPr>
              <w:t>✔</w:t>
            </w: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Default="00811DE7" w:rsidP="00D16A37">
            <w:pPr>
              <w:jc w:val="both"/>
            </w:pPr>
          </w:p>
        </w:tc>
      </w:tr>
      <w:tr w:rsidR="00811DE7" w:rsidRPr="00653D76" w:rsidTr="00D16A37">
        <w:tc>
          <w:tcPr>
            <w:tcW w:w="4957" w:type="dxa"/>
          </w:tcPr>
          <w:p w:rsidR="00811DE7" w:rsidRDefault="00811DE7" w:rsidP="00D16A37">
            <w:pPr>
              <w:jc w:val="both"/>
            </w:pPr>
            <w:r>
              <w:t>Power Users</w:t>
            </w:r>
          </w:p>
        </w:tc>
        <w:tc>
          <w:tcPr>
            <w:tcW w:w="1247" w:type="dxa"/>
            <w:vAlign w:val="center"/>
          </w:tcPr>
          <w:p w:rsidR="00811DE7" w:rsidRDefault="00811DE7" w:rsidP="00D16A37">
            <w:pPr>
              <w:jc w:val="both"/>
            </w:pP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Pr="00653D76" w:rsidRDefault="00811DE7" w:rsidP="00D16A37">
            <w:pPr>
              <w:jc w:val="both"/>
              <w:rPr>
                <w:rFonts w:ascii="MS Gothic" w:eastAsia="MS Gothic" w:hAnsi="MS Gothic"/>
              </w:rPr>
            </w:pPr>
            <w:r w:rsidRPr="00653D76">
              <w:rPr>
                <w:rFonts w:ascii="MS Gothic" w:eastAsia="MS Gothic" w:hAnsi="MS Gothic" w:hint="eastAsia"/>
              </w:rPr>
              <w:t>✔</w:t>
            </w:r>
          </w:p>
        </w:tc>
      </w:tr>
      <w:tr w:rsidR="00811DE7" w:rsidRPr="00653D76" w:rsidTr="00D16A37">
        <w:tc>
          <w:tcPr>
            <w:tcW w:w="4957" w:type="dxa"/>
          </w:tcPr>
          <w:p w:rsidR="00811DE7" w:rsidRDefault="00811DE7" w:rsidP="00D16A37">
            <w:pPr>
              <w:jc w:val="both"/>
            </w:pPr>
            <w:r>
              <w:t>BI Self-Service Users</w:t>
            </w:r>
          </w:p>
        </w:tc>
        <w:tc>
          <w:tcPr>
            <w:tcW w:w="1247" w:type="dxa"/>
            <w:vAlign w:val="center"/>
          </w:tcPr>
          <w:p w:rsidR="00811DE7" w:rsidRPr="00653D76" w:rsidRDefault="00811DE7" w:rsidP="00D16A37">
            <w:pPr>
              <w:jc w:val="both"/>
              <w:rPr>
                <w:rFonts w:ascii="MS Gothic" w:eastAsia="MS Gothic" w:hAnsi="MS Gothic"/>
              </w:rPr>
            </w:pPr>
          </w:p>
        </w:tc>
        <w:tc>
          <w:tcPr>
            <w:tcW w:w="1842" w:type="dxa"/>
            <w:vAlign w:val="center"/>
          </w:tcPr>
          <w:p w:rsidR="00811DE7" w:rsidRPr="00653D76" w:rsidRDefault="00811DE7" w:rsidP="00D16A37">
            <w:pPr>
              <w:jc w:val="both"/>
              <w:rPr>
                <w:rFonts w:ascii="MS Gothic" w:eastAsia="MS Gothic" w:hAnsi="MS Gothic"/>
              </w:rPr>
            </w:pPr>
            <w:r w:rsidRPr="00653D76">
              <w:rPr>
                <w:rFonts w:ascii="MS Gothic" w:eastAsia="MS Gothic" w:hAnsi="MS Gothic" w:hint="eastAsia"/>
              </w:rPr>
              <w:t>✔</w:t>
            </w:r>
          </w:p>
        </w:tc>
        <w:tc>
          <w:tcPr>
            <w:tcW w:w="1418" w:type="dxa"/>
            <w:vAlign w:val="center"/>
          </w:tcPr>
          <w:p w:rsidR="00811DE7" w:rsidRPr="00653D76" w:rsidRDefault="00811DE7" w:rsidP="00D16A37">
            <w:pPr>
              <w:jc w:val="both"/>
              <w:rPr>
                <w:rFonts w:ascii="MS Gothic" w:eastAsia="MS Gothic" w:hAnsi="MS Gothic"/>
              </w:rPr>
            </w:pPr>
            <w:r w:rsidRPr="00653D76">
              <w:rPr>
                <w:rFonts w:ascii="MS Gothic" w:eastAsia="MS Gothic" w:hAnsi="MS Gothic" w:hint="eastAsia"/>
              </w:rPr>
              <w:t>✔</w:t>
            </w:r>
          </w:p>
        </w:tc>
      </w:tr>
      <w:tr w:rsidR="00811DE7" w:rsidRPr="00653D76" w:rsidTr="00D16A37">
        <w:tc>
          <w:tcPr>
            <w:tcW w:w="4957" w:type="dxa"/>
          </w:tcPr>
          <w:p w:rsidR="00811DE7" w:rsidRDefault="00811DE7" w:rsidP="00D16A37">
            <w:pPr>
              <w:jc w:val="both"/>
            </w:pPr>
            <w:r>
              <w:t>Data Exploration Users</w:t>
            </w:r>
          </w:p>
        </w:tc>
        <w:tc>
          <w:tcPr>
            <w:tcW w:w="1247" w:type="dxa"/>
            <w:vAlign w:val="center"/>
          </w:tcPr>
          <w:p w:rsidR="00811DE7" w:rsidRPr="00653D76" w:rsidRDefault="00811DE7" w:rsidP="00D16A37">
            <w:pPr>
              <w:jc w:val="both"/>
              <w:rPr>
                <w:rFonts w:ascii="MS Gothic" w:eastAsia="MS Gothic" w:hAnsi="MS Gothic"/>
              </w:rPr>
            </w:pPr>
          </w:p>
        </w:tc>
        <w:tc>
          <w:tcPr>
            <w:tcW w:w="1842" w:type="dxa"/>
            <w:vAlign w:val="center"/>
          </w:tcPr>
          <w:p w:rsidR="00811DE7" w:rsidRPr="00653D76" w:rsidRDefault="00811DE7" w:rsidP="00D16A37">
            <w:pPr>
              <w:jc w:val="both"/>
              <w:rPr>
                <w:rFonts w:ascii="MS Gothic" w:eastAsia="MS Gothic" w:hAnsi="MS Gothic"/>
              </w:rPr>
            </w:pPr>
            <w:r w:rsidRPr="00653D76">
              <w:rPr>
                <w:rFonts w:ascii="MS Gothic" w:eastAsia="MS Gothic" w:hAnsi="MS Gothic" w:hint="eastAsia"/>
              </w:rPr>
              <w:t>✔</w:t>
            </w:r>
          </w:p>
        </w:tc>
        <w:tc>
          <w:tcPr>
            <w:tcW w:w="1418" w:type="dxa"/>
            <w:vAlign w:val="center"/>
          </w:tcPr>
          <w:p w:rsidR="00811DE7" w:rsidRPr="00653D76" w:rsidRDefault="00811DE7" w:rsidP="00D16A37">
            <w:pPr>
              <w:jc w:val="both"/>
              <w:rPr>
                <w:rFonts w:ascii="MS Gothic" w:eastAsia="MS Gothic" w:hAnsi="MS Gothic"/>
              </w:rPr>
            </w:pPr>
          </w:p>
        </w:tc>
      </w:tr>
    </w:tbl>
    <w:p w:rsidR="00811DE7" w:rsidRDefault="00811DE7" w:rsidP="00811DE7">
      <w:pPr>
        <w:jc w:val="both"/>
      </w:pPr>
    </w:p>
    <w:p w:rsidR="00811DE7" w:rsidRDefault="00811DE7" w:rsidP="00811DE7">
      <w:pPr>
        <w:jc w:val="both"/>
      </w:pPr>
      <w:r>
        <w:t>The following table lists benefits for PTV for each type of reporting technology:</w:t>
      </w:r>
    </w:p>
    <w:tbl>
      <w:tblPr>
        <w:tblStyle w:val="OfferTable"/>
        <w:tblW w:w="0" w:type="auto"/>
        <w:tblLayout w:type="fixed"/>
        <w:tblLook w:val="04A0" w:firstRow="1" w:lastRow="0" w:firstColumn="1" w:lastColumn="0" w:noHBand="0" w:noVBand="1"/>
      </w:tblPr>
      <w:tblGrid>
        <w:gridCol w:w="4957"/>
        <w:gridCol w:w="1247"/>
        <w:gridCol w:w="1842"/>
        <w:gridCol w:w="1418"/>
      </w:tblGrid>
      <w:tr w:rsidR="00811DE7" w:rsidTr="00D16A37">
        <w:trPr>
          <w:cnfStyle w:val="100000000000" w:firstRow="1" w:lastRow="0" w:firstColumn="0" w:lastColumn="0" w:oddVBand="0" w:evenVBand="0" w:oddHBand="0" w:evenHBand="0" w:firstRowFirstColumn="0" w:firstRowLastColumn="0" w:lastRowFirstColumn="0" w:lastRowLastColumn="0"/>
        </w:trPr>
        <w:tc>
          <w:tcPr>
            <w:tcW w:w="4957" w:type="dxa"/>
          </w:tcPr>
          <w:p w:rsidR="00811DE7" w:rsidRDefault="00811DE7" w:rsidP="00D16A37">
            <w:pPr>
              <w:jc w:val="both"/>
            </w:pPr>
            <w:r>
              <w:t>Benefit</w:t>
            </w:r>
          </w:p>
        </w:tc>
        <w:tc>
          <w:tcPr>
            <w:tcW w:w="1247" w:type="dxa"/>
          </w:tcPr>
          <w:p w:rsidR="00811DE7" w:rsidRPr="00B67A4C" w:rsidRDefault="00811DE7" w:rsidP="00D16A37">
            <w:pPr>
              <w:jc w:val="both"/>
              <w:rPr>
                <w:sz w:val="18"/>
                <w:szCs w:val="18"/>
              </w:rPr>
            </w:pPr>
            <w:r>
              <w:rPr>
                <w:sz w:val="18"/>
                <w:szCs w:val="18"/>
              </w:rPr>
              <w:t>SSRS</w:t>
            </w:r>
          </w:p>
        </w:tc>
        <w:tc>
          <w:tcPr>
            <w:tcW w:w="1842" w:type="dxa"/>
          </w:tcPr>
          <w:p w:rsidR="00811DE7" w:rsidRPr="00B67A4C" w:rsidRDefault="00811DE7" w:rsidP="00D16A37">
            <w:pPr>
              <w:jc w:val="both"/>
              <w:rPr>
                <w:sz w:val="18"/>
                <w:szCs w:val="18"/>
              </w:rPr>
            </w:pPr>
            <w:r>
              <w:rPr>
                <w:sz w:val="18"/>
                <w:szCs w:val="18"/>
              </w:rPr>
              <w:t>Power BI</w:t>
            </w:r>
          </w:p>
        </w:tc>
        <w:tc>
          <w:tcPr>
            <w:tcW w:w="1418" w:type="dxa"/>
          </w:tcPr>
          <w:p w:rsidR="00811DE7" w:rsidRPr="00D067FC" w:rsidRDefault="00811DE7" w:rsidP="00D16A37">
            <w:pPr>
              <w:jc w:val="both"/>
              <w:rPr>
                <w:sz w:val="18"/>
                <w:szCs w:val="18"/>
              </w:rPr>
            </w:pPr>
            <w:r>
              <w:rPr>
                <w:sz w:val="18"/>
                <w:szCs w:val="18"/>
              </w:rPr>
              <w:t>Excel Services</w:t>
            </w:r>
          </w:p>
        </w:tc>
      </w:tr>
      <w:tr w:rsidR="00811DE7" w:rsidTr="00D16A37">
        <w:tc>
          <w:tcPr>
            <w:tcW w:w="4957" w:type="dxa"/>
          </w:tcPr>
          <w:p w:rsidR="00811DE7" w:rsidRDefault="00811DE7" w:rsidP="00D16A37">
            <w:pPr>
              <w:jc w:val="both"/>
            </w:pPr>
            <w:r w:rsidRPr="00D067FC">
              <w:t>Provide authoritative sources of information which will support PTV's reporting functions and inform business decision making processes</w:t>
            </w:r>
          </w:p>
        </w:tc>
        <w:tc>
          <w:tcPr>
            <w:tcW w:w="1247" w:type="dxa"/>
            <w:vAlign w:val="center"/>
          </w:tcPr>
          <w:p w:rsidR="00811DE7" w:rsidRDefault="00811DE7" w:rsidP="00D16A37">
            <w:pPr>
              <w:jc w:val="both"/>
            </w:pPr>
            <w:r w:rsidRPr="00B67A4C">
              <w:rPr>
                <w:rFonts w:ascii="MS Gothic" w:eastAsia="MS Gothic" w:hAnsi="MS Gothic"/>
              </w:rPr>
              <w:t>✔</w:t>
            </w: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Default="00811DE7" w:rsidP="00D16A37">
            <w:pPr>
              <w:jc w:val="both"/>
            </w:pPr>
          </w:p>
        </w:tc>
      </w:tr>
      <w:tr w:rsidR="00811DE7" w:rsidTr="00D16A37">
        <w:tc>
          <w:tcPr>
            <w:tcW w:w="4957" w:type="dxa"/>
          </w:tcPr>
          <w:p w:rsidR="00811DE7" w:rsidRDefault="00811DE7" w:rsidP="00D16A37">
            <w:pPr>
              <w:jc w:val="both"/>
            </w:pPr>
            <w:r>
              <w:t>Reduce the manual effort needed to produce reports</w:t>
            </w:r>
          </w:p>
        </w:tc>
        <w:tc>
          <w:tcPr>
            <w:tcW w:w="1247" w:type="dxa"/>
            <w:vAlign w:val="center"/>
          </w:tcPr>
          <w:p w:rsidR="00811DE7" w:rsidRDefault="00811DE7" w:rsidP="00D16A37">
            <w:pPr>
              <w:jc w:val="both"/>
            </w:pP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Pr="00653D76" w:rsidRDefault="00811DE7" w:rsidP="00D16A37">
            <w:pPr>
              <w:jc w:val="both"/>
              <w:rPr>
                <w:rFonts w:ascii="MS Gothic" w:eastAsia="MS Gothic" w:hAnsi="MS Gothic"/>
              </w:rPr>
            </w:pPr>
            <w:r w:rsidRPr="00653D76">
              <w:rPr>
                <w:rFonts w:ascii="MS Gothic" w:eastAsia="MS Gothic" w:hAnsi="MS Gothic" w:hint="eastAsia"/>
              </w:rPr>
              <w:t>✔</w:t>
            </w:r>
          </w:p>
        </w:tc>
      </w:tr>
      <w:tr w:rsidR="00811DE7" w:rsidTr="00D16A37">
        <w:tc>
          <w:tcPr>
            <w:tcW w:w="4957" w:type="dxa"/>
          </w:tcPr>
          <w:p w:rsidR="00811DE7" w:rsidRDefault="00811DE7" w:rsidP="00D16A37">
            <w:pPr>
              <w:jc w:val="both"/>
            </w:pPr>
            <w:r>
              <w:t>Self-Service BI</w:t>
            </w:r>
          </w:p>
        </w:tc>
        <w:tc>
          <w:tcPr>
            <w:tcW w:w="1247" w:type="dxa"/>
            <w:vAlign w:val="center"/>
          </w:tcPr>
          <w:p w:rsidR="00811DE7" w:rsidRPr="00653D76" w:rsidRDefault="00811DE7" w:rsidP="00D16A37">
            <w:pPr>
              <w:jc w:val="both"/>
              <w:rPr>
                <w:rFonts w:ascii="MS Gothic" w:eastAsia="MS Gothic" w:hAnsi="MS Gothic"/>
              </w:rPr>
            </w:pPr>
          </w:p>
        </w:tc>
        <w:tc>
          <w:tcPr>
            <w:tcW w:w="1842" w:type="dxa"/>
            <w:vAlign w:val="center"/>
          </w:tcPr>
          <w:p w:rsidR="00811DE7" w:rsidRPr="00653D76" w:rsidRDefault="00811DE7" w:rsidP="00D16A37">
            <w:pPr>
              <w:jc w:val="both"/>
              <w:rPr>
                <w:rFonts w:ascii="MS Gothic" w:eastAsia="MS Gothic" w:hAnsi="MS Gothic"/>
              </w:rPr>
            </w:pPr>
            <w:r w:rsidRPr="00653D76">
              <w:rPr>
                <w:rFonts w:ascii="MS Gothic" w:eastAsia="MS Gothic" w:hAnsi="MS Gothic" w:hint="eastAsia"/>
              </w:rPr>
              <w:t>✔</w:t>
            </w:r>
          </w:p>
        </w:tc>
        <w:tc>
          <w:tcPr>
            <w:tcW w:w="1418" w:type="dxa"/>
            <w:vAlign w:val="center"/>
          </w:tcPr>
          <w:p w:rsidR="00811DE7" w:rsidRPr="00653D76" w:rsidRDefault="00811DE7" w:rsidP="00D16A37">
            <w:pPr>
              <w:jc w:val="both"/>
              <w:rPr>
                <w:rFonts w:ascii="MS Gothic" w:eastAsia="MS Gothic" w:hAnsi="MS Gothic"/>
              </w:rPr>
            </w:pPr>
            <w:r w:rsidRPr="00653D76">
              <w:rPr>
                <w:rFonts w:ascii="MS Gothic" w:eastAsia="MS Gothic" w:hAnsi="MS Gothic" w:hint="eastAsia"/>
              </w:rPr>
              <w:t>✔</w:t>
            </w:r>
          </w:p>
        </w:tc>
      </w:tr>
      <w:tr w:rsidR="00811DE7" w:rsidTr="00D16A37">
        <w:tc>
          <w:tcPr>
            <w:tcW w:w="4957" w:type="dxa"/>
          </w:tcPr>
          <w:p w:rsidR="00811DE7" w:rsidRDefault="00811DE7" w:rsidP="00D16A37">
            <w:pPr>
              <w:jc w:val="both"/>
            </w:pPr>
            <w:r>
              <w:t>Increase the range of business metrics that PTV can report on</w:t>
            </w:r>
          </w:p>
        </w:tc>
        <w:tc>
          <w:tcPr>
            <w:tcW w:w="1247" w:type="dxa"/>
            <w:vAlign w:val="center"/>
          </w:tcPr>
          <w:p w:rsidR="00811DE7" w:rsidRDefault="00811DE7" w:rsidP="00D16A37">
            <w:pPr>
              <w:jc w:val="both"/>
            </w:pPr>
            <w:r w:rsidRPr="00653D76">
              <w:rPr>
                <w:rFonts w:ascii="MS Gothic" w:eastAsia="MS Gothic" w:hAnsi="MS Gothic" w:hint="eastAsia"/>
              </w:rPr>
              <w:t>✔</w:t>
            </w: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Default="00811DE7" w:rsidP="00D16A37">
            <w:pPr>
              <w:jc w:val="both"/>
            </w:pPr>
          </w:p>
        </w:tc>
      </w:tr>
      <w:tr w:rsidR="00811DE7" w:rsidTr="00D16A37">
        <w:tc>
          <w:tcPr>
            <w:tcW w:w="4957" w:type="dxa"/>
          </w:tcPr>
          <w:p w:rsidR="00811DE7" w:rsidRDefault="00811DE7" w:rsidP="00D16A37">
            <w:pPr>
              <w:jc w:val="both"/>
            </w:pPr>
            <w:r>
              <w:t>Improve visibility into the reporting of PTV's business performance</w:t>
            </w:r>
          </w:p>
        </w:tc>
        <w:tc>
          <w:tcPr>
            <w:tcW w:w="1247" w:type="dxa"/>
            <w:vAlign w:val="center"/>
          </w:tcPr>
          <w:p w:rsidR="00811DE7" w:rsidRDefault="00811DE7" w:rsidP="00D16A37">
            <w:pPr>
              <w:jc w:val="both"/>
            </w:pPr>
            <w:r w:rsidRPr="00653D76">
              <w:rPr>
                <w:rFonts w:ascii="MS Gothic" w:eastAsia="MS Gothic" w:hAnsi="MS Gothic" w:hint="eastAsia"/>
              </w:rPr>
              <w:t>✔</w:t>
            </w: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Default="00811DE7" w:rsidP="00D16A37">
            <w:pPr>
              <w:jc w:val="both"/>
            </w:pPr>
          </w:p>
        </w:tc>
      </w:tr>
      <w:tr w:rsidR="00811DE7" w:rsidTr="00D16A37">
        <w:tc>
          <w:tcPr>
            <w:tcW w:w="4957" w:type="dxa"/>
          </w:tcPr>
          <w:p w:rsidR="00811DE7" w:rsidRDefault="00811DE7" w:rsidP="00D16A37">
            <w:pPr>
              <w:jc w:val="both"/>
            </w:pPr>
            <w:r>
              <w:t>Improve the accuracy of reporting with reduced risk of error</w:t>
            </w:r>
          </w:p>
        </w:tc>
        <w:tc>
          <w:tcPr>
            <w:tcW w:w="1247" w:type="dxa"/>
            <w:vAlign w:val="center"/>
          </w:tcPr>
          <w:p w:rsidR="00811DE7" w:rsidRDefault="00811DE7" w:rsidP="00D16A37">
            <w:pPr>
              <w:jc w:val="both"/>
            </w:pPr>
            <w:r w:rsidRPr="00653D76">
              <w:rPr>
                <w:rFonts w:ascii="MS Gothic" w:eastAsia="MS Gothic" w:hAnsi="MS Gothic" w:hint="eastAsia"/>
              </w:rPr>
              <w:t>✔</w:t>
            </w: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Default="00811DE7" w:rsidP="00D16A37">
            <w:pPr>
              <w:jc w:val="both"/>
            </w:pPr>
          </w:p>
        </w:tc>
      </w:tr>
      <w:tr w:rsidR="00811DE7" w:rsidTr="00D16A37">
        <w:tc>
          <w:tcPr>
            <w:tcW w:w="4957" w:type="dxa"/>
          </w:tcPr>
          <w:p w:rsidR="00811DE7" w:rsidRDefault="00811DE7" w:rsidP="00D16A37">
            <w:pPr>
              <w:jc w:val="both"/>
            </w:pPr>
            <w:r>
              <w:t>Increase the frequency and timeliness of reporting activity</w:t>
            </w:r>
          </w:p>
        </w:tc>
        <w:tc>
          <w:tcPr>
            <w:tcW w:w="1247" w:type="dxa"/>
            <w:vAlign w:val="center"/>
          </w:tcPr>
          <w:p w:rsidR="00811DE7" w:rsidRDefault="00811DE7" w:rsidP="00D16A37">
            <w:pPr>
              <w:jc w:val="both"/>
            </w:pPr>
            <w:r w:rsidRPr="00653D76">
              <w:rPr>
                <w:rFonts w:ascii="MS Gothic" w:eastAsia="MS Gothic" w:hAnsi="MS Gothic" w:hint="eastAsia"/>
              </w:rPr>
              <w:t>✔</w:t>
            </w: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Default="00811DE7" w:rsidP="00D16A37">
            <w:pPr>
              <w:jc w:val="both"/>
            </w:pPr>
          </w:p>
        </w:tc>
      </w:tr>
      <w:tr w:rsidR="00811DE7" w:rsidTr="00D16A37">
        <w:tc>
          <w:tcPr>
            <w:tcW w:w="4957" w:type="dxa"/>
          </w:tcPr>
          <w:p w:rsidR="00811DE7" w:rsidRDefault="00811DE7" w:rsidP="00D16A37">
            <w:pPr>
              <w:jc w:val="both"/>
            </w:pPr>
            <w:r>
              <w:t>Deliver enhanced visualisation of reporting and statistical dashboard capabilities</w:t>
            </w:r>
          </w:p>
        </w:tc>
        <w:tc>
          <w:tcPr>
            <w:tcW w:w="1247" w:type="dxa"/>
            <w:vAlign w:val="center"/>
          </w:tcPr>
          <w:p w:rsidR="00811DE7" w:rsidRDefault="00811DE7" w:rsidP="00D16A37">
            <w:pPr>
              <w:jc w:val="both"/>
            </w:pPr>
            <w:r w:rsidRPr="00653D76">
              <w:rPr>
                <w:rFonts w:ascii="MS Gothic" w:eastAsia="MS Gothic" w:hAnsi="MS Gothic" w:hint="eastAsia"/>
              </w:rPr>
              <w:t>✔</w:t>
            </w: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Default="00811DE7" w:rsidP="00D16A37">
            <w:pPr>
              <w:jc w:val="both"/>
            </w:pPr>
            <w:r w:rsidRPr="00653D76">
              <w:rPr>
                <w:rFonts w:ascii="MS Gothic" w:eastAsia="MS Gothic" w:hAnsi="MS Gothic" w:hint="eastAsia"/>
              </w:rPr>
              <w:t>✔</w:t>
            </w:r>
          </w:p>
        </w:tc>
      </w:tr>
      <w:tr w:rsidR="00811DE7" w:rsidTr="00D16A37">
        <w:tc>
          <w:tcPr>
            <w:tcW w:w="4957" w:type="dxa"/>
          </w:tcPr>
          <w:p w:rsidR="00811DE7" w:rsidRDefault="00811DE7" w:rsidP="00D16A37">
            <w:pPr>
              <w:jc w:val="both"/>
            </w:pPr>
            <w:r>
              <w:lastRenderedPageBreak/>
              <w:t>Support a significant (exponential) growth in the quantity of disaggregated reporting</w:t>
            </w:r>
          </w:p>
        </w:tc>
        <w:tc>
          <w:tcPr>
            <w:tcW w:w="1247" w:type="dxa"/>
            <w:vAlign w:val="center"/>
          </w:tcPr>
          <w:p w:rsidR="00811DE7" w:rsidRDefault="00811DE7" w:rsidP="00D16A37">
            <w:pPr>
              <w:jc w:val="both"/>
            </w:pP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Default="00811DE7" w:rsidP="00D16A37">
            <w:pPr>
              <w:jc w:val="both"/>
            </w:pPr>
          </w:p>
        </w:tc>
      </w:tr>
      <w:tr w:rsidR="00811DE7" w:rsidTr="00D16A37">
        <w:tc>
          <w:tcPr>
            <w:tcW w:w="4957" w:type="dxa"/>
          </w:tcPr>
          <w:p w:rsidR="00811DE7" w:rsidRDefault="00811DE7" w:rsidP="00D16A37">
            <w:pPr>
              <w:jc w:val="both"/>
            </w:pPr>
            <w:r>
              <w:t>What-If Scenarios</w:t>
            </w:r>
          </w:p>
        </w:tc>
        <w:tc>
          <w:tcPr>
            <w:tcW w:w="1247" w:type="dxa"/>
            <w:vAlign w:val="center"/>
          </w:tcPr>
          <w:p w:rsidR="00811DE7" w:rsidRDefault="00811DE7" w:rsidP="00D16A37">
            <w:pPr>
              <w:jc w:val="both"/>
            </w:pP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Default="00811DE7" w:rsidP="00D16A37">
            <w:pPr>
              <w:jc w:val="both"/>
            </w:pPr>
          </w:p>
        </w:tc>
      </w:tr>
      <w:tr w:rsidR="00811DE7" w:rsidTr="00D16A37">
        <w:tc>
          <w:tcPr>
            <w:tcW w:w="4957" w:type="dxa"/>
          </w:tcPr>
          <w:p w:rsidR="00811DE7" w:rsidRDefault="00811DE7" w:rsidP="00D16A37">
            <w:pPr>
              <w:jc w:val="both"/>
            </w:pPr>
            <w:r>
              <w:t>Key performance Indicators</w:t>
            </w:r>
          </w:p>
        </w:tc>
        <w:tc>
          <w:tcPr>
            <w:tcW w:w="1247" w:type="dxa"/>
            <w:vAlign w:val="center"/>
          </w:tcPr>
          <w:p w:rsidR="00811DE7" w:rsidRDefault="00811DE7" w:rsidP="00D16A37">
            <w:pPr>
              <w:jc w:val="both"/>
            </w:pP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Pr="00653D76" w:rsidRDefault="00811DE7" w:rsidP="00D16A37">
            <w:pPr>
              <w:jc w:val="both"/>
              <w:rPr>
                <w:rFonts w:ascii="MS Gothic" w:eastAsia="MS Gothic" w:hAnsi="MS Gothic"/>
              </w:rPr>
            </w:pPr>
            <w:r w:rsidRPr="00653D76">
              <w:rPr>
                <w:rFonts w:ascii="MS Gothic" w:eastAsia="MS Gothic" w:hAnsi="MS Gothic" w:hint="eastAsia"/>
              </w:rPr>
              <w:t>✔</w:t>
            </w:r>
          </w:p>
        </w:tc>
      </w:tr>
      <w:tr w:rsidR="00811DE7" w:rsidTr="00D16A37">
        <w:tc>
          <w:tcPr>
            <w:tcW w:w="4957" w:type="dxa"/>
          </w:tcPr>
          <w:p w:rsidR="00811DE7" w:rsidRDefault="00811DE7" w:rsidP="00D16A37">
            <w:pPr>
              <w:jc w:val="both"/>
            </w:pPr>
            <w:r>
              <w:t>Excel based Reporting</w:t>
            </w:r>
          </w:p>
        </w:tc>
        <w:tc>
          <w:tcPr>
            <w:tcW w:w="1247" w:type="dxa"/>
            <w:vAlign w:val="center"/>
          </w:tcPr>
          <w:p w:rsidR="00811DE7" w:rsidRDefault="00811DE7" w:rsidP="00D16A37">
            <w:pPr>
              <w:jc w:val="both"/>
            </w:pPr>
          </w:p>
        </w:tc>
        <w:tc>
          <w:tcPr>
            <w:tcW w:w="1842" w:type="dxa"/>
            <w:vAlign w:val="center"/>
          </w:tcPr>
          <w:p w:rsidR="00811DE7" w:rsidRDefault="00811DE7" w:rsidP="00D16A37">
            <w:pPr>
              <w:jc w:val="both"/>
            </w:pPr>
          </w:p>
        </w:tc>
        <w:tc>
          <w:tcPr>
            <w:tcW w:w="1418" w:type="dxa"/>
            <w:vAlign w:val="center"/>
          </w:tcPr>
          <w:p w:rsidR="00811DE7" w:rsidRPr="00653D76" w:rsidRDefault="00811DE7" w:rsidP="00D16A37">
            <w:pPr>
              <w:jc w:val="both"/>
              <w:rPr>
                <w:rFonts w:ascii="MS Gothic" w:eastAsia="MS Gothic" w:hAnsi="MS Gothic"/>
              </w:rPr>
            </w:pPr>
            <w:r w:rsidRPr="00653D76">
              <w:rPr>
                <w:rFonts w:ascii="MS Gothic" w:eastAsia="MS Gothic" w:hAnsi="MS Gothic" w:hint="eastAsia"/>
              </w:rPr>
              <w:t>✔</w:t>
            </w:r>
          </w:p>
        </w:tc>
      </w:tr>
      <w:tr w:rsidR="00811DE7" w:rsidTr="00D16A37">
        <w:tc>
          <w:tcPr>
            <w:tcW w:w="4957" w:type="dxa"/>
          </w:tcPr>
          <w:p w:rsidR="00811DE7" w:rsidRDefault="00811DE7" w:rsidP="00D16A37">
            <w:pPr>
              <w:jc w:val="both"/>
            </w:pPr>
            <w:r>
              <w:t>Maps Reporting requirements</w:t>
            </w:r>
          </w:p>
        </w:tc>
        <w:tc>
          <w:tcPr>
            <w:tcW w:w="1247" w:type="dxa"/>
            <w:vAlign w:val="center"/>
          </w:tcPr>
          <w:p w:rsidR="00811DE7" w:rsidRDefault="00811DE7" w:rsidP="00D16A37">
            <w:pPr>
              <w:jc w:val="both"/>
            </w:pPr>
            <w:r w:rsidRPr="00653D76">
              <w:rPr>
                <w:rFonts w:ascii="MS Gothic" w:eastAsia="MS Gothic" w:hAnsi="MS Gothic" w:hint="eastAsia"/>
              </w:rPr>
              <w:t>✔</w:t>
            </w:r>
          </w:p>
        </w:tc>
        <w:tc>
          <w:tcPr>
            <w:tcW w:w="1842" w:type="dxa"/>
            <w:vAlign w:val="center"/>
          </w:tcPr>
          <w:p w:rsidR="00811DE7" w:rsidRDefault="00811DE7" w:rsidP="00D16A37">
            <w:pPr>
              <w:jc w:val="both"/>
            </w:pPr>
            <w:r w:rsidRPr="00653D76">
              <w:rPr>
                <w:rFonts w:ascii="MS Gothic" w:eastAsia="MS Gothic" w:hAnsi="MS Gothic" w:hint="eastAsia"/>
              </w:rPr>
              <w:t>✔</w:t>
            </w:r>
          </w:p>
        </w:tc>
        <w:tc>
          <w:tcPr>
            <w:tcW w:w="1418" w:type="dxa"/>
            <w:vAlign w:val="center"/>
          </w:tcPr>
          <w:p w:rsidR="00811DE7" w:rsidRPr="00653D76" w:rsidRDefault="00811DE7" w:rsidP="00D16A37">
            <w:pPr>
              <w:jc w:val="both"/>
              <w:rPr>
                <w:rFonts w:ascii="MS Gothic" w:eastAsia="MS Gothic" w:hAnsi="MS Gothic"/>
              </w:rPr>
            </w:pPr>
            <w:r w:rsidRPr="00653D76">
              <w:rPr>
                <w:rFonts w:ascii="MS Gothic" w:eastAsia="MS Gothic" w:hAnsi="MS Gothic" w:hint="eastAsia"/>
              </w:rPr>
              <w:t>✔</w:t>
            </w:r>
          </w:p>
        </w:tc>
      </w:tr>
      <w:tr w:rsidR="00811DE7" w:rsidTr="00D16A37">
        <w:tc>
          <w:tcPr>
            <w:tcW w:w="4957" w:type="dxa"/>
          </w:tcPr>
          <w:p w:rsidR="00811DE7" w:rsidRDefault="00811DE7" w:rsidP="00D16A37">
            <w:pPr>
              <w:jc w:val="both"/>
            </w:pPr>
            <w:r>
              <w:t>View Reports on Mobile Devices</w:t>
            </w:r>
          </w:p>
        </w:tc>
        <w:tc>
          <w:tcPr>
            <w:tcW w:w="1247" w:type="dxa"/>
            <w:vAlign w:val="center"/>
          </w:tcPr>
          <w:p w:rsidR="00811DE7" w:rsidRDefault="00811DE7" w:rsidP="00D16A37">
            <w:pPr>
              <w:jc w:val="both"/>
            </w:pPr>
            <w:r w:rsidRPr="00653D76">
              <w:rPr>
                <w:rFonts w:ascii="MS Gothic" w:eastAsia="MS Gothic" w:hAnsi="MS Gothic" w:hint="eastAsia"/>
              </w:rPr>
              <w:t>✔</w:t>
            </w:r>
          </w:p>
        </w:tc>
        <w:tc>
          <w:tcPr>
            <w:tcW w:w="1842" w:type="dxa"/>
            <w:vAlign w:val="center"/>
          </w:tcPr>
          <w:p w:rsidR="00811DE7" w:rsidRPr="00653D76" w:rsidRDefault="00811DE7" w:rsidP="00D16A37">
            <w:pPr>
              <w:jc w:val="both"/>
              <w:rPr>
                <w:rFonts w:ascii="MS Gothic" w:eastAsia="MS Gothic" w:hAnsi="MS Gothic"/>
              </w:rPr>
            </w:pPr>
            <w:r w:rsidRPr="00653D76">
              <w:rPr>
                <w:rFonts w:ascii="MS Gothic" w:eastAsia="MS Gothic" w:hAnsi="MS Gothic" w:hint="eastAsia"/>
              </w:rPr>
              <w:t>✔</w:t>
            </w:r>
          </w:p>
        </w:tc>
        <w:tc>
          <w:tcPr>
            <w:tcW w:w="1418" w:type="dxa"/>
            <w:vAlign w:val="center"/>
          </w:tcPr>
          <w:p w:rsidR="00811DE7" w:rsidRDefault="00811DE7" w:rsidP="00D16A37">
            <w:pPr>
              <w:jc w:val="both"/>
            </w:pPr>
          </w:p>
        </w:tc>
      </w:tr>
    </w:tbl>
    <w:p w:rsidR="00811DE7" w:rsidRDefault="00811DE7" w:rsidP="00811DE7">
      <w:pPr>
        <w:rPr>
          <w:lang w:val="en-AU"/>
        </w:rPr>
      </w:pPr>
    </w:p>
    <w:p w:rsidR="007532DD" w:rsidRPr="00424C9F" w:rsidRDefault="007532DD" w:rsidP="006A4031">
      <w:pPr>
        <w:rPr>
          <w:color w:val="FFC000"/>
        </w:rPr>
      </w:pPr>
    </w:p>
    <w:p w:rsidR="00430E61" w:rsidRPr="00B17E39" w:rsidRDefault="00477146" w:rsidP="00783A56">
      <w:pPr>
        <w:pStyle w:val="Heading1"/>
      </w:pPr>
      <w:bookmarkStart w:id="188" w:name="_Toc468283852"/>
      <w:r w:rsidRPr="00B17E39">
        <w:lastRenderedPageBreak/>
        <w:t>Technology Architecture</w:t>
      </w:r>
      <w:bookmarkEnd w:id="188"/>
    </w:p>
    <w:p w:rsidR="005812B1" w:rsidRDefault="005812B1" w:rsidP="005812B1">
      <w:pPr>
        <w:pStyle w:val="Heading2"/>
        <w:rPr>
          <w:b/>
        </w:rPr>
      </w:pPr>
      <w:bookmarkStart w:id="189" w:name="_Toc434595735"/>
      <w:bookmarkStart w:id="190" w:name="_Toc468283853"/>
      <w:r>
        <w:t>Environments</w:t>
      </w:r>
      <w:bookmarkEnd w:id="189"/>
      <w:bookmarkEnd w:id="190"/>
    </w:p>
    <w:p w:rsidR="005812B1" w:rsidRDefault="005812B1" w:rsidP="005812B1">
      <w:r>
        <w:t>The following environments will be deployed.</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1827"/>
        <w:gridCol w:w="1134"/>
        <w:gridCol w:w="992"/>
        <w:gridCol w:w="1560"/>
        <w:gridCol w:w="3344"/>
      </w:tblGrid>
      <w:tr w:rsidR="005812B1" w:rsidRPr="00B258C1" w:rsidTr="004F2019">
        <w:trPr>
          <w:cantSplit/>
          <w:tblHeader/>
        </w:trPr>
        <w:tc>
          <w:tcPr>
            <w:tcW w:w="1267" w:type="dxa"/>
            <w:shd w:val="clear" w:color="auto" w:fill="404040"/>
          </w:tcPr>
          <w:p w:rsidR="005812B1" w:rsidRDefault="005812B1" w:rsidP="004F2019">
            <w:pPr>
              <w:spacing w:after="0"/>
              <w:ind w:left="0"/>
              <w:jc w:val="center"/>
              <w:rPr>
                <w:color w:val="FFFFFF"/>
                <w:szCs w:val="20"/>
              </w:rPr>
            </w:pPr>
            <w:r>
              <w:rPr>
                <w:color w:val="FFFFFF"/>
                <w:szCs w:val="20"/>
              </w:rPr>
              <w:t>Environment</w:t>
            </w:r>
          </w:p>
        </w:tc>
        <w:tc>
          <w:tcPr>
            <w:tcW w:w="1827" w:type="dxa"/>
            <w:shd w:val="clear" w:color="auto" w:fill="404040"/>
          </w:tcPr>
          <w:p w:rsidR="005812B1" w:rsidRPr="00B258C1" w:rsidRDefault="005812B1" w:rsidP="004F2019">
            <w:pPr>
              <w:spacing w:after="0"/>
              <w:ind w:left="0"/>
              <w:rPr>
                <w:color w:val="FFFFFF"/>
                <w:szCs w:val="20"/>
              </w:rPr>
            </w:pPr>
            <w:r>
              <w:rPr>
                <w:color w:val="FFFFFF"/>
                <w:szCs w:val="20"/>
              </w:rPr>
              <w:t>Purpose</w:t>
            </w:r>
          </w:p>
        </w:tc>
        <w:tc>
          <w:tcPr>
            <w:tcW w:w="1134" w:type="dxa"/>
            <w:shd w:val="clear" w:color="auto" w:fill="404040"/>
          </w:tcPr>
          <w:p w:rsidR="005812B1" w:rsidRDefault="005812B1" w:rsidP="004F2019">
            <w:pPr>
              <w:spacing w:after="0"/>
              <w:ind w:left="0"/>
              <w:rPr>
                <w:color w:val="FFFFFF"/>
                <w:szCs w:val="20"/>
              </w:rPr>
            </w:pPr>
            <w:r>
              <w:rPr>
                <w:color w:val="FFFFFF"/>
                <w:szCs w:val="20"/>
              </w:rPr>
              <w:t>Platform</w:t>
            </w:r>
          </w:p>
        </w:tc>
        <w:tc>
          <w:tcPr>
            <w:tcW w:w="992" w:type="dxa"/>
            <w:shd w:val="clear" w:color="auto" w:fill="404040"/>
          </w:tcPr>
          <w:p w:rsidR="005812B1" w:rsidRDefault="005812B1" w:rsidP="004F2019">
            <w:pPr>
              <w:spacing w:after="0"/>
              <w:ind w:left="0"/>
              <w:rPr>
                <w:color w:val="FFFFFF"/>
                <w:szCs w:val="20"/>
              </w:rPr>
            </w:pPr>
            <w:r>
              <w:rPr>
                <w:color w:val="FFFFFF"/>
                <w:szCs w:val="20"/>
              </w:rPr>
              <w:t>Created</w:t>
            </w:r>
          </w:p>
        </w:tc>
        <w:tc>
          <w:tcPr>
            <w:tcW w:w="1560" w:type="dxa"/>
            <w:shd w:val="clear" w:color="auto" w:fill="404040"/>
          </w:tcPr>
          <w:p w:rsidR="005812B1" w:rsidRDefault="005812B1" w:rsidP="004F2019">
            <w:pPr>
              <w:spacing w:after="0"/>
              <w:ind w:left="0"/>
              <w:rPr>
                <w:color w:val="FFFFFF"/>
                <w:szCs w:val="20"/>
              </w:rPr>
            </w:pPr>
            <w:r>
              <w:rPr>
                <w:color w:val="FFFFFF"/>
                <w:szCs w:val="20"/>
              </w:rPr>
              <w:t>Lifecycle</w:t>
            </w:r>
          </w:p>
        </w:tc>
        <w:tc>
          <w:tcPr>
            <w:tcW w:w="3344" w:type="dxa"/>
            <w:shd w:val="clear" w:color="auto" w:fill="404040"/>
          </w:tcPr>
          <w:p w:rsidR="005812B1" w:rsidRPr="00B258C1" w:rsidRDefault="005812B1" w:rsidP="004F2019">
            <w:pPr>
              <w:spacing w:after="0"/>
              <w:ind w:left="0"/>
              <w:rPr>
                <w:color w:val="FFFFFF"/>
                <w:szCs w:val="20"/>
              </w:rPr>
            </w:pPr>
            <w:r>
              <w:rPr>
                <w:color w:val="FFFFFF"/>
                <w:szCs w:val="20"/>
              </w:rPr>
              <w:t>Description</w:t>
            </w:r>
          </w:p>
        </w:tc>
      </w:tr>
      <w:tr w:rsidR="005812B1" w:rsidRPr="00F57612" w:rsidTr="004F2019">
        <w:trPr>
          <w:cantSplit/>
        </w:trPr>
        <w:tc>
          <w:tcPr>
            <w:tcW w:w="1267" w:type="dxa"/>
          </w:tcPr>
          <w:p w:rsidR="005812B1" w:rsidRPr="00F57612" w:rsidRDefault="005812B1" w:rsidP="004F2019">
            <w:pPr>
              <w:spacing w:after="0"/>
              <w:ind w:left="0"/>
              <w:rPr>
                <w:szCs w:val="20"/>
              </w:rPr>
            </w:pPr>
            <w:r>
              <w:rPr>
                <w:szCs w:val="20"/>
              </w:rPr>
              <w:t>Dev</w:t>
            </w:r>
          </w:p>
        </w:tc>
        <w:tc>
          <w:tcPr>
            <w:tcW w:w="1827" w:type="dxa"/>
            <w:shd w:val="clear" w:color="auto" w:fill="auto"/>
          </w:tcPr>
          <w:p w:rsidR="005812B1" w:rsidRPr="00F57612" w:rsidRDefault="005812B1" w:rsidP="004F2019">
            <w:pPr>
              <w:spacing w:after="0"/>
              <w:ind w:left="0"/>
              <w:rPr>
                <w:szCs w:val="20"/>
              </w:rPr>
            </w:pPr>
            <w:r>
              <w:rPr>
                <w:szCs w:val="20"/>
              </w:rPr>
              <w:t>Development</w:t>
            </w:r>
          </w:p>
        </w:tc>
        <w:tc>
          <w:tcPr>
            <w:tcW w:w="1134" w:type="dxa"/>
          </w:tcPr>
          <w:p w:rsidR="005812B1" w:rsidRDefault="005812B1" w:rsidP="004F2019">
            <w:pPr>
              <w:spacing w:after="0"/>
              <w:ind w:left="0"/>
              <w:rPr>
                <w:szCs w:val="20"/>
              </w:rPr>
            </w:pPr>
            <w:r>
              <w:rPr>
                <w:szCs w:val="20"/>
              </w:rPr>
              <w:t>Azure</w:t>
            </w:r>
          </w:p>
        </w:tc>
        <w:tc>
          <w:tcPr>
            <w:tcW w:w="992" w:type="dxa"/>
          </w:tcPr>
          <w:p w:rsidR="005812B1" w:rsidRDefault="005812B1" w:rsidP="004F2019">
            <w:pPr>
              <w:spacing w:after="0"/>
              <w:ind w:left="0"/>
              <w:rPr>
                <w:szCs w:val="20"/>
              </w:rPr>
            </w:pPr>
            <w:r>
              <w:rPr>
                <w:szCs w:val="20"/>
              </w:rPr>
              <w:t>Nov-15</w:t>
            </w:r>
          </w:p>
        </w:tc>
        <w:tc>
          <w:tcPr>
            <w:tcW w:w="1560" w:type="dxa"/>
          </w:tcPr>
          <w:p w:rsidR="005812B1" w:rsidRPr="00F57612" w:rsidRDefault="005812B1" w:rsidP="004F2019">
            <w:pPr>
              <w:spacing w:after="0"/>
              <w:ind w:left="0"/>
              <w:rPr>
                <w:szCs w:val="20"/>
              </w:rPr>
            </w:pPr>
            <w:r>
              <w:rPr>
                <w:szCs w:val="20"/>
              </w:rPr>
              <w:t>Permanent</w:t>
            </w:r>
          </w:p>
        </w:tc>
        <w:tc>
          <w:tcPr>
            <w:tcW w:w="3344" w:type="dxa"/>
          </w:tcPr>
          <w:p w:rsidR="005812B1" w:rsidRDefault="005812B1" w:rsidP="004F2019">
            <w:pPr>
              <w:spacing w:after="0"/>
              <w:ind w:left="0"/>
              <w:rPr>
                <w:szCs w:val="20"/>
              </w:rPr>
            </w:pPr>
            <w:r>
              <w:rPr>
                <w:szCs w:val="20"/>
              </w:rPr>
              <w:t>Reduced capacity</w:t>
            </w:r>
          </w:p>
          <w:p w:rsidR="005812B1" w:rsidRPr="00F57612" w:rsidRDefault="005812B1" w:rsidP="004F2019">
            <w:pPr>
              <w:spacing w:after="0"/>
              <w:ind w:left="0"/>
              <w:rPr>
                <w:szCs w:val="20"/>
              </w:rPr>
            </w:pPr>
            <w:r>
              <w:rPr>
                <w:szCs w:val="20"/>
              </w:rPr>
              <w:t>Minimal redundancy</w:t>
            </w:r>
          </w:p>
        </w:tc>
      </w:tr>
      <w:tr w:rsidR="005812B1" w:rsidRPr="00F57612" w:rsidTr="004F2019">
        <w:trPr>
          <w:cantSplit/>
        </w:trPr>
        <w:tc>
          <w:tcPr>
            <w:tcW w:w="1267" w:type="dxa"/>
          </w:tcPr>
          <w:p w:rsidR="005812B1" w:rsidRDefault="005812B1" w:rsidP="004F2019">
            <w:pPr>
              <w:spacing w:after="0"/>
              <w:ind w:left="0"/>
              <w:rPr>
                <w:szCs w:val="20"/>
              </w:rPr>
            </w:pPr>
            <w:r>
              <w:rPr>
                <w:szCs w:val="20"/>
              </w:rPr>
              <w:t>Test</w:t>
            </w:r>
          </w:p>
        </w:tc>
        <w:tc>
          <w:tcPr>
            <w:tcW w:w="1827" w:type="dxa"/>
            <w:shd w:val="clear" w:color="auto" w:fill="auto"/>
          </w:tcPr>
          <w:p w:rsidR="005812B1" w:rsidRDefault="005812B1" w:rsidP="004F2019">
            <w:pPr>
              <w:spacing w:after="0"/>
              <w:ind w:left="0"/>
              <w:rPr>
                <w:szCs w:val="20"/>
              </w:rPr>
            </w:pPr>
            <w:r>
              <w:rPr>
                <w:szCs w:val="20"/>
              </w:rPr>
              <w:t>Testing</w:t>
            </w:r>
          </w:p>
        </w:tc>
        <w:tc>
          <w:tcPr>
            <w:tcW w:w="1134" w:type="dxa"/>
          </w:tcPr>
          <w:p w:rsidR="005812B1" w:rsidRDefault="005812B1" w:rsidP="004F2019">
            <w:pPr>
              <w:spacing w:after="0"/>
              <w:ind w:left="0"/>
              <w:rPr>
                <w:szCs w:val="20"/>
              </w:rPr>
            </w:pPr>
            <w:r>
              <w:rPr>
                <w:szCs w:val="20"/>
              </w:rPr>
              <w:t>Azure</w:t>
            </w:r>
          </w:p>
        </w:tc>
        <w:tc>
          <w:tcPr>
            <w:tcW w:w="992" w:type="dxa"/>
          </w:tcPr>
          <w:p w:rsidR="005812B1" w:rsidRDefault="005812B1" w:rsidP="004F2019">
            <w:pPr>
              <w:spacing w:after="0"/>
              <w:ind w:left="0"/>
              <w:rPr>
                <w:szCs w:val="20"/>
              </w:rPr>
            </w:pPr>
            <w:r>
              <w:rPr>
                <w:szCs w:val="20"/>
              </w:rPr>
              <w:t>Dec-15</w:t>
            </w:r>
          </w:p>
        </w:tc>
        <w:tc>
          <w:tcPr>
            <w:tcW w:w="1560" w:type="dxa"/>
          </w:tcPr>
          <w:p w:rsidR="005812B1" w:rsidRPr="00F57612" w:rsidRDefault="005812B1" w:rsidP="004F2019">
            <w:pPr>
              <w:spacing w:after="0"/>
              <w:ind w:left="0"/>
              <w:rPr>
                <w:szCs w:val="20"/>
              </w:rPr>
            </w:pPr>
            <w:r>
              <w:rPr>
                <w:szCs w:val="20"/>
              </w:rPr>
              <w:t>Permanent</w:t>
            </w:r>
          </w:p>
        </w:tc>
        <w:tc>
          <w:tcPr>
            <w:tcW w:w="3344" w:type="dxa"/>
          </w:tcPr>
          <w:p w:rsidR="005812B1" w:rsidRDefault="005812B1" w:rsidP="004F2019">
            <w:pPr>
              <w:spacing w:after="0"/>
              <w:ind w:left="0"/>
              <w:rPr>
                <w:szCs w:val="20"/>
              </w:rPr>
            </w:pPr>
            <w:r>
              <w:rPr>
                <w:szCs w:val="20"/>
              </w:rPr>
              <w:t>Reduced capacity</w:t>
            </w:r>
          </w:p>
          <w:p w:rsidR="005812B1" w:rsidRPr="00F57612" w:rsidRDefault="005812B1" w:rsidP="004F2019">
            <w:pPr>
              <w:spacing w:after="0"/>
              <w:ind w:left="0"/>
              <w:rPr>
                <w:szCs w:val="20"/>
              </w:rPr>
            </w:pPr>
            <w:r>
              <w:rPr>
                <w:szCs w:val="20"/>
              </w:rPr>
              <w:t>Full redundancy to mimic production</w:t>
            </w:r>
          </w:p>
        </w:tc>
      </w:tr>
      <w:tr w:rsidR="005812B1" w:rsidRPr="00F57612" w:rsidTr="004F2019">
        <w:trPr>
          <w:cantSplit/>
        </w:trPr>
        <w:tc>
          <w:tcPr>
            <w:tcW w:w="1267" w:type="dxa"/>
          </w:tcPr>
          <w:p w:rsidR="005812B1" w:rsidRDefault="005812B1" w:rsidP="004F2019">
            <w:pPr>
              <w:spacing w:after="0"/>
              <w:ind w:left="0"/>
              <w:rPr>
                <w:szCs w:val="20"/>
              </w:rPr>
            </w:pPr>
            <w:r>
              <w:rPr>
                <w:szCs w:val="20"/>
              </w:rPr>
              <w:t>Prod</w:t>
            </w:r>
          </w:p>
        </w:tc>
        <w:tc>
          <w:tcPr>
            <w:tcW w:w="1827" w:type="dxa"/>
            <w:shd w:val="clear" w:color="auto" w:fill="auto"/>
          </w:tcPr>
          <w:p w:rsidR="005812B1" w:rsidRDefault="005812B1" w:rsidP="004F2019">
            <w:pPr>
              <w:spacing w:after="0"/>
              <w:ind w:left="0"/>
              <w:rPr>
                <w:szCs w:val="20"/>
              </w:rPr>
            </w:pPr>
            <w:r>
              <w:rPr>
                <w:szCs w:val="20"/>
              </w:rPr>
              <w:t>Production</w:t>
            </w:r>
          </w:p>
        </w:tc>
        <w:tc>
          <w:tcPr>
            <w:tcW w:w="1134" w:type="dxa"/>
          </w:tcPr>
          <w:p w:rsidR="005812B1" w:rsidRDefault="005812B1" w:rsidP="004F2019">
            <w:pPr>
              <w:spacing w:after="0"/>
              <w:ind w:left="0"/>
              <w:rPr>
                <w:szCs w:val="20"/>
              </w:rPr>
            </w:pPr>
            <w:r>
              <w:rPr>
                <w:szCs w:val="20"/>
              </w:rPr>
              <w:t>Azure</w:t>
            </w:r>
          </w:p>
        </w:tc>
        <w:tc>
          <w:tcPr>
            <w:tcW w:w="992" w:type="dxa"/>
          </w:tcPr>
          <w:p w:rsidR="005812B1" w:rsidRDefault="005812B1" w:rsidP="004F2019">
            <w:pPr>
              <w:spacing w:after="0"/>
              <w:ind w:left="0"/>
              <w:rPr>
                <w:szCs w:val="20"/>
              </w:rPr>
            </w:pPr>
            <w:r>
              <w:rPr>
                <w:szCs w:val="20"/>
              </w:rPr>
              <w:t>Jan-16</w:t>
            </w:r>
          </w:p>
        </w:tc>
        <w:tc>
          <w:tcPr>
            <w:tcW w:w="1560" w:type="dxa"/>
          </w:tcPr>
          <w:p w:rsidR="005812B1" w:rsidRPr="00F57612" w:rsidRDefault="005812B1" w:rsidP="004F2019">
            <w:pPr>
              <w:spacing w:after="0"/>
              <w:ind w:left="0"/>
              <w:rPr>
                <w:szCs w:val="20"/>
              </w:rPr>
            </w:pPr>
            <w:r>
              <w:rPr>
                <w:szCs w:val="20"/>
              </w:rPr>
              <w:t>Permanent</w:t>
            </w:r>
          </w:p>
        </w:tc>
        <w:tc>
          <w:tcPr>
            <w:tcW w:w="3344" w:type="dxa"/>
          </w:tcPr>
          <w:p w:rsidR="005812B1" w:rsidRDefault="005812B1" w:rsidP="004F2019">
            <w:pPr>
              <w:spacing w:after="0"/>
              <w:ind w:left="0"/>
              <w:rPr>
                <w:szCs w:val="20"/>
              </w:rPr>
            </w:pPr>
            <w:r>
              <w:rPr>
                <w:szCs w:val="20"/>
              </w:rPr>
              <w:t>Full capacity</w:t>
            </w:r>
          </w:p>
          <w:p w:rsidR="005812B1" w:rsidRPr="00F57612" w:rsidRDefault="005812B1" w:rsidP="004F2019">
            <w:pPr>
              <w:spacing w:after="0"/>
              <w:ind w:left="0"/>
              <w:rPr>
                <w:szCs w:val="20"/>
              </w:rPr>
            </w:pPr>
            <w:r>
              <w:rPr>
                <w:szCs w:val="20"/>
              </w:rPr>
              <w:t>Full redundancy</w:t>
            </w:r>
          </w:p>
        </w:tc>
      </w:tr>
      <w:tr w:rsidR="005812B1" w:rsidRPr="00F57612" w:rsidTr="004F2019">
        <w:trPr>
          <w:cantSplit/>
        </w:trPr>
        <w:tc>
          <w:tcPr>
            <w:tcW w:w="1267" w:type="dxa"/>
          </w:tcPr>
          <w:p w:rsidR="005812B1" w:rsidRDefault="005812B1" w:rsidP="004F2019">
            <w:pPr>
              <w:spacing w:after="0"/>
              <w:ind w:left="0"/>
              <w:rPr>
                <w:szCs w:val="20"/>
              </w:rPr>
            </w:pPr>
            <w:r>
              <w:rPr>
                <w:szCs w:val="20"/>
              </w:rPr>
              <w:t>DR</w:t>
            </w:r>
          </w:p>
        </w:tc>
        <w:tc>
          <w:tcPr>
            <w:tcW w:w="1827" w:type="dxa"/>
            <w:shd w:val="clear" w:color="auto" w:fill="auto"/>
          </w:tcPr>
          <w:p w:rsidR="005812B1" w:rsidRDefault="005812B1" w:rsidP="004F2019">
            <w:pPr>
              <w:spacing w:after="0"/>
              <w:ind w:left="0"/>
              <w:rPr>
                <w:szCs w:val="20"/>
              </w:rPr>
            </w:pPr>
            <w:r>
              <w:rPr>
                <w:szCs w:val="20"/>
              </w:rPr>
              <w:t>Disaster recovery</w:t>
            </w:r>
          </w:p>
        </w:tc>
        <w:tc>
          <w:tcPr>
            <w:tcW w:w="1134" w:type="dxa"/>
          </w:tcPr>
          <w:p w:rsidR="005812B1" w:rsidRDefault="005812B1" w:rsidP="004F2019">
            <w:pPr>
              <w:spacing w:after="0"/>
              <w:ind w:left="0"/>
              <w:rPr>
                <w:szCs w:val="20"/>
              </w:rPr>
            </w:pPr>
            <w:r>
              <w:rPr>
                <w:szCs w:val="20"/>
              </w:rPr>
              <w:t>Azure</w:t>
            </w:r>
          </w:p>
        </w:tc>
        <w:tc>
          <w:tcPr>
            <w:tcW w:w="992" w:type="dxa"/>
          </w:tcPr>
          <w:p w:rsidR="005812B1" w:rsidRDefault="005812B1" w:rsidP="004F2019">
            <w:pPr>
              <w:spacing w:after="0"/>
              <w:ind w:left="0"/>
              <w:rPr>
                <w:szCs w:val="20"/>
              </w:rPr>
            </w:pPr>
            <w:r>
              <w:rPr>
                <w:szCs w:val="20"/>
              </w:rPr>
              <w:t>Jan-16</w:t>
            </w:r>
          </w:p>
        </w:tc>
        <w:tc>
          <w:tcPr>
            <w:tcW w:w="1560" w:type="dxa"/>
          </w:tcPr>
          <w:p w:rsidR="005812B1" w:rsidRPr="00F57612" w:rsidRDefault="005812B1" w:rsidP="004F2019">
            <w:pPr>
              <w:spacing w:after="0"/>
              <w:ind w:left="0"/>
              <w:rPr>
                <w:szCs w:val="20"/>
              </w:rPr>
            </w:pPr>
            <w:r>
              <w:rPr>
                <w:szCs w:val="20"/>
              </w:rPr>
              <w:t>Activated when needed</w:t>
            </w:r>
          </w:p>
        </w:tc>
        <w:tc>
          <w:tcPr>
            <w:tcW w:w="3344" w:type="dxa"/>
          </w:tcPr>
          <w:p w:rsidR="005812B1" w:rsidRDefault="005812B1" w:rsidP="004F2019">
            <w:pPr>
              <w:spacing w:after="0"/>
              <w:ind w:left="0"/>
              <w:rPr>
                <w:szCs w:val="20"/>
              </w:rPr>
            </w:pPr>
            <w:r>
              <w:rPr>
                <w:szCs w:val="20"/>
              </w:rPr>
              <w:t>Full capacity</w:t>
            </w:r>
          </w:p>
          <w:p w:rsidR="005812B1" w:rsidRPr="00F57612" w:rsidRDefault="005812B1" w:rsidP="004F2019">
            <w:pPr>
              <w:spacing w:after="0"/>
              <w:ind w:left="0"/>
              <w:rPr>
                <w:szCs w:val="20"/>
              </w:rPr>
            </w:pPr>
            <w:r>
              <w:rPr>
                <w:szCs w:val="20"/>
              </w:rPr>
              <w:t>Full redundancy</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18</w:t>
      </w:r>
      <w:r w:rsidRPr="005207C1">
        <w:rPr>
          <w:b/>
        </w:rPr>
        <w:fldChar w:fldCharType="end"/>
      </w:r>
      <w:r w:rsidRPr="005207C1">
        <w:rPr>
          <w:b/>
        </w:rPr>
        <w:t xml:space="preserve"> </w:t>
      </w:r>
      <w:r>
        <w:rPr>
          <w:b/>
        </w:rPr>
        <w:t>Environments</w:t>
      </w:r>
    </w:p>
    <w:p w:rsidR="005812B1" w:rsidRDefault="005812B1" w:rsidP="005812B1">
      <w:r>
        <w:t>In order to reduce cloud computing costs, the development and test environments will have restricted hours of operation once the solution is fully implemented in year 2. After this time, the development and test environment is expected to be required for 5 days every month.</w:t>
      </w:r>
    </w:p>
    <w:tbl>
      <w:tblPr>
        <w:tblW w:w="1004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8"/>
        <w:gridCol w:w="2008"/>
        <w:gridCol w:w="2008"/>
        <w:gridCol w:w="2008"/>
        <w:gridCol w:w="2008"/>
      </w:tblGrid>
      <w:tr w:rsidR="005812B1" w:rsidRPr="00B258C1" w:rsidTr="004F2019">
        <w:trPr>
          <w:cantSplit/>
          <w:tblHeader/>
        </w:trPr>
        <w:tc>
          <w:tcPr>
            <w:tcW w:w="2008" w:type="dxa"/>
            <w:shd w:val="clear" w:color="auto" w:fill="404040"/>
          </w:tcPr>
          <w:p w:rsidR="005812B1" w:rsidRDefault="005812B1" w:rsidP="004F2019">
            <w:pPr>
              <w:spacing w:after="0"/>
              <w:ind w:left="0"/>
              <w:jc w:val="center"/>
              <w:rPr>
                <w:color w:val="FFFFFF"/>
                <w:szCs w:val="20"/>
              </w:rPr>
            </w:pPr>
            <w:r>
              <w:rPr>
                <w:color w:val="FFFFFF"/>
                <w:szCs w:val="20"/>
              </w:rPr>
              <w:t>Environment</w:t>
            </w:r>
          </w:p>
        </w:tc>
        <w:tc>
          <w:tcPr>
            <w:tcW w:w="2008" w:type="dxa"/>
            <w:shd w:val="clear" w:color="auto" w:fill="404040"/>
          </w:tcPr>
          <w:p w:rsidR="005812B1" w:rsidRPr="00B258C1" w:rsidRDefault="005812B1" w:rsidP="004F2019">
            <w:pPr>
              <w:spacing w:after="0"/>
              <w:ind w:left="0"/>
              <w:rPr>
                <w:color w:val="FFFFFF"/>
                <w:szCs w:val="20"/>
              </w:rPr>
            </w:pPr>
            <w:r>
              <w:rPr>
                <w:color w:val="FFFFFF"/>
                <w:szCs w:val="20"/>
              </w:rPr>
              <w:t>Operation</w:t>
            </w:r>
          </w:p>
        </w:tc>
        <w:tc>
          <w:tcPr>
            <w:tcW w:w="2008" w:type="dxa"/>
            <w:shd w:val="clear" w:color="auto" w:fill="404040"/>
          </w:tcPr>
          <w:p w:rsidR="005812B1" w:rsidRDefault="005812B1" w:rsidP="004F2019">
            <w:pPr>
              <w:spacing w:after="0"/>
              <w:ind w:left="0"/>
              <w:rPr>
                <w:color w:val="FFFFFF"/>
                <w:szCs w:val="20"/>
              </w:rPr>
            </w:pPr>
            <w:r>
              <w:rPr>
                <w:color w:val="FFFFFF"/>
                <w:szCs w:val="20"/>
              </w:rPr>
              <w:t>Year1</w:t>
            </w:r>
          </w:p>
        </w:tc>
        <w:tc>
          <w:tcPr>
            <w:tcW w:w="2008" w:type="dxa"/>
            <w:shd w:val="clear" w:color="auto" w:fill="404040"/>
          </w:tcPr>
          <w:p w:rsidR="005812B1" w:rsidRDefault="005812B1" w:rsidP="004F2019">
            <w:pPr>
              <w:spacing w:after="0"/>
              <w:ind w:left="0"/>
              <w:rPr>
                <w:color w:val="FFFFFF"/>
                <w:szCs w:val="20"/>
              </w:rPr>
            </w:pPr>
            <w:r>
              <w:rPr>
                <w:color w:val="FFFFFF"/>
                <w:szCs w:val="20"/>
              </w:rPr>
              <w:t>Year2</w:t>
            </w:r>
          </w:p>
        </w:tc>
        <w:tc>
          <w:tcPr>
            <w:tcW w:w="2008" w:type="dxa"/>
            <w:shd w:val="clear" w:color="auto" w:fill="404040"/>
          </w:tcPr>
          <w:p w:rsidR="005812B1" w:rsidRDefault="005812B1" w:rsidP="004F2019">
            <w:pPr>
              <w:spacing w:after="0"/>
              <w:ind w:left="0"/>
              <w:rPr>
                <w:color w:val="FFFFFF"/>
                <w:szCs w:val="20"/>
              </w:rPr>
            </w:pPr>
            <w:r>
              <w:rPr>
                <w:color w:val="FFFFFF"/>
                <w:szCs w:val="20"/>
              </w:rPr>
              <w:t>Year3</w:t>
            </w:r>
          </w:p>
        </w:tc>
      </w:tr>
      <w:tr w:rsidR="005812B1" w:rsidRPr="00F57612" w:rsidTr="004F2019">
        <w:trPr>
          <w:cantSplit/>
        </w:trPr>
        <w:tc>
          <w:tcPr>
            <w:tcW w:w="2008" w:type="dxa"/>
          </w:tcPr>
          <w:p w:rsidR="005812B1" w:rsidRPr="00F57612" w:rsidRDefault="005812B1" w:rsidP="004F2019">
            <w:pPr>
              <w:spacing w:after="0"/>
              <w:ind w:left="0"/>
              <w:rPr>
                <w:szCs w:val="20"/>
              </w:rPr>
            </w:pPr>
            <w:r>
              <w:rPr>
                <w:szCs w:val="20"/>
              </w:rPr>
              <w:t>Dev</w:t>
            </w:r>
          </w:p>
        </w:tc>
        <w:tc>
          <w:tcPr>
            <w:tcW w:w="2008" w:type="dxa"/>
            <w:shd w:val="clear" w:color="auto" w:fill="auto"/>
          </w:tcPr>
          <w:p w:rsidR="005812B1" w:rsidRPr="00F57612" w:rsidRDefault="005812B1" w:rsidP="004F2019">
            <w:pPr>
              <w:spacing w:after="0"/>
              <w:ind w:left="0"/>
              <w:rPr>
                <w:szCs w:val="20"/>
              </w:rPr>
            </w:pPr>
            <w:r>
              <w:rPr>
                <w:szCs w:val="20"/>
              </w:rPr>
              <w:t>Reduced</w:t>
            </w:r>
          </w:p>
        </w:tc>
        <w:tc>
          <w:tcPr>
            <w:tcW w:w="2008" w:type="dxa"/>
          </w:tcPr>
          <w:p w:rsidR="005812B1" w:rsidRDefault="005812B1" w:rsidP="004F2019">
            <w:pPr>
              <w:spacing w:after="0"/>
              <w:ind w:left="0"/>
              <w:rPr>
                <w:szCs w:val="20"/>
              </w:rPr>
            </w:pPr>
            <w:r>
              <w:rPr>
                <w:szCs w:val="20"/>
              </w:rPr>
              <w:t>Daily</w:t>
            </w:r>
          </w:p>
          <w:p w:rsidR="005812B1" w:rsidRDefault="005812B1" w:rsidP="004F2019">
            <w:pPr>
              <w:spacing w:after="0"/>
              <w:ind w:left="0"/>
              <w:rPr>
                <w:szCs w:val="20"/>
              </w:rPr>
            </w:pPr>
            <w:r>
              <w:rPr>
                <w:szCs w:val="20"/>
              </w:rPr>
              <w:t>15 hours/day</w:t>
            </w:r>
          </w:p>
        </w:tc>
        <w:tc>
          <w:tcPr>
            <w:tcW w:w="2008" w:type="dxa"/>
          </w:tcPr>
          <w:p w:rsidR="005812B1" w:rsidRDefault="005812B1" w:rsidP="004F2019">
            <w:pPr>
              <w:spacing w:after="0"/>
              <w:ind w:left="0"/>
              <w:rPr>
                <w:szCs w:val="20"/>
              </w:rPr>
            </w:pPr>
            <w:r>
              <w:rPr>
                <w:szCs w:val="20"/>
              </w:rPr>
              <w:t>5 days/month</w:t>
            </w:r>
          </w:p>
          <w:p w:rsidR="005812B1" w:rsidRDefault="005812B1" w:rsidP="004F2019">
            <w:pPr>
              <w:spacing w:after="0"/>
              <w:ind w:left="0"/>
              <w:rPr>
                <w:szCs w:val="20"/>
              </w:rPr>
            </w:pPr>
            <w:r>
              <w:rPr>
                <w:szCs w:val="20"/>
              </w:rPr>
              <w:t>15 hours/day</w:t>
            </w:r>
          </w:p>
        </w:tc>
        <w:tc>
          <w:tcPr>
            <w:tcW w:w="2008" w:type="dxa"/>
          </w:tcPr>
          <w:p w:rsidR="005812B1" w:rsidRDefault="005812B1" w:rsidP="004F2019">
            <w:pPr>
              <w:spacing w:after="0"/>
              <w:ind w:left="0"/>
              <w:rPr>
                <w:szCs w:val="20"/>
              </w:rPr>
            </w:pPr>
            <w:r>
              <w:rPr>
                <w:szCs w:val="20"/>
              </w:rPr>
              <w:t>5 days/month</w:t>
            </w:r>
          </w:p>
          <w:p w:rsidR="005812B1" w:rsidRPr="00F57612" w:rsidRDefault="005812B1" w:rsidP="004F2019">
            <w:pPr>
              <w:spacing w:after="0"/>
              <w:ind w:left="0"/>
              <w:rPr>
                <w:szCs w:val="20"/>
              </w:rPr>
            </w:pPr>
            <w:r>
              <w:rPr>
                <w:szCs w:val="20"/>
              </w:rPr>
              <w:t>15 hours/day</w:t>
            </w:r>
          </w:p>
        </w:tc>
      </w:tr>
      <w:tr w:rsidR="005812B1" w:rsidRPr="00F57612" w:rsidTr="004F2019">
        <w:trPr>
          <w:cantSplit/>
        </w:trPr>
        <w:tc>
          <w:tcPr>
            <w:tcW w:w="2008" w:type="dxa"/>
          </w:tcPr>
          <w:p w:rsidR="005812B1" w:rsidRDefault="005812B1" w:rsidP="004F2019">
            <w:pPr>
              <w:spacing w:after="0"/>
              <w:ind w:left="0"/>
              <w:rPr>
                <w:szCs w:val="20"/>
              </w:rPr>
            </w:pPr>
            <w:r>
              <w:rPr>
                <w:szCs w:val="20"/>
              </w:rPr>
              <w:t>Test</w:t>
            </w:r>
          </w:p>
        </w:tc>
        <w:tc>
          <w:tcPr>
            <w:tcW w:w="2008" w:type="dxa"/>
            <w:shd w:val="clear" w:color="auto" w:fill="auto"/>
          </w:tcPr>
          <w:p w:rsidR="005812B1" w:rsidRDefault="005812B1" w:rsidP="004F2019">
            <w:pPr>
              <w:spacing w:after="0"/>
              <w:ind w:left="0"/>
              <w:rPr>
                <w:szCs w:val="20"/>
              </w:rPr>
            </w:pPr>
            <w:r>
              <w:rPr>
                <w:szCs w:val="20"/>
              </w:rPr>
              <w:t>Reduced</w:t>
            </w:r>
          </w:p>
        </w:tc>
        <w:tc>
          <w:tcPr>
            <w:tcW w:w="2008" w:type="dxa"/>
          </w:tcPr>
          <w:p w:rsidR="005812B1" w:rsidRDefault="005812B1" w:rsidP="004F2019">
            <w:pPr>
              <w:spacing w:after="0"/>
              <w:ind w:left="0"/>
              <w:rPr>
                <w:szCs w:val="20"/>
              </w:rPr>
            </w:pPr>
            <w:r>
              <w:rPr>
                <w:szCs w:val="20"/>
              </w:rPr>
              <w:t>Daily</w:t>
            </w:r>
          </w:p>
          <w:p w:rsidR="005812B1" w:rsidRDefault="005812B1" w:rsidP="004F2019">
            <w:pPr>
              <w:spacing w:after="0"/>
              <w:ind w:left="0"/>
              <w:rPr>
                <w:szCs w:val="20"/>
              </w:rPr>
            </w:pPr>
            <w:r>
              <w:rPr>
                <w:szCs w:val="20"/>
              </w:rPr>
              <w:t>15 hours/day</w:t>
            </w:r>
          </w:p>
        </w:tc>
        <w:tc>
          <w:tcPr>
            <w:tcW w:w="2008" w:type="dxa"/>
          </w:tcPr>
          <w:p w:rsidR="005812B1" w:rsidRDefault="005812B1" w:rsidP="004F2019">
            <w:pPr>
              <w:spacing w:after="0"/>
              <w:ind w:left="0"/>
              <w:rPr>
                <w:szCs w:val="20"/>
              </w:rPr>
            </w:pPr>
            <w:r>
              <w:rPr>
                <w:szCs w:val="20"/>
              </w:rPr>
              <w:t>5 days/month</w:t>
            </w:r>
          </w:p>
          <w:p w:rsidR="005812B1" w:rsidRDefault="005812B1" w:rsidP="004F2019">
            <w:pPr>
              <w:spacing w:after="0"/>
              <w:ind w:left="0"/>
              <w:rPr>
                <w:szCs w:val="20"/>
              </w:rPr>
            </w:pPr>
            <w:r>
              <w:rPr>
                <w:szCs w:val="20"/>
              </w:rPr>
              <w:t>15 hours/day</w:t>
            </w:r>
          </w:p>
        </w:tc>
        <w:tc>
          <w:tcPr>
            <w:tcW w:w="2008" w:type="dxa"/>
          </w:tcPr>
          <w:p w:rsidR="005812B1" w:rsidRDefault="005812B1" w:rsidP="004F2019">
            <w:pPr>
              <w:spacing w:after="0"/>
              <w:ind w:left="0"/>
              <w:rPr>
                <w:szCs w:val="20"/>
              </w:rPr>
            </w:pPr>
            <w:r>
              <w:rPr>
                <w:szCs w:val="20"/>
              </w:rPr>
              <w:t>5 days/month</w:t>
            </w:r>
          </w:p>
          <w:p w:rsidR="005812B1" w:rsidRPr="00F57612" w:rsidRDefault="005812B1" w:rsidP="004F2019">
            <w:pPr>
              <w:spacing w:after="0"/>
              <w:ind w:left="0"/>
              <w:rPr>
                <w:szCs w:val="20"/>
              </w:rPr>
            </w:pPr>
            <w:r>
              <w:rPr>
                <w:szCs w:val="20"/>
              </w:rPr>
              <w:t>15 hours/day</w:t>
            </w:r>
          </w:p>
        </w:tc>
      </w:tr>
      <w:tr w:rsidR="005812B1" w:rsidRPr="00F57612" w:rsidTr="004F2019">
        <w:trPr>
          <w:cantSplit/>
        </w:trPr>
        <w:tc>
          <w:tcPr>
            <w:tcW w:w="2008" w:type="dxa"/>
          </w:tcPr>
          <w:p w:rsidR="005812B1" w:rsidRDefault="005812B1" w:rsidP="004F2019">
            <w:pPr>
              <w:spacing w:after="0"/>
              <w:ind w:left="0"/>
              <w:rPr>
                <w:szCs w:val="20"/>
              </w:rPr>
            </w:pPr>
            <w:r>
              <w:rPr>
                <w:szCs w:val="20"/>
              </w:rPr>
              <w:t>Prod</w:t>
            </w:r>
          </w:p>
        </w:tc>
        <w:tc>
          <w:tcPr>
            <w:tcW w:w="2008" w:type="dxa"/>
            <w:shd w:val="clear" w:color="auto" w:fill="auto"/>
          </w:tcPr>
          <w:p w:rsidR="005812B1" w:rsidRDefault="005812B1" w:rsidP="004F2019">
            <w:pPr>
              <w:spacing w:after="0"/>
              <w:ind w:left="0"/>
              <w:rPr>
                <w:szCs w:val="20"/>
              </w:rPr>
            </w:pPr>
            <w:r>
              <w:rPr>
                <w:szCs w:val="20"/>
              </w:rPr>
              <w:t>Production</w:t>
            </w:r>
          </w:p>
        </w:tc>
        <w:tc>
          <w:tcPr>
            <w:tcW w:w="2008" w:type="dxa"/>
          </w:tcPr>
          <w:p w:rsidR="005812B1" w:rsidRDefault="005812B1" w:rsidP="004F2019">
            <w:pPr>
              <w:spacing w:after="0"/>
              <w:ind w:left="0"/>
              <w:rPr>
                <w:szCs w:val="20"/>
              </w:rPr>
            </w:pPr>
            <w:r>
              <w:rPr>
                <w:szCs w:val="20"/>
              </w:rPr>
              <w:t>Daily</w:t>
            </w:r>
          </w:p>
          <w:p w:rsidR="005812B1" w:rsidRDefault="005812B1" w:rsidP="004F2019">
            <w:pPr>
              <w:spacing w:after="0"/>
              <w:ind w:left="0"/>
              <w:rPr>
                <w:szCs w:val="20"/>
              </w:rPr>
            </w:pPr>
            <w:r>
              <w:rPr>
                <w:szCs w:val="20"/>
              </w:rPr>
              <w:t>24 hours/day</w:t>
            </w:r>
          </w:p>
        </w:tc>
        <w:tc>
          <w:tcPr>
            <w:tcW w:w="2008" w:type="dxa"/>
          </w:tcPr>
          <w:p w:rsidR="005812B1" w:rsidRDefault="005812B1" w:rsidP="004F2019">
            <w:pPr>
              <w:spacing w:after="0"/>
              <w:ind w:left="0"/>
              <w:rPr>
                <w:szCs w:val="20"/>
              </w:rPr>
            </w:pPr>
            <w:r>
              <w:rPr>
                <w:szCs w:val="20"/>
              </w:rPr>
              <w:t>Daily</w:t>
            </w:r>
          </w:p>
          <w:p w:rsidR="005812B1" w:rsidRDefault="005812B1" w:rsidP="004F2019">
            <w:pPr>
              <w:spacing w:after="0"/>
              <w:ind w:left="0"/>
              <w:rPr>
                <w:szCs w:val="20"/>
              </w:rPr>
            </w:pPr>
            <w:r>
              <w:rPr>
                <w:szCs w:val="20"/>
              </w:rPr>
              <w:t>24 hours/day</w:t>
            </w:r>
          </w:p>
        </w:tc>
        <w:tc>
          <w:tcPr>
            <w:tcW w:w="2008" w:type="dxa"/>
          </w:tcPr>
          <w:p w:rsidR="005812B1" w:rsidRDefault="005812B1" w:rsidP="004F2019">
            <w:pPr>
              <w:spacing w:after="0"/>
              <w:ind w:left="0"/>
              <w:rPr>
                <w:szCs w:val="20"/>
              </w:rPr>
            </w:pPr>
            <w:r>
              <w:rPr>
                <w:szCs w:val="20"/>
              </w:rPr>
              <w:t>Daily</w:t>
            </w:r>
          </w:p>
          <w:p w:rsidR="005812B1" w:rsidRPr="00F57612" w:rsidRDefault="005812B1" w:rsidP="004F2019">
            <w:pPr>
              <w:spacing w:after="0"/>
              <w:ind w:left="0"/>
              <w:rPr>
                <w:szCs w:val="20"/>
              </w:rPr>
            </w:pPr>
            <w:r>
              <w:rPr>
                <w:szCs w:val="20"/>
              </w:rPr>
              <w:t>24 hours/day</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19</w:t>
      </w:r>
      <w:r w:rsidRPr="005207C1">
        <w:rPr>
          <w:b/>
        </w:rPr>
        <w:fldChar w:fldCharType="end"/>
      </w:r>
      <w:r w:rsidRPr="005207C1">
        <w:rPr>
          <w:b/>
        </w:rPr>
        <w:t xml:space="preserve"> </w:t>
      </w:r>
      <w:r>
        <w:rPr>
          <w:b/>
        </w:rPr>
        <w:t>Environment operation</w:t>
      </w:r>
    </w:p>
    <w:p w:rsidR="005812B1" w:rsidRDefault="005812B1" w:rsidP="005812B1">
      <w:r>
        <w:t>Within the DAP solution, three main services are to be delivered.</w:t>
      </w:r>
    </w:p>
    <w:p w:rsidR="005812B1" w:rsidRDefault="005812B1" w:rsidP="005812B1">
      <w:pPr>
        <w:pStyle w:val="ListBullet3"/>
      </w:pPr>
      <w:r>
        <w:t>ADA – Analytics Discovery Area</w:t>
      </w:r>
    </w:p>
    <w:p w:rsidR="005812B1" w:rsidRDefault="005812B1" w:rsidP="005812B1">
      <w:pPr>
        <w:pStyle w:val="ListBullet3"/>
      </w:pPr>
      <w:r>
        <w:t>DP – Data Processing</w:t>
      </w:r>
    </w:p>
    <w:p w:rsidR="005812B1" w:rsidRDefault="005812B1" w:rsidP="005812B1">
      <w:pPr>
        <w:pStyle w:val="ListBullet3"/>
      </w:pPr>
      <w:r>
        <w:t xml:space="preserve">SP </w:t>
      </w:r>
      <w:r w:rsidR="00C80A66">
        <w:t>–</w:t>
      </w:r>
      <w:r>
        <w:t xml:space="preserve"> SharePoint</w:t>
      </w:r>
    </w:p>
    <w:p w:rsidR="00C80A66" w:rsidRDefault="00C80A66" w:rsidP="00C80A66">
      <w:pPr>
        <w:pStyle w:val="ListBullet3"/>
        <w:numPr>
          <w:ilvl w:val="0"/>
          <w:numId w:val="0"/>
        </w:numPr>
        <w:ind w:left="926" w:hanging="360"/>
      </w:pPr>
    </w:p>
    <w:p w:rsidR="00236B4C" w:rsidRDefault="006B5972" w:rsidP="00236B4C">
      <w:r>
        <w:t>Although there are three discrete environments, some communication will still initially be possible between the environments, including shared infrastructure, such as Active Directory, and servers used to manage the environment (jump hosts). As a large proportion of the environment is cloud-based Software as a Service components, it is difficult to prevent some servers from gaining access, and would require a more advanced firewall to be deployed that can filter based on hostname, not IP address. For example, to prevent traffic from the D</w:t>
      </w:r>
      <w:r w:rsidR="0073796F">
        <w:t>ev ETL server (DEVSQLETL01) connecting to the Production EDW, a rule would need to be created to block traffic to PTVDAPSQL01.database.windows.net, regardless of the IP address.</w:t>
      </w:r>
      <w:r w:rsidR="00236B4C">
        <w:t xml:space="preserve"> This advanced firewall may be deployed as part of the future enhanced security updates to the DAP.</w:t>
      </w:r>
    </w:p>
    <w:p w:rsidR="00236B4C" w:rsidRDefault="00236B4C" w:rsidP="00236B4C">
      <w:r>
        <w:t>Until this time, environments are protected from accidental access by different user credentials in each environment.</w:t>
      </w:r>
    </w:p>
    <w:p w:rsidR="00962056" w:rsidRDefault="00962056" w:rsidP="006B5972">
      <w:pPr>
        <w:rPr>
          <w:rFonts w:ascii="Helvetica" w:hAnsi="Helvetica" w:cs="Helvetica"/>
          <w:bCs/>
          <w:color w:val="FF0000"/>
          <w:sz w:val="28"/>
          <w:szCs w:val="28"/>
          <w:lang w:val="en-AU"/>
        </w:rPr>
      </w:pPr>
      <w:r>
        <w:rPr>
          <w:lang w:val="en-AU"/>
        </w:rPr>
        <w:br w:type="page"/>
      </w:r>
    </w:p>
    <w:p w:rsidR="00033769" w:rsidRDefault="00033769" w:rsidP="00C80A66">
      <w:pPr>
        <w:pStyle w:val="Heading2"/>
        <w:rPr>
          <w:lang w:val="en-AU"/>
        </w:rPr>
        <w:sectPr w:rsidR="00033769" w:rsidSect="00616D94">
          <w:pgSz w:w="11906" w:h="16838" w:code="9"/>
          <w:pgMar w:top="245" w:right="720" w:bottom="245" w:left="720" w:header="288" w:footer="144" w:gutter="0"/>
          <w:cols w:space="720"/>
          <w:titlePg/>
          <w:docGrid w:linePitch="360"/>
        </w:sectPr>
      </w:pPr>
    </w:p>
    <w:p w:rsidR="00C80A66" w:rsidRPr="00C80A66" w:rsidRDefault="00C80A66" w:rsidP="00C80A66">
      <w:pPr>
        <w:pStyle w:val="Heading2"/>
        <w:rPr>
          <w:lang w:val="en-AU"/>
        </w:rPr>
      </w:pPr>
      <w:bookmarkStart w:id="191" w:name="_Toc468283854"/>
      <w:r w:rsidRPr="00C80A66">
        <w:rPr>
          <w:lang w:val="en-AU"/>
        </w:rPr>
        <w:lastRenderedPageBreak/>
        <w:t>Major Software Versions</w:t>
      </w:r>
      <w:r w:rsidR="0084283C">
        <w:rPr>
          <w:lang w:val="en-AU"/>
        </w:rPr>
        <w:t xml:space="preserve"> and Licensing</w:t>
      </w:r>
      <w:bookmarkEnd w:id="191"/>
    </w:p>
    <w:p w:rsidR="00C80A66" w:rsidRPr="00C80A66" w:rsidRDefault="00C80A66" w:rsidP="00C80A66">
      <w:r w:rsidRPr="00C80A66">
        <w:t>The following major software versions are used by the DAP: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294"/>
        <w:gridCol w:w="1399"/>
        <w:gridCol w:w="2410"/>
        <w:gridCol w:w="4394"/>
        <w:gridCol w:w="1134"/>
        <w:gridCol w:w="1212"/>
        <w:gridCol w:w="1317"/>
      </w:tblGrid>
      <w:tr w:rsidR="005A2452" w:rsidTr="00116EA7">
        <w:trPr>
          <w:jc w:val="center"/>
        </w:trPr>
        <w:tc>
          <w:tcPr>
            <w:tcW w:w="1915" w:type="dxa"/>
            <w:shd w:val="clear" w:color="auto" w:fill="4F81BD" w:themeFill="accent1"/>
          </w:tcPr>
          <w:p w:rsidR="005A2452" w:rsidRDefault="005A2452" w:rsidP="00DB7D54">
            <w:pPr>
              <w:ind w:left="0"/>
            </w:pPr>
            <w:r>
              <w:t>Software Name</w:t>
            </w:r>
          </w:p>
        </w:tc>
        <w:tc>
          <w:tcPr>
            <w:tcW w:w="1294" w:type="dxa"/>
            <w:shd w:val="clear" w:color="auto" w:fill="4F81BD" w:themeFill="accent1"/>
          </w:tcPr>
          <w:p w:rsidR="005A2452" w:rsidRDefault="005A2452" w:rsidP="00DB7D54">
            <w:pPr>
              <w:ind w:left="0"/>
            </w:pPr>
            <w:r>
              <w:t>Version</w:t>
            </w:r>
          </w:p>
        </w:tc>
        <w:tc>
          <w:tcPr>
            <w:tcW w:w="1399" w:type="dxa"/>
            <w:shd w:val="clear" w:color="auto" w:fill="4F81BD" w:themeFill="accent1"/>
          </w:tcPr>
          <w:p w:rsidR="005A2452" w:rsidRDefault="005A2452" w:rsidP="00DB7D54">
            <w:pPr>
              <w:ind w:left="0"/>
            </w:pPr>
            <w:r>
              <w:t>Vendor</w:t>
            </w:r>
          </w:p>
        </w:tc>
        <w:tc>
          <w:tcPr>
            <w:tcW w:w="2410" w:type="dxa"/>
            <w:shd w:val="clear" w:color="auto" w:fill="4F81BD" w:themeFill="accent1"/>
          </w:tcPr>
          <w:p w:rsidR="005A2452" w:rsidRDefault="005A2452">
            <w:pPr>
              <w:ind w:left="0"/>
            </w:pPr>
            <w:r>
              <w:t>License Model</w:t>
            </w:r>
          </w:p>
        </w:tc>
        <w:tc>
          <w:tcPr>
            <w:tcW w:w="4394" w:type="dxa"/>
            <w:shd w:val="clear" w:color="auto" w:fill="4F81BD" w:themeFill="accent1"/>
          </w:tcPr>
          <w:p w:rsidR="005A2452" w:rsidRDefault="005A2452" w:rsidP="00DB7D54">
            <w:pPr>
              <w:ind w:left="0"/>
            </w:pPr>
            <w:r>
              <w:t>Licensing Scheme</w:t>
            </w:r>
          </w:p>
        </w:tc>
        <w:tc>
          <w:tcPr>
            <w:tcW w:w="1134" w:type="dxa"/>
            <w:shd w:val="clear" w:color="auto" w:fill="4F81BD" w:themeFill="accent1"/>
          </w:tcPr>
          <w:p w:rsidR="005A2452" w:rsidRDefault="005A2452" w:rsidP="007D712E">
            <w:pPr>
              <w:ind w:left="0"/>
            </w:pPr>
            <w:r>
              <w:t># Licenses - Prod</w:t>
            </w:r>
          </w:p>
        </w:tc>
        <w:tc>
          <w:tcPr>
            <w:tcW w:w="1212" w:type="dxa"/>
            <w:shd w:val="clear" w:color="auto" w:fill="4F81BD" w:themeFill="accent1"/>
          </w:tcPr>
          <w:p w:rsidR="005A2452" w:rsidRDefault="005A2452" w:rsidP="00DB7D54">
            <w:pPr>
              <w:ind w:left="0"/>
            </w:pPr>
            <w:r>
              <w:t># Licenses - Test</w:t>
            </w:r>
          </w:p>
        </w:tc>
        <w:tc>
          <w:tcPr>
            <w:tcW w:w="1317" w:type="dxa"/>
            <w:shd w:val="clear" w:color="auto" w:fill="4F81BD" w:themeFill="accent1"/>
          </w:tcPr>
          <w:p w:rsidR="005A2452" w:rsidRDefault="005A2452" w:rsidP="00DB7D54">
            <w:pPr>
              <w:ind w:left="0"/>
            </w:pPr>
            <w:r>
              <w:t># Licenses - Development</w:t>
            </w:r>
          </w:p>
        </w:tc>
      </w:tr>
      <w:tr w:rsidR="0040653E" w:rsidTr="005A2452">
        <w:trPr>
          <w:jc w:val="center"/>
        </w:trPr>
        <w:tc>
          <w:tcPr>
            <w:tcW w:w="1915" w:type="dxa"/>
          </w:tcPr>
          <w:p w:rsidR="0040653E" w:rsidRDefault="0040653E" w:rsidP="00864697">
            <w:pPr>
              <w:ind w:left="0"/>
            </w:pPr>
            <w:r>
              <w:t>Windows Server 2012</w:t>
            </w:r>
          </w:p>
        </w:tc>
        <w:tc>
          <w:tcPr>
            <w:tcW w:w="1294" w:type="dxa"/>
          </w:tcPr>
          <w:p w:rsidR="0040653E" w:rsidRDefault="0040653E" w:rsidP="00DB7D54">
            <w:pPr>
              <w:ind w:left="0"/>
            </w:pPr>
            <w:r>
              <w:t xml:space="preserve">2012 R2 </w:t>
            </w:r>
            <w:proofErr w:type="spellStart"/>
            <w:r>
              <w:t>Datacenter</w:t>
            </w:r>
            <w:proofErr w:type="spellEnd"/>
          </w:p>
        </w:tc>
        <w:tc>
          <w:tcPr>
            <w:tcW w:w="1399" w:type="dxa"/>
          </w:tcPr>
          <w:p w:rsidR="0040653E" w:rsidRDefault="0040653E" w:rsidP="00DB7D54">
            <w:pPr>
              <w:ind w:left="0"/>
            </w:pPr>
            <w:r>
              <w:t>Microsoft</w:t>
            </w:r>
          </w:p>
        </w:tc>
        <w:tc>
          <w:tcPr>
            <w:tcW w:w="2410" w:type="dxa"/>
          </w:tcPr>
          <w:p w:rsidR="0040653E" w:rsidRDefault="0040653E" w:rsidP="00DB7D54">
            <w:pPr>
              <w:ind w:left="0"/>
            </w:pPr>
            <w:r>
              <w:t>Azure VM Consumption</w:t>
            </w:r>
          </w:p>
        </w:tc>
        <w:tc>
          <w:tcPr>
            <w:tcW w:w="4394" w:type="dxa"/>
          </w:tcPr>
          <w:p w:rsidR="0040653E" w:rsidRPr="00B9012A" w:rsidRDefault="0040653E" w:rsidP="00B9012A">
            <w:pPr>
              <w:ind w:left="0"/>
              <w:rPr>
                <w:lang w:val="en-AU"/>
              </w:rPr>
            </w:pPr>
            <w:r w:rsidRPr="00B9012A">
              <w:t>N/A – the price of licensing is built into the hourly cost of running the VM.</w:t>
            </w:r>
          </w:p>
          <w:p w:rsidR="0040653E" w:rsidRDefault="0040653E" w:rsidP="00DB7D54">
            <w:pPr>
              <w:ind w:left="0"/>
            </w:pPr>
          </w:p>
        </w:tc>
        <w:tc>
          <w:tcPr>
            <w:tcW w:w="1134" w:type="dxa"/>
          </w:tcPr>
          <w:p w:rsidR="0040653E" w:rsidRPr="00B9012A" w:rsidRDefault="0040653E" w:rsidP="00B9012A">
            <w:pPr>
              <w:ind w:left="0"/>
            </w:pPr>
            <w:r w:rsidRPr="0001412E">
              <w:rPr>
                <w:bCs/>
                <w:kern w:val="24"/>
                <w:szCs w:val="20"/>
              </w:rPr>
              <w:t>-</w:t>
            </w:r>
          </w:p>
        </w:tc>
        <w:tc>
          <w:tcPr>
            <w:tcW w:w="1212" w:type="dxa"/>
          </w:tcPr>
          <w:p w:rsidR="0040653E" w:rsidRPr="00B9012A" w:rsidRDefault="0040653E" w:rsidP="00B9012A">
            <w:pPr>
              <w:ind w:left="0"/>
            </w:pPr>
            <w:r w:rsidRPr="0001412E">
              <w:rPr>
                <w:bCs/>
                <w:kern w:val="24"/>
                <w:szCs w:val="20"/>
              </w:rPr>
              <w:t>-</w:t>
            </w:r>
          </w:p>
        </w:tc>
        <w:tc>
          <w:tcPr>
            <w:tcW w:w="1317" w:type="dxa"/>
          </w:tcPr>
          <w:p w:rsidR="0040653E" w:rsidRPr="00B9012A" w:rsidRDefault="0040653E" w:rsidP="00B9012A">
            <w:pPr>
              <w:ind w:left="0"/>
            </w:pPr>
            <w:r w:rsidRPr="0001412E">
              <w:rPr>
                <w:bCs/>
                <w:kern w:val="24"/>
                <w:szCs w:val="20"/>
              </w:rPr>
              <w:t>-</w:t>
            </w:r>
          </w:p>
        </w:tc>
      </w:tr>
      <w:tr w:rsidR="005A2452" w:rsidTr="005A2452">
        <w:trPr>
          <w:jc w:val="center"/>
        </w:trPr>
        <w:tc>
          <w:tcPr>
            <w:tcW w:w="1915" w:type="dxa"/>
          </w:tcPr>
          <w:p w:rsidR="005A2452" w:rsidRDefault="005A2452" w:rsidP="00DB7D54">
            <w:pPr>
              <w:ind w:left="0"/>
            </w:pPr>
            <w:r w:rsidRPr="00C80A66">
              <w:t>SharePoint 2013</w:t>
            </w:r>
          </w:p>
        </w:tc>
        <w:tc>
          <w:tcPr>
            <w:tcW w:w="1294" w:type="dxa"/>
          </w:tcPr>
          <w:p w:rsidR="005A2452" w:rsidRDefault="005A2452">
            <w:pPr>
              <w:ind w:left="0"/>
            </w:pPr>
            <w:r w:rsidRPr="00C80A66">
              <w:t xml:space="preserve">2013 Enterprise with </w:t>
            </w:r>
            <w:r>
              <w:t>SP</w:t>
            </w:r>
            <w:r w:rsidRPr="00C80A66">
              <w:t>1</w:t>
            </w:r>
          </w:p>
        </w:tc>
        <w:tc>
          <w:tcPr>
            <w:tcW w:w="1399" w:type="dxa"/>
          </w:tcPr>
          <w:p w:rsidR="005A2452" w:rsidRDefault="005A2452" w:rsidP="00DB7D54">
            <w:pPr>
              <w:ind w:left="0"/>
            </w:pPr>
            <w:r>
              <w:t>Microsoft</w:t>
            </w:r>
          </w:p>
        </w:tc>
        <w:tc>
          <w:tcPr>
            <w:tcW w:w="2410" w:type="dxa"/>
          </w:tcPr>
          <w:p w:rsidR="005A2452" w:rsidRDefault="005A2452" w:rsidP="00DB7D54">
            <w:pPr>
              <w:ind w:left="0"/>
            </w:pPr>
            <w:r>
              <w:t>Server License + User CALs</w:t>
            </w:r>
          </w:p>
        </w:tc>
        <w:tc>
          <w:tcPr>
            <w:tcW w:w="4394" w:type="dxa"/>
          </w:tcPr>
          <w:p w:rsidR="005A2452" w:rsidRDefault="005A2452">
            <w:pPr>
              <w:ind w:left="0"/>
            </w:pPr>
            <w:r>
              <w:t>4xServer Licenses in Production. User CALs provided by Enterprise Agreement for PTV staff, external users do not require a license.</w:t>
            </w:r>
          </w:p>
        </w:tc>
        <w:tc>
          <w:tcPr>
            <w:tcW w:w="1134" w:type="dxa"/>
          </w:tcPr>
          <w:p w:rsidR="005A2452" w:rsidRDefault="0040653E">
            <w:pPr>
              <w:ind w:left="0"/>
            </w:pPr>
            <w:r>
              <w:t>4xServer</w:t>
            </w:r>
          </w:p>
        </w:tc>
        <w:tc>
          <w:tcPr>
            <w:tcW w:w="1212" w:type="dxa"/>
          </w:tcPr>
          <w:p w:rsidR="005A2452" w:rsidRDefault="0040653E">
            <w:pPr>
              <w:ind w:left="0"/>
            </w:pPr>
            <w:r>
              <w:t>MSDN</w:t>
            </w:r>
          </w:p>
        </w:tc>
        <w:tc>
          <w:tcPr>
            <w:tcW w:w="1317" w:type="dxa"/>
          </w:tcPr>
          <w:p w:rsidR="005A2452" w:rsidRDefault="0040653E">
            <w:pPr>
              <w:ind w:left="0"/>
            </w:pPr>
            <w:r>
              <w:t>MSDN</w:t>
            </w:r>
          </w:p>
        </w:tc>
      </w:tr>
      <w:tr w:rsidR="005A2452" w:rsidTr="005A2452">
        <w:trPr>
          <w:jc w:val="center"/>
        </w:trPr>
        <w:tc>
          <w:tcPr>
            <w:tcW w:w="1915" w:type="dxa"/>
          </w:tcPr>
          <w:p w:rsidR="005A2452" w:rsidRDefault="005A2452" w:rsidP="00DB7D54">
            <w:pPr>
              <w:ind w:left="0"/>
            </w:pPr>
            <w:r>
              <w:t>SQL Server (IaaS)</w:t>
            </w:r>
          </w:p>
        </w:tc>
        <w:tc>
          <w:tcPr>
            <w:tcW w:w="1294" w:type="dxa"/>
          </w:tcPr>
          <w:p w:rsidR="005A2452" w:rsidRDefault="005A2452" w:rsidP="00DB7D54">
            <w:pPr>
              <w:ind w:left="0"/>
            </w:pPr>
            <w:r>
              <w:t>2014 SP1, CU3</w:t>
            </w:r>
          </w:p>
        </w:tc>
        <w:tc>
          <w:tcPr>
            <w:tcW w:w="1399" w:type="dxa"/>
          </w:tcPr>
          <w:p w:rsidR="005A2452" w:rsidRDefault="005A2452" w:rsidP="00DB7D54">
            <w:pPr>
              <w:ind w:left="0"/>
            </w:pPr>
            <w:r>
              <w:t>Microsoft</w:t>
            </w:r>
          </w:p>
        </w:tc>
        <w:tc>
          <w:tcPr>
            <w:tcW w:w="2410" w:type="dxa"/>
          </w:tcPr>
          <w:p w:rsidR="005A2452" w:rsidRDefault="005A2452" w:rsidP="00DB7D54">
            <w:pPr>
              <w:ind w:left="0"/>
            </w:pPr>
            <w:r>
              <w:t>Azure VM Consumption</w:t>
            </w:r>
          </w:p>
        </w:tc>
        <w:tc>
          <w:tcPr>
            <w:tcW w:w="4394" w:type="dxa"/>
          </w:tcPr>
          <w:p w:rsidR="005A2452" w:rsidRDefault="005A2452" w:rsidP="00FD17EE">
            <w:pPr>
              <w:ind w:left="0"/>
            </w:pPr>
            <w:r>
              <w:t>N/A – VMs running a SQL Server IaaS implementation are built on a VM image that has a per-hour pricing uplift to include costs for the SQL licenses. No additional licenses are included.</w:t>
            </w:r>
          </w:p>
        </w:tc>
        <w:tc>
          <w:tcPr>
            <w:tcW w:w="1134" w:type="dxa"/>
          </w:tcPr>
          <w:p w:rsidR="005A2452" w:rsidRDefault="0040653E" w:rsidP="00FD17EE">
            <w:pPr>
              <w:ind w:left="0"/>
            </w:pPr>
            <w:r>
              <w:rPr>
                <w:bCs/>
                <w:kern w:val="24"/>
                <w:szCs w:val="20"/>
              </w:rPr>
              <w:t>-</w:t>
            </w:r>
          </w:p>
        </w:tc>
        <w:tc>
          <w:tcPr>
            <w:tcW w:w="1212" w:type="dxa"/>
          </w:tcPr>
          <w:p w:rsidR="005A2452" w:rsidRDefault="0040653E" w:rsidP="00FD17EE">
            <w:pPr>
              <w:ind w:left="0"/>
            </w:pPr>
            <w:r>
              <w:t>MSDN</w:t>
            </w:r>
          </w:p>
        </w:tc>
        <w:tc>
          <w:tcPr>
            <w:tcW w:w="1317" w:type="dxa"/>
          </w:tcPr>
          <w:p w:rsidR="005A2452" w:rsidRDefault="0040653E" w:rsidP="00FD17EE">
            <w:pPr>
              <w:ind w:left="0"/>
            </w:pPr>
            <w:r>
              <w:t>MSDN</w:t>
            </w:r>
          </w:p>
        </w:tc>
      </w:tr>
      <w:tr w:rsidR="0040653E" w:rsidTr="005A2452">
        <w:trPr>
          <w:jc w:val="center"/>
        </w:trPr>
        <w:tc>
          <w:tcPr>
            <w:tcW w:w="1915" w:type="dxa"/>
          </w:tcPr>
          <w:p w:rsidR="0040653E" w:rsidRDefault="0040653E" w:rsidP="00DB7D54">
            <w:pPr>
              <w:ind w:left="0"/>
            </w:pPr>
            <w:r>
              <w:t>Azure SQL Database (DBaaS)</w:t>
            </w:r>
          </w:p>
        </w:tc>
        <w:tc>
          <w:tcPr>
            <w:tcW w:w="1294" w:type="dxa"/>
          </w:tcPr>
          <w:p w:rsidR="0040653E" w:rsidRDefault="0040653E" w:rsidP="00DB7D54">
            <w:pPr>
              <w:ind w:left="0"/>
            </w:pPr>
            <w:r>
              <w:t>V12</w:t>
            </w:r>
          </w:p>
        </w:tc>
        <w:tc>
          <w:tcPr>
            <w:tcW w:w="1399" w:type="dxa"/>
          </w:tcPr>
          <w:p w:rsidR="0040653E" w:rsidRDefault="0040653E" w:rsidP="00DB7D54">
            <w:pPr>
              <w:ind w:left="0"/>
            </w:pPr>
            <w:r>
              <w:t>Microsoft</w:t>
            </w:r>
          </w:p>
        </w:tc>
        <w:tc>
          <w:tcPr>
            <w:tcW w:w="2410" w:type="dxa"/>
          </w:tcPr>
          <w:p w:rsidR="0040653E" w:rsidRDefault="0040653E" w:rsidP="00DB7D54">
            <w:pPr>
              <w:ind w:left="0"/>
            </w:pPr>
            <w:r>
              <w:t>Azure Consumption</w:t>
            </w:r>
          </w:p>
        </w:tc>
        <w:tc>
          <w:tcPr>
            <w:tcW w:w="4394" w:type="dxa"/>
          </w:tcPr>
          <w:p w:rsidR="0040653E" w:rsidRDefault="0040653E" w:rsidP="00DB7D54">
            <w:pPr>
              <w:ind w:left="0"/>
            </w:pPr>
            <w:r>
              <w:t>N/A</w:t>
            </w:r>
          </w:p>
        </w:tc>
        <w:tc>
          <w:tcPr>
            <w:tcW w:w="1134" w:type="dxa"/>
          </w:tcPr>
          <w:p w:rsidR="0040653E" w:rsidRDefault="0040653E" w:rsidP="00DB7D54">
            <w:pPr>
              <w:ind w:left="0"/>
            </w:pPr>
            <w:r w:rsidRPr="001B4D54">
              <w:rPr>
                <w:bCs/>
                <w:kern w:val="24"/>
                <w:szCs w:val="20"/>
              </w:rPr>
              <w:t>-</w:t>
            </w:r>
          </w:p>
        </w:tc>
        <w:tc>
          <w:tcPr>
            <w:tcW w:w="1212" w:type="dxa"/>
          </w:tcPr>
          <w:p w:rsidR="0040653E" w:rsidRDefault="0040653E" w:rsidP="00DB7D54">
            <w:pPr>
              <w:ind w:left="0"/>
            </w:pPr>
            <w:r w:rsidRPr="001B4D54">
              <w:rPr>
                <w:bCs/>
                <w:kern w:val="24"/>
                <w:szCs w:val="20"/>
              </w:rPr>
              <w:t>-</w:t>
            </w:r>
          </w:p>
        </w:tc>
        <w:tc>
          <w:tcPr>
            <w:tcW w:w="1317" w:type="dxa"/>
          </w:tcPr>
          <w:p w:rsidR="0040653E" w:rsidRDefault="0040653E" w:rsidP="00DB7D54">
            <w:pPr>
              <w:ind w:left="0"/>
            </w:pPr>
            <w:r w:rsidRPr="00FE2B34">
              <w:rPr>
                <w:bCs/>
                <w:kern w:val="24"/>
                <w:szCs w:val="20"/>
              </w:rPr>
              <w:t>-</w:t>
            </w:r>
          </w:p>
        </w:tc>
      </w:tr>
      <w:tr w:rsidR="0040653E" w:rsidTr="005A2452">
        <w:trPr>
          <w:jc w:val="center"/>
        </w:trPr>
        <w:tc>
          <w:tcPr>
            <w:tcW w:w="1915" w:type="dxa"/>
          </w:tcPr>
          <w:p w:rsidR="0040653E" w:rsidRDefault="0040653E" w:rsidP="00DB7D54">
            <w:pPr>
              <w:ind w:left="0"/>
            </w:pPr>
            <w:r>
              <w:t>Azure HDInsight</w:t>
            </w:r>
          </w:p>
        </w:tc>
        <w:tc>
          <w:tcPr>
            <w:tcW w:w="1294" w:type="dxa"/>
          </w:tcPr>
          <w:p w:rsidR="0040653E" w:rsidRDefault="0040653E" w:rsidP="00DB7D54">
            <w:pPr>
              <w:ind w:left="0"/>
            </w:pPr>
            <w:r>
              <w:t>3.2 (Hadoop 2.6.0)</w:t>
            </w:r>
          </w:p>
        </w:tc>
        <w:tc>
          <w:tcPr>
            <w:tcW w:w="1399" w:type="dxa"/>
          </w:tcPr>
          <w:p w:rsidR="0040653E" w:rsidRDefault="0040653E" w:rsidP="00DB7D54">
            <w:pPr>
              <w:ind w:left="0"/>
            </w:pPr>
            <w:r>
              <w:t>Microsoft</w:t>
            </w:r>
          </w:p>
        </w:tc>
        <w:tc>
          <w:tcPr>
            <w:tcW w:w="2410" w:type="dxa"/>
          </w:tcPr>
          <w:p w:rsidR="0040653E" w:rsidRDefault="0040653E" w:rsidP="00DB7D54">
            <w:pPr>
              <w:ind w:left="0"/>
            </w:pPr>
            <w:r>
              <w:t>Azure VM Consumption</w:t>
            </w:r>
          </w:p>
        </w:tc>
        <w:tc>
          <w:tcPr>
            <w:tcW w:w="4394" w:type="dxa"/>
          </w:tcPr>
          <w:p w:rsidR="0040653E" w:rsidRDefault="0040653E" w:rsidP="00DB7D54">
            <w:pPr>
              <w:ind w:left="0"/>
            </w:pPr>
            <w:r>
              <w:t>N/A</w:t>
            </w:r>
          </w:p>
        </w:tc>
        <w:tc>
          <w:tcPr>
            <w:tcW w:w="1134" w:type="dxa"/>
          </w:tcPr>
          <w:p w:rsidR="0040653E" w:rsidRDefault="0040653E" w:rsidP="00DB7D54">
            <w:pPr>
              <w:ind w:left="0"/>
            </w:pPr>
            <w:r w:rsidRPr="001B4D54">
              <w:rPr>
                <w:bCs/>
                <w:kern w:val="24"/>
                <w:szCs w:val="20"/>
              </w:rPr>
              <w:t>-</w:t>
            </w:r>
          </w:p>
        </w:tc>
        <w:tc>
          <w:tcPr>
            <w:tcW w:w="1212" w:type="dxa"/>
          </w:tcPr>
          <w:p w:rsidR="0040653E" w:rsidRDefault="0040653E" w:rsidP="00DB7D54">
            <w:pPr>
              <w:ind w:left="0"/>
            </w:pPr>
            <w:r w:rsidRPr="001B4D54">
              <w:rPr>
                <w:bCs/>
                <w:kern w:val="24"/>
                <w:szCs w:val="20"/>
              </w:rPr>
              <w:t>-</w:t>
            </w:r>
          </w:p>
        </w:tc>
        <w:tc>
          <w:tcPr>
            <w:tcW w:w="1317" w:type="dxa"/>
          </w:tcPr>
          <w:p w:rsidR="0040653E" w:rsidRDefault="0040653E" w:rsidP="00DB7D54">
            <w:pPr>
              <w:ind w:left="0"/>
            </w:pPr>
            <w:r w:rsidRPr="00FE2B34">
              <w:rPr>
                <w:bCs/>
                <w:kern w:val="24"/>
                <w:szCs w:val="20"/>
              </w:rPr>
              <w:t>-</w:t>
            </w:r>
          </w:p>
        </w:tc>
      </w:tr>
      <w:tr w:rsidR="0040653E" w:rsidTr="005A2452">
        <w:trPr>
          <w:jc w:val="center"/>
        </w:trPr>
        <w:tc>
          <w:tcPr>
            <w:tcW w:w="1915" w:type="dxa"/>
          </w:tcPr>
          <w:p w:rsidR="0040653E" w:rsidRDefault="0040653E" w:rsidP="00DB7D54">
            <w:pPr>
              <w:ind w:left="0"/>
            </w:pPr>
            <w:r>
              <w:t>Power BI Pro</w:t>
            </w:r>
          </w:p>
        </w:tc>
        <w:tc>
          <w:tcPr>
            <w:tcW w:w="1294" w:type="dxa"/>
          </w:tcPr>
          <w:p w:rsidR="0040653E" w:rsidRDefault="0040653E" w:rsidP="00DB7D54">
            <w:pPr>
              <w:ind w:left="0"/>
            </w:pPr>
            <w:r>
              <w:t>N/A</w:t>
            </w:r>
          </w:p>
        </w:tc>
        <w:tc>
          <w:tcPr>
            <w:tcW w:w="1399" w:type="dxa"/>
          </w:tcPr>
          <w:p w:rsidR="0040653E" w:rsidRDefault="0040653E" w:rsidP="00DB7D54">
            <w:pPr>
              <w:ind w:left="0"/>
            </w:pPr>
            <w:r>
              <w:t>Microsoft</w:t>
            </w:r>
          </w:p>
        </w:tc>
        <w:tc>
          <w:tcPr>
            <w:tcW w:w="2410" w:type="dxa"/>
          </w:tcPr>
          <w:p w:rsidR="0040653E" w:rsidRDefault="0040653E" w:rsidP="00DB7D54">
            <w:pPr>
              <w:ind w:left="0"/>
            </w:pPr>
            <w:r>
              <w:t>Per User</w:t>
            </w:r>
          </w:p>
        </w:tc>
        <w:tc>
          <w:tcPr>
            <w:tcW w:w="4394" w:type="dxa"/>
          </w:tcPr>
          <w:p w:rsidR="0040653E" w:rsidRDefault="0040653E" w:rsidP="00DB7D54">
            <w:pPr>
              <w:ind w:left="0"/>
            </w:pPr>
          </w:p>
        </w:tc>
        <w:tc>
          <w:tcPr>
            <w:tcW w:w="1134" w:type="dxa"/>
          </w:tcPr>
          <w:p w:rsidR="0040653E" w:rsidRDefault="00FD0E5B" w:rsidP="00DB7D54">
            <w:pPr>
              <w:ind w:left="0"/>
            </w:pPr>
            <w:r w:rsidRPr="00FD0E5B">
              <w:t>Year 1: 175     Year 3: 235</w:t>
            </w:r>
          </w:p>
        </w:tc>
        <w:tc>
          <w:tcPr>
            <w:tcW w:w="1212" w:type="dxa"/>
          </w:tcPr>
          <w:p w:rsidR="0040653E" w:rsidRDefault="0040653E" w:rsidP="00DB7D54">
            <w:pPr>
              <w:ind w:left="0"/>
            </w:pPr>
            <w:r>
              <w:t>-</w:t>
            </w:r>
          </w:p>
        </w:tc>
        <w:tc>
          <w:tcPr>
            <w:tcW w:w="1317" w:type="dxa"/>
          </w:tcPr>
          <w:p w:rsidR="0040653E" w:rsidRDefault="0040653E" w:rsidP="00DB7D54">
            <w:pPr>
              <w:ind w:left="0"/>
            </w:pPr>
            <w:r w:rsidRPr="00FE2B34">
              <w:rPr>
                <w:bCs/>
                <w:kern w:val="24"/>
                <w:szCs w:val="20"/>
              </w:rPr>
              <w:t>-</w:t>
            </w:r>
          </w:p>
        </w:tc>
      </w:tr>
      <w:tr w:rsidR="005A2452" w:rsidTr="005A2452">
        <w:trPr>
          <w:jc w:val="center"/>
        </w:trPr>
        <w:tc>
          <w:tcPr>
            <w:tcW w:w="1915" w:type="dxa"/>
          </w:tcPr>
          <w:p w:rsidR="005A2452" w:rsidRPr="003F27AD" w:rsidRDefault="005A2452" w:rsidP="00DB7D54">
            <w:pPr>
              <w:ind w:left="0"/>
            </w:pPr>
            <w:r w:rsidRPr="003F27AD">
              <w:rPr>
                <w:bCs/>
                <w:kern w:val="24"/>
                <w:szCs w:val="20"/>
              </w:rPr>
              <w:t>SQL Server Management Studio/Data Tools</w:t>
            </w:r>
          </w:p>
        </w:tc>
        <w:tc>
          <w:tcPr>
            <w:tcW w:w="1294" w:type="dxa"/>
          </w:tcPr>
          <w:p w:rsidR="005A2452" w:rsidRPr="003F27AD" w:rsidRDefault="005A2452" w:rsidP="00DB7D54">
            <w:pPr>
              <w:ind w:left="0"/>
            </w:pPr>
            <w:r w:rsidRPr="003F27AD">
              <w:rPr>
                <w:bCs/>
                <w:kern w:val="24"/>
                <w:szCs w:val="20"/>
              </w:rPr>
              <w:t>2014</w:t>
            </w:r>
          </w:p>
        </w:tc>
        <w:tc>
          <w:tcPr>
            <w:tcW w:w="1399" w:type="dxa"/>
          </w:tcPr>
          <w:p w:rsidR="005A2452" w:rsidRPr="003F27AD" w:rsidRDefault="005A2452" w:rsidP="00DB7D54">
            <w:pPr>
              <w:ind w:left="0"/>
            </w:pPr>
            <w:r w:rsidRPr="003F27AD">
              <w:rPr>
                <w:rFonts w:cs="Arial"/>
                <w:bCs/>
                <w:kern w:val="24"/>
                <w:szCs w:val="20"/>
              </w:rPr>
              <w:t>Microsoft</w:t>
            </w:r>
          </w:p>
        </w:tc>
        <w:tc>
          <w:tcPr>
            <w:tcW w:w="2410" w:type="dxa"/>
          </w:tcPr>
          <w:p w:rsidR="005A2452" w:rsidRPr="008D31E4" w:rsidRDefault="005A2452" w:rsidP="00DB7D54">
            <w:pPr>
              <w:ind w:left="0"/>
            </w:pPr>
          </w:p>
        </w:tc>
        <w:tc>
          <w:tcPr>
            <w:tcW w:w="4394" w:type="dxa"/>
          </w:tcPr>
          <w:p w:rsidR="005A2452" w:rsidRPr="003F27AD" w:rsidRDefault="005A2452" w:rsidP="00DB7D54">
            <w:pPr>
              <w:ind w:left="0"/>
            </w:pPr>
            <w:r w:rsidRPr="003F27AD">
              <w:rPr>
                <w:bCs/>
                <w:kern w:val="24"/>
                <w:szCs w:val="20"/>
              </w:rPr>
              <w:t>As long as users are connecting to properly licensed production SQL Servers, there is no license requirement for SSMS/SSDT</w:t>
            </w:r>
          </w:p>
        </w:tc>
        <w:tc>
          <w:tcPr>
            <w:tcW w:w="1134" w:type="dxa"/>
          </w:tcPr>
          <w:p w:rsidR="005A2452" w:rsidRPr="003F27AD" w:rsidRDefault="0040653E" w:rsidP="00DB7D54">
            <w:pPr>
              <w:ind w:left="0"/>
              <w:rPr>
                <w:bCs/>
                <w:kern w:val="24"/>
                <w:szCs w:val="20"/>
              </w:rPr>
            </w:pPr>
            <w:r>
              <w:rPr>
                <w:bCs/>
                <w:kern w:val="24"/>
                <w:szCs w:val="20"/>
              </w:rPr>
              <w:t>-</w:t>
            </w:r>
          </w:p>
        </w:tc>
        <w:tc>
          <w:tcPr>
            <w:tcW w:w="1212" w:type="dxa"/>
          </w:tcPr>
          <w:p w:rsidR="005A2452" w:rsidRPr="003F27AD" w:rsidRDefault="0040653E" w:rsidP="00DB7D54">
            <w:pPr>
              <w:ind w:left="0"/>
              <w:rPr>
                <w:bCs/>
                <w:kern w:val="24"/>
                <w:szCs w:val="20"/>
              </w:rPr>
            </w:pPr>
            <w:r>
              <w:rPr>
                <w:bCs/>
                <w:kern w:val="24"/>
                <w:szCs w:val="20"/>
              </w:rPr>
              <w:t>-</w:t>
            </w:r>
          </w:p>
        </w:tc>
        <w:tc>
          <w:tcPr>
            <w:tcW w:w="1317" w:type="dxa"/>
          </w:tcPr>
          <w:p w:rsidR="005A2452" w:rsidRPr="003F27AD" w:rsidRDefault="0040653E" w:rsidP="00DB7D54">
            <w:pPr>
              <w:ind w:left="0"/>
              <w:rPr>
                <w:bCs/>
                <w:kern w:val="24"/>
                <w:szCs w:val="20"/>
              </w:rPr>
            </w:pPr>
            <w:r>
              <w:rPr>
                <w:bCs/>
                <w:kern w:val="24"/>
                <w:szCs w:val="20"/>
              </w:rPr>
              <w:t>-</w:t>
            </w:r>
          </w:p>
        </w:tc>
      </w:tr>
      <w:tr w:rsidR="005A2452" w:rsidTr="005A2452">
        <w:trPr>
          <w:jc w:val="center"/>
        </w:trPr>
        <w:tc>
          <w:tcPr>
            <w:tcW w:w="1915" w:type="dxa"/>
          </w:tcPr>
          <w:p w:rsidR="005A2452" w:rsidRPr="003F27AD" w:rsidRDefault="005A2452" w:rsidP="00DB7D54">
            <w:pPr>
              <w:ind w:left="0"/>
            </w:pPr>
            <w:r w:rsidRPr="003F27AD">
              <w:rPr>
                <w:bCs/>
                <w:kern w:val="24"/>
                <w:szCs w:val="20"/>
              </w:rPr>
              <w:t>R Studio</w:t>
            </w:r>
          </w:p>
        </w:tc>
        <w:tc>
          <w:tcPr>
            <w:tcW w:w="1294" w:type="dxa"/>
          </w:tcPr>
          <w:p w:rsidR="005A2452" w:rsidRDefault="005A2452" w:rsidP="00DB7D54">
            <w:pPr>
              <w:ind w:left="0"/>
            </w:pPr>
            <w:r>
              <w:rPr>
                <w:color w:val="000000" w:themeColor="dark1"/>
                <w:kern w:val="24"/>
                <w:szCs w:val="20"/>
              </w:rPr>
              <w:t>Open Source</w:t>
            </w:r>
          </w:p>
        </w:tc>
        <w:tc>
          <w:tcPr>
            <w:tcW w:w="1399" w:type="dxa"/>
          </w:tcPr>
          <w:p w:rsidR="005A2452" w:rsidRDefault="005A2452" w:rsidP="00DB7D54">
            <w:pPr>
              <w:ind w:left="0"/>
            </w:pPr>
            <w:r>
              <w:rPr>
                <w:color w:val="000000" w:themeColor="dark1"/>
                <w:kern w:val="24"/>
                <w:szCs w:val="20"/>
              </w:rPr>
              <w:t>R Studio, Inc</w:t>
            </w:r>
          </w:p>
        </w:tc>
        <w:tc>
          <w:tcPr>
            <w:tcW w:w="2410" w:type="dxa"/>
          </w:tcPr>
          <w:p w:rsidR="005A2452" w:rsidRDefault="005A2452" w:rsidP="00DB7D54">
            <w:pPr>
              <w:ind w:left="0"/>
            </w:pPr>
            <w:r>
              <w:rPr>
                <w:rFonts w:asciiTheme="minorHAnsi"/>
                <w:color w:val="000000" w:themeColor="dark1"/>
                <w:kern w:val="24"/>
                <w:szCs w:val="20"/>
              </w:rPr>
              <w:t>Open Source (AGPL v3) or Commercial</w:t>
            </w:r>
          </w:p>
        </w:tc>
        <w:tc>
          <w:tcPr>
            <w:tcW w:w="4394" w:type="dxa"/>
          </w:tcPr>
          <w:p w:rsidR="005A2452" w:rsidRDefault="005A2452" w:rsidP="00DB7D54">
            <w:pPr>
              <w:ind w:left="0"/>
            </w:pPr>
            <w:r>
              <w:rPr>
                <w:color w:val="000000" w:themeColor="dark1"/>
                <w:kern w:val="24"/>
                <w:szCs w:val="20"/>
              </w:rPr>
              <w:t>N/A – Open Source version to be used.</w:t>
            </w:r>
          </w:p>
        </w:tc>
        <w:tc>
          <w:tcPr>
            <w:tcW w:w="1134" w:type="dxa"/>
          </w:tcPr>
          <w:p w:rsidR="005A2452" w:rsidRDefault="0040653E" w:rsidP="00DB7D54">
            <w:pPr>
              <w:ind w:left="0"/>
              <w:rPr>
                <w:color w:val="000000" w:themeColor="dark1"/>
                <w:kern w:val="24"/>
                <w:szCs w:val="20"/>
              </w:rPr>
            </w:pPr>
            <w:r>
              <w:rPr>
                <w:bCs/>
                <w:kern w:val="24"/>
                <w:szCs w:val="20"/>
              </w:rPr>
              <w:t>-</w:t>
            </w:r>
          </w:p>
        </w:tc>
        <w:tc>
          <w:tcPr>
            <w:tcW w:w="1212" w:type="dxa"/>
          </w:tcPr>
          <w:p w:rsidR="005A2452" w:rsidRDefault="0040653E" w:rsidP="00DB7D54">
            <w:pPr>
              <w:ind w:left="0"/>
              <w:rPr>
                <w:color w:val="000000" w:themeColor="dark1"/>
                <w:kern w:val="24"/>
                <w:szCs w:val="20"/>
              </w:rPr>
            </w:pPr>
            <w:r>
              <w:rPr>
                <w:bCs/>
                <w:kern w:val="24"/>
                <w:szCs w:val="20"/>
              </w:rPr>
              <w:t>-</w:t>
            </w:r>
          </w:p>
        </w:tc>
        <w:tc>
          <w:tcPr>
            <w:tcW w:w="1317" w:type="dxa"/>
          </w:tcPr>
          <w:p w:rsidR="005A2452" w:rsidRDefault="0040653E" w:rsidP="00DB7D54">
            <w:pPr>
              <w:ind w:left="0"/>
              <w:rPr>
                <w:color w:val="000000" w:themeColor="dark1"/>
                <w:kern w:val="24"/>
                <w:szCs w:val="20"/>
              </w:rPr>
            </w:pPr>
            <w:r>
              <w:rPr>
                <w:color w:val="000000" w:themeColor="dark1"/>
                <w:kern w:val="24"/>
                <w:szCs w:val="20"/>
              </w:rPr>
              <w:t>-</w:t>
            </w:r>
          </w:p>
        </w:tc>
      </w:tr>
      <w:tr w:rsidR="005A2452" w:rsidTr="005A2452">
        <w:trPr>
          <w:jc w:val="center"/>
        </w:trPr>
        <w:tc>
          <w:tcPr>
            <w:tcW w:w="1915" w:type="dxa"/>
          </w:tcPr>
          <w:p w:rsidR="005A2452" w:rsidRPr="003F27AD" w:rsidRDefault="005A2452" w:rsidP="00DB7D54">
            <w:pPr>
              <w:ind w:left="0"/>
            </w:pPr>
            <w:r w:rsidRPr="003F27AD">
              <w:rPr>
                <w:bCs/>
                <w:kern w:val="24"/>
                <w:szCs w:val="20"/>
              </w:rPr>
              <w:t>Microsoft Excel</w:t>
            </w:r>
          </w:p>
        </w:tc>
        <w:tc>
          <w:tcPr>
            <w:tcW w:w="1294" w:type="dxa"/>
          </w:tcPr>
          <w:p w:rsidR="005A2452" w:rsidRDefault="005A2452" w:rsidP="00DB7D54">
            <w:pPr>
              <w:ind w:left="0"/>
            </w:pPr>
            <w:r>
              <w:rPr>
                <w:color w:val="000000" w:themeColor="dark1"/>
                <w:kern w:val="24"/>
                <w:szCs w:val="20"/>
              </w:rPr>
              <w:t>2013</w:t>
            </w:r>
          </w:p>
        </w:tc>
        <w:tc>
          <w:tcPr>
            <w:tcW w:w="1399" w:type="dxa"/>
          </w:tcPr>
          <w:p w:rsidR="005A2452" w:rsidRDefault="005A2452" w:rsidP="00DB7D54">
            <w:pPr>
              <w:ind w:left="0"/>
            </w:pPr>
            <w:r>
              <w:rPr>
                <w:color w:val="000000" w:themeColor="dark1"/>
                <w:kern w:val="24"/>
                <w:szCs w:val="20"/>
              </w:rPr>
              <w:t>Microsoft</w:t>
            </w:r>
          </w:p>
          <w:p w:rsidR="005A2452" w:rsidRDefault="005A2452" w:rsidP="00456E8F"/>
          <w:p w:rsidR="005A2452" w:rsidRPr="00456E8F" w:rsidRDefault="005A2452" w:rsidP="00E35280"/>
        </w:tc>
        <w:tc>
          <w:tcPr>
            <w:tcW w:w="2410" w:type="dxa"/>
          </w:tcPr>
          <w:p w:rsidR="005A2452" w:rsidRDefault="005A2452" w:rsidP="00DB7D54">
            <w:pPr>
              <w:ind w:left="0"/>
            </w:pPr>
            <w:r>
              <w:rPr>
                <w:color w:val="000000" w:themeColor="dark1"/>
                <w:kern w:val="24"/>
                <w:szCs w:val="20"/>
              </w:rPr>
              <w:lastRenderedPageBreak/>
              <w:t>Virtual Desktop</w:t>
            </w:r>
          </w:p>
        </w:tc>
        <w:tc>
          <w:tcPr>
            <w:tcW w:w="4394" w:type="dxa"/>
          </w:tcPr>
          <w:p w:rsidR="005A2452" w:rsidRDefault="005A2452" w:rsidP="00DB7D54">
            <w:pPr>
              <w:ind w:left="0"/>
            </w:pPr>
            <w:r>
              <w:rPr>
                <w:color w:val="000000" w:themeColor="dark1"/>
                <w:kern w:val="24"/>
                <w:szCs w:val="20"/>
              </w:rPr>
              <w:t xml:space="preserve">N/A – Excel on a remote host is considered licensed as long as the desktop/laptop initiating </w:t>
            </w:r>
            <w:r>
              <w:rPr>
                <w:color w:val="000000" w:themeColor="dark1"/>
                <w:kern w:val="24"/>
                <w:szCs w:val="20"/>
              </w:rPr>
              <w:lastRenderedPageBreak/>
              <w:t>the remote connection is licensed to run Excel.</w:t>
            </w:r>
          </w:p>
        </w:tc>
        <w:tc>
          <w:tcPr>
            <w:tcW w:w="1134" w:type="dxa"/>
          </w:tcPr>
          <w:p w:rsidR="005A2452" w:rsidRDefault="0040653E" w:rsidP="00DB7D54">
            <w:pPr>
              <w:ind w:left="0"/>
              <w:rPr>
                <w:color w:val="000000" w:themeColor="dark1"/>
                <w:kern w:val="24"/>
                <w:szCs w:val="20"/>
              </w:rPr>
            </w:pPr>
            <w:r>
              <w:rPr>
                <w:color w:val="000000" w:themeColor="dark1"/>
                <w:kern w:val="24"/>
                <w:szCs w:val="20"/>
              </w:rPr>
              <w:lastRenderedPageBreak/>
              <w:t>-</w:t>
            </w:r>
          </w:p>
        </w:tc>
        <w:tc>
          <w:tcPr>
            <w:tcW w:w="1212" w:type="dxa"/>
          </w:tcPr>
          <w:p w:rsidR="005A2452" w:rsidRDefault="0040653E" w:rsidP="00DB7D54">
            <w:pPr>
              <w:ind w:left="0"/>
              <w:rPr>
                <w:color w:val="000000" w:themeColor="dark1"/>
                <w:kern w:val="24"/>
                <w:szCs w:val="20"/>
              </w:rPr>
            </w:pPr>
            <w:r>
              <w:rPr>
                <w:color w:val="000000" w:themeColor="dark1"/>
                <w:kern w:val="24"/>
                <w:szCs w:val="20"/>
              </w:rPr>
              <w:t>-</w:t>
            </w:r>
          </w:p>
        </w:tc>
        <w:tc>
          <w:tcPr>
            <w:tcW w:w="1317" w:type="dxa"/>
          </w:tcPr>
          <w:p w:rsidR="005A2452" w:rsidRDefault="0040653E" w:rsidP="00DB7D54">
            <w:pPr>
              <w:ind w:left="0"/>
              <w:rPr>
                <w:color w:val="000000" w:themeColor="dark1"/>
                <w:kern w:val="24"/>
                <w:szCs w:val="20"/>
              </w:rPr>
            </w:pPr>
            <w:r>
              <w:rPr>
                <w:color w:val="000000" w:themeColor="dark1"/>
                <w:kern w:val="24"/>
                <w:szCs w:val="20"/>
              </w:rPr>
              <w:t>-</w:t>
            </w:r>
          </w:p>
        </w:tc>
      </w:tr>
      <w:tr w:rsidR="005A2452" w:rsidTr="005A2452">
        <w:trPr>
          <w:jc w:val="center"/>
        </w:trPr>
        <w:tc>
          <w:tcPr>
            <w:tcW w:w="1915" w:type="dxa"/>
          </w:tcPr>
          <w:p w:rsidR="005A2452" w:rsidRPr="00E35280" w:rsidRDefault="005A2452" w:rsidP="00DB7D54">
            <w:pPr>
              <w:ind w:left="0"/>
              <w:rPr>
                <w:bCs/>
                <w:kern w:val="24"/>
                <w:szCs w:val="20"/>
              </w:rPr>
            </w:pPr>
            <w:r w:rsidRPr="00E35280">
              <w:rPr>
                <w:bCs/>
                <w:kern w:val="24"/>
                <w:szCs w:val="20"/>
              </w:rPr>
              <w:t>Azure Active Directory (DAP AAD)</w:t>
            </w:r>
          </w:p>
        </w:tc>
        <w:tc>
          <w:tcPr>
            <w:tcW w:w="1294" w:type="dxa"/>
          </w:tcPr>
          <w:p w:rsidR="005A2452" w:rsidRDefault="005A2452" w:rsidP="00DB7D54">
            <w:pPr>
              <w:ind w:left="0"/>
              <w:rPr>
                <w:color w:val="000000" w:themeColor="dark1"/>
                <w:kern w:val="24"/>
                <w:szCs w:val="20"/>
              </w:rPr>
            </w:pPr>
            <w:r>
              <w:rPr>
                <w:color w:val="000000" w:themeColor="dark1"/>
                <w:kern w:val="24"/>
                <w:szCs w:val="20"/>
              </w:rPr>
              <w:t>N/A</w:t>
            </w:r>
          </w:p>
        </w:tc>
        <w:tc>
          <w:tcPr>
            <w:tcW w:w="1399" w:type="dxa"/>
          </w:tcPr>
          <w:p w:rsidR="005A2452" w:rsidRDefault="005A2452" w:rsidP="00DB7D54">
            <w:pPr>
              <w:ind w:left="0"/>
              <w:rPr>
                <w:color w:val="000000" w:themeColor="dark1"/>
                <w:kern w:val="24"/>
                <w:szCs w:val="20"/>
              </w:rPr>
            </w:pPr>
            <w:r>
              <w:rPr>
                <w:color w:val="000000" w:themeColor="dark1"/>
                <w:kern w:val="24"/>
                <w:szCs w:val="20"/>
              </w:rPr>
              <w:t>Microsoft</w:t>
            </w:r>
          </w:p>
        </w:tc>
        <w:tc>
          <w:tcPr>
            <w:tcW w:w="2410" w:type="dxa"/>
          </w:tcPr>
          <w:p w:rsidR="005A2452" w:rsidRDefault="005A2452" w:rsidP="00DB7D54">
            <w:pPr>
              <w:ind w:left="0"/>
              <w:rPr>
                <w:color w:val="000000" w:themeColor="dark1"/>
                <w:kern w:val="24"/>
                <w:szCs w:val="20"/>
              </w:rPr>
            </w:pPr>
            <w:r>
              <w:rPr>
                <w:color w:val="000000" w:themeColor="dark1"/>
                <w:kern w:val="24"/>
                <w:szCs w:val="20"/>
              </w:rPr>
              <w:t>Free Tier</w:t>
            </w:r>
          </w:p>
        </w:tc>
        <w:tc>
          <w:tcPr>
            <w:tcW w:w="4394" w:type="dxa"/>
          </w:tcPr>
          <w:p w:rsidR="005A2452" w:rsidRDefault="005A2452" w:rsidP="00DB7D54">
            <w:pPr>
              <w:ind w:left="0"/>
              <w:rPr>
                <w:color w:val="000000" w:themeColor="dark1"/>
                <w:kern w:val="24"/>
                <w:szCs w:val="20"/>
              </w:rPr>
            </w:pPr>
            <w:r>
              <w:rPr>
                <w:color w:val="000000" w:themeColor="dark1"/>
                <w:kern w:val="24"/>
                <w:szCs w:val="20"/>
              </w:rPr>
              <w:t>N/A</w:t>
            </w:r>
          </w:p>
        </w:tc>
        <w:tc>
          <w:tcPr>
            <w:tcW w:w="1134" w:type="dxa"/>
          </w:tcPr>
          <w:p w:rsidR="005A2452" w:rsidRDefault="0040653E" w:rsidP="00DB7D54">
            <w:pPr>
              <w:ind w:left="0"/>
              <w:rPr>
                <w:color w:val="000000" w:themeColor="dark1"/>
                <w:kern w:val="24"/>
                <w:szCs w:val="20"/>
              </w:rPr>
            </w:pPr>
            <w:r>
              <w:rPr>
                <w:color w:val="000000" w:themeColor="dark1"/>
                <w:kern w:val="24"/>
                <w:szCs w:val="20"/>
              </w:rPr>
              <w:t>-</w:t>
            </w:r>
          </w:p>
        </w:tc>
        <w:tc>
          <w:tcPr>
            <w:tcW w:w="1212" w:type="dxa"/>
          </w:tcPr>
          <w:p w:rsidR="005A2452" w:rsidRDefault="0040653E" w:rsidP="00DB7D54">
            <w:pPr>
              <w:ind w:left="0"/>
              <w:rPr>
                <w:color w:val="000000" w:themeColor="dark1"/>
                <w:kern w:val="24"/>
                <w:szCs w:val="20"/>
              </w:rPr>
            </w:pPr>
            <w:r>
              <w:rPr>
                <w:color w:val="000000" w:themeColor="dark1"/>
                <w:kern w:val="24"/>
                <w:szCs w:val="20"/>
              </w:rPr>
              <w:t>-</w:t>
            </w:r>
          </w:p>
        </w:tc>
        <w:tc>
          <w:tcPr>
            <w:tcW w:w="1317" w:type="dxa"/>
          </w:tcPr>
          <w:p w:rsidR="005A2452" w:rsidRDefault="0040653E" w:rsidP="00DB7D54">
            <w:pPr>
              <w:ind w:left="0"/>
              <w:rPr>
                <w:color w:val="000000" w:themeColor="dark1"/>
                <w:kern w:val="24"/>
                <w:szCs w:val="20"/>
              </w:rPr>
            </w:pPr>
            <w:r>
              <w:rPr>
                <w:color w:val="000000" w:themeColor="dark1"/>
                <w:kern w:val="24"/>
                <w:szCs w:val="20"/>
              </w:rPr>
              <w:t>-</w:t>
            </w:r>
          </w:p>
        </w:tc>
      </w:tr>
      <w:tr w:rsidR="005A2452" w:rsidTr="005A2452">
        <w:trPr>
          <w:jc w:val="center"/>
        </w:trPr>
        <w:tc>
          <w:tcPr>
            <w:tcW w:w="1915" w:type="dxa"/>
          </w:tcPr>
          <w:p w:rsidR="005A2452" w:rsidRPr="00C26525" w:rsidRDefault="005A2452" w:rsidP="00DB7D54">
            <w:pPr>
              <w:ind w:left="0"/>
              <w:rPr>
                <w:bCs/>
                <w:kern w:val="24"/>
                <w:szCs w:val="20"/>
              </w:rPr>
            </w:pPr>
            <w:r>
              <w:rPr>
                <w:bCs/>
                <w:kern w:val="24"/>
                <w:szCs w:val="20"/>
              </w:rPr>
              <w:t>Multi-Factor Authentication</w:t>
            </w:r>
          </w:p>
        </w:tc>
        <w:tc>
          <w:tcPr>
            <w:tcW w:w="1294" w:type="dxa"/>
          </w:tcPr>
          <w:p w:rsidR="005A2452" w:rsidRDefault="005A2452" w:rsidP="00DB7D54">
            <w:pPr>
              <w:ind w:left="0"/>
              <w:rPr>
                <w:color w:val="000000" w:themeColor="dark1"/>
                <w:kern w:val="24"/>
                <w:szCs w:val="20"/>
              </w:rPr>
            </w:pPr>
            <w:r>
              <w:rPr>
                <w:color w:val="000000" w:themeColor="dark1"/>
                <w:kern w:val="24"/>
                <w:szCs w:val="20"/>
              </w:rPr>
              <w:t>N/A</w:t>
            </w:r>
          </w:p>
        </w:tc>
        <w:tc>
          <w:tcPr>
            <w:tcW w:w="1399" w:type="dxa"/>
          </w:tcPr>
          <w:p w:rsidR="005A2452" w:rsidRDefault="005A2452" w:rsidP="00DB7D54">
            <w:pPr>
              <w:ind w:left="0"/>
              <w:rPr>
                <w:color w:val="000000" w:themeColor="dark1"/>
                <w:kern w:val="24"/>
                <w:szCs w:val="20"/>
              </w:rPr>
            </w:pPr>
            <w:r>
              <w:rPr>
                <w:color w:val="000000" w:themeColor="dark1"/>
                <w:kern w:val="24"/>
                <w:szCs w:val="20"/>
              </w:rPr>
              <w:t>Microsoft</w:t>
            </w:r>
          </w:p>
        </w:tc>
        <w:tc>
          <w:tcPr>
            <w:tcW w:w="2410" w:type="dxa"/>
          </w:tcPr>
          <w:p w:rsidR="005A2452" w:rsidRDefault="005A2452" w:rsidP="00DB7D54">
            <w:pPr>
              <w:ind w:left="0"/>
              <w:rPr>
                <w:kern w:val="24"/>
                <w:szCs w:val="20"/>
              </w:rPr>
            </w:pPr>
            <w:r>
              <w:rPr>
                <w:kern w:val="24"/>
                <w:szCs w:val="20"/>
              </w:rPr>
              <w:t>Per User or Per 10/Authentications</w:t>
            </w:r>
          </w:p>
        </w:tc>
        <w:tc>
          <w:tcPr>
            <w:tcW w:w="4394" w:type="dxa"/>
          </w:tcPr>
          <w:p w:rsidR="005A2452" w:rsidRDefault="005A2452" w:rsidP="00C26525">
            <w:pPr>
              <w:ind w:left="0"/>
              <w:rPr>
                <w:kern w:val="24"/>
                <w:szCs w:val="20"/>
              </w:rPr>
            </w:pPr>
            <w:r>
              <w:rPr>
                <w:kern w:val="24"/>
                <w:szCs w:val="20"/>
              </w:rPr>
              <w:t>Multi-factor Authentication is applied at the Azure AD level, for the DAP AAD (External Users only). Pricing is US$1.78 for each user per month (known amount per month), or the same for 10 authentications for any user (variable cost per month).</w:t>
            </w:r>
          </w:p>
        </w:tc>
        <w:tc>
          <w:tcPr>
            <w:tcW w:w="1134" w:type="dxa"/>
          </w:tcPr>
          <w:p w:rsidR="005A2452" w:rsidRDefault="005A2452" w:rsidP="00C26525">
            <w:pPr>
              <w:ind w:left="0"/>
              <w:rPr>
                <w:kern w:val="24"/>
                <w:szCs w:val="20"/>
              </w:rPr>
            </w:pPr>
          </w:p>
        </w:tc>
        <w:tc>
          <w:tcPr>
            <w:tcW w:w="1212" w:type="dxa"/>
          </w:tcPr>
          <w:p w:rsidR="005A2452" w:rsidRDefault="0040653E" w:rsidP="00C26525">
            <w:pPr>
              <w:ind w:left="0"/>
              <w:rPr>
                <w:kern w:val="24"/>
                <w:szCs w:val="20"/>
              </w:rPr>
            </w:pPr>
            <w:r>
              <w:rPr>
                <w:color w:val="000000" w:themeColor="dark1"/>
                <w:kern w:val="24"/>
                <w:szCs w:val="20"/>
              </w:rPr>
              <w:t>-</w:t>
            </w:r>
          </w:p>
        </w:tc>
        <w:tc>
          <w:tcPr>
            <w:tcW w:w="1317" w:type="dxa"/>
          </w:tcPr>
          <w:p w:rsidR="005A2452" w:rsidRDefault="0040653E" w:rsidP="00C26525">
            <w:pPr>
              <w:ind w:left="0"/>
              <w:rPr>
                <w:kern w:val="24"/>
                <w:szCs w:val="20"/>
              </w:rPr>
            </w:pPr>
            <w:r>
              <w:rPr>
                <w:color w:val="000000" w:themeColor="dark1"/>
                <w:kern w:val="24"/>
                <w:szCs w:val="20"/>
              </w:rPr>
              <w:t>-</w:t>
            </w:r>
          </w:p>
        </w:tc>
      </w:tr>
      <w:tr w:rsidR="005A2452" w:rsidTr="005A2452">
        <w:trPr>
          <w:jc w:val="center"/>
        </w:trPr>
        <w:tc>
          <w:tcPr>
            <w:tcW w:w="1915" w:type="dxa"/>
          </w:tcPr>
          <w:p w:rsidR="005A2452" w:rsidRPr="00E35280" w:rsidRDefault="005A2452" w:rsidP="00DB7D54">
            <w:pPr>
              <w:ind w:left="0"/>
              <w:rPr>
                <w:bCs/>
                <w:kern w:val="24"/>
                <w:szCs w:val="20"/>
              </w:rPr>
            </w:pPr>
            <w:r w:rsidRPr="00E35280">
              <w:rPr>
                <w:bCs/>
                <w:kern w:val="24"/>
                <w:szCs w:val="20"/>
              </w:rPr>
              <w:t>Certificates</w:t>
            </w:r>
          </w:p>
        </w:tc>
        <w:tc>
          <w:tcPr>
            <w:tcW w:w="1294" w:type="dxa"/>
          </w:tcPr>
          <w:p w:rsidR="005A2452" w:rsidRDefault="005A2452" w:rsidP="00DB7D54">
            <w:pPr>
              <w:ind w:left="0"/>
              <w:rPr>
                <w:color w:val="000000" w:themeColor="dark1"/>
                <w:kern w:val="24"/>
                <w:szCs w:val="20"/>
              </w:rPr>
            </w:pPr>
            <w:r>
              <w:rPr>
                <w:color w:val="000000" w:themeColor="dark1"/>
                <w:kern w:val="24"/>
                <w:szCs w:val="20"/>
              </w:rPr>
              <w:t>N/A</w:t>
            </w:r>
          </w:p>
        </w:tc>
        <w:tc>
          <w:tcPr>
            <w:tcW w:w="1399" w:type="dxa"/>
          </w:tcPr>
          <w:p w:rsidR="005A2452" w:rsidRDefault="0040653E" w:rsidP="00DB7D54">
            <w:pPr>
              <w:ind w:left="0"/>
              <w:rPr>
                <w:color w:val="000000" w:themeColor="dark1"/>
                <w:kern w:val="24"/>
                <w:szCs w:val="20"/>
              </w:rPr>
            </w:pPr>
            <w:proofErr w:type="spellStart"/>
            <w:r>
              <w:rPr>
                <w:color w:val="000000" w:themeColor="dark1"/>
                <w:kern w:val="24"/>
                <w:szCs w:val="20"/>
              </w:rPr>
              <w:t>GeoTrust</w:t>
            </w:r>
            <w:proofErr w:type="spellEnd"/>
          </w:p>
        </w:tc>
        <w:tc>
          <w:tcPr>
            <w:tcW w:w="2410" w:type="dxa"/>
          </w:tcPr>
          <w:p w:rsidR="005A2452" w:rsidRPr="00E35280" w:rsidRDefault="005A2452" w:rsidP="00DB7D54">
            <w:pPr>
              <w:ind w:left="0"/>
              <w:rPr>
                <w:kern w:val="24"/>
                <w:szCs w:val="20"/>
              </w:rPr>
            </w:pPr>
            <w:r>
              <w:rPr>
                <w:kern w:val="24"/>
                <w:szCs w:val="20"/>
              </w:rPr>
              <w:t>Per License</w:t>
            </w:r>
          </w:p>
        </w:tc>
        <w:tc>
          <w:tcPr>
            <w:tcW w:w="4394" w:type="dxa"/>
          </w:tcPr>
          <w:p w:rsidR="005A2452" w:rsidRPr="00E35280" w:rsidRDefault="005A2452" w:rsidP="00DB7D54">
            <w:pPr>
              <w:ind w:left="0"/>
              <w:rPr>
                <w:kern w:val="24"/>
                <w:szCs w:val="20"/>
              </w:rPr>
            </w:pPr>
            <w:r>
              <w:rPr>
                <w:kern w:val="24"/>
                <w:szCs w:val="20"/>
              </w:rPr>
              <w:t>3 certificates required – FTPS, HTTPS (SharePoint) and RDS.</w:t>
            </w:r>
          </w:p>
        </w:tc>
        <w:tc>
          <w:tcPr>
            <w:tcW w:w="1134" w:type="dxa"/>
          </w:tcPr>
          <w:p w:rsidR="005A2452" w:rsidRDefault="007D712E" w:rsidP="00DB7D54">
            <w:pPr>
              <w:ind w:left="0"/>
              <w:rPr>
                <w:kern w:val="24"/>
                <w:szCs w:val="20"/>
              </w:rPr>
            </w:pPr>
            <w:r>
              <w:rPr>
                <w:kern w:val="24"/>
                <w:szCs w:val="20"/>
              </w:rPr>
              <w:t>Extended Validation Certificate</w:t>
            </w:r>
          </w:p>
        </w:tc>
        <w:tc>
          <w:tcPr>
            <w:tcW w:w="1212" w:type="dxa"/>
          </w:tcPr>
          <w:p w:rsidR="005A2452" w:rsidRDefault="007D712E" w:rsidP="00DB7D54">
            <w:pPr>
              <w:ind w:left="0"/>
              <w:rPr>
                <w:kern w:val="24"/>
                <w:szCs w:val="20"/>
              </w:rPr>
            </w:pPr>
            <w:r>
              <w:rPr>
                <w:kern w:val="24"/>
                <w:szCs w:val="20"/>
              </w:rPr>
              <w:t>Domain Validated Certificate</w:t>
            </w:r>
          </w:p>
        </w:tc>
        <w:tc>
          <w:tcPr>
            <w:tcW w:w="1317" w:type="dxa"/>
          </w:tcPr>
          <w:p w:rsidR="005A2452" w:rsidRDefault="007D712E" w:rsidP="00DB7D54">
            <w:pPr>
              <w:ind w:left="0"/>
              <w:rPr>
                <w:kern w:val="24"/>
                <w:szCs w:val="20"/>
              </w:rPr>
            </w:pPr>
            <w:r>
              <w:rPr>
                <w:kern w:val="24"/>
                <w:szCs w:val="20"/>
              </w:rPr>
              <w:t>No Certificate</w:t>
            </w:r>
          </w:p>
        </w:tc>
      </w:tr>
      <w:tr w:rsidR="0040653E" w:rsidTr="00B24739">
        <w:trPr>
          <w:jc w:val="center"/>
        </w:trPr>
        <w:tc>
          <w:tcPr>
            <w:tcW w:w="1915" w:type="dxa"/>
          </w:tcPr>
          <w:p w:rsidR="0040653E" w:rsidRPr="00C26525" w:rsidRDefault="0040653E" w:rsidP="00DB7D54">
            <w:pPr>
              <w:ind w:left="0"/>
              <w:rPr>
                <w:bCs/>
                <w:kern w:val="24"/>
                <w:szCs w:val="20"/>
              </w:rPr>
            </w:pPr>
            <w:r>
              <w:rPr>
                <w:bCs/>
                <w:kern w:val="24"/>
                <w:szCs w:val="20"/>
              </w:rPr>
              <w:t>Remote Desktop Services</w:t>
            </w:r>
          </w:p>
        </w:tc>
        <w:tc>
          <w:tcPr>
            <w:tcW w:w="1294" w:type="dxa"/>
          </w:tcPr>
          <w:p w:rsidR="0040653E" w:rsidRDefault="0040653E" w:rsidP="00DB7D54">
            <w:pPr>
              <w:ind w:left="0"/>
              <w:rPr>
                <w:color w:val="000000" w:themeColor="dark1"/>
                <w:kern w:val="24"/>
                <w:szCs w:val="20"/>
              </w:rPr>
            </w:pPr>
            <w:r>
              <w:rPr>
                <w:color w:val="000000" w:themeColor="dark1"/>
                <w:kern w:val="24"/>
                <w:szCs w:val="20"/>
              </w:rPr>
              <w:t>N/A</w:t>
            </w:r>
          </w:p>
        </w:tc>
        <w:tc>
          <w:tcPr>
            <w:tcW w:w="1399" w:type="dxa"/>
          </w:tcPr>
          <w:p w:rsidR="0040653E" w:rsidRDefault="0040653E" w:rsidP="00DB7D54">
            <w:pPr>
              <w:ind w:left="0"/>
              <w:rPr>
                <w:color w:val="000000" w:themeColor="dark1"/>
                <w:kern w:val="24"/>
                <w:szCs w:val="20"/>
              </w:rPr>
            </w:pPr>
            <w:r>
              <w:rPr>
                <w:color w:val="000000" w:themeColor="dark1"/>
                <w:kern w:val="24"/>
                <w:szCs w:val="20"/>
              </w:rPr>
              <w:t>Microsoft</w:t>
            </w:r>
          </w:p>
        </w:tc>
        <w:tc>
          <w:tcPr>
            <w:tcW w:w="2410" w:type="dxa"/>
          </w:tcPr>
          <w:p w:rsidR="0040653E" w:rsidRDefault="0040653E" w:rsidP="00DB7D54">
            <w:pPr>
              <w:ind w:left="0"/>
              <w:rPr>
                <w:kern w:val="24"/>
                <w:szCs w:val="20"/>
              </w:rPr>
            </w:pPr>
            <w:r>
              <w:rPr>
                <w:kern w:val="24"/>
                <w:szCs w:val="20"/>
              </w:rPr>
              <w:t>Per Concurrent User (not named user)</w:t>
            </w:r>
          </w:p>
        </w:tc>
        <w:tc>
          <w:tcPr>
            <w:tcW w:w="4394" w:type="dxa"/>
          </w:tcPr>
          <w:p w:rsidR="0040653E" w:rsidRDefault="0040653E" w:rsidP="00DB7D54">
            <w:pPr>
              <w:ind w:left="0"/>
              <w:rPr>
                <w:kern w:val="24"/>
                <w:szCs w:val="20"/>
              </w:rPr>
            </w:pPr>
            <w:r>
              <w:rPr>
                <w:kern w:val="24"/>
                <w:szCs w:val="20"/>
              </w:rPr>
              <w:t>40 licenses required over the ADA and Development/Management environment.</w:t>
            </w:r>
          </w:p>
        </w:tc>
        <w:tc>
          <w:tcPr>
            <w:tcW w:w="3663" w:type="dxa"/>
            <w:gridSpan w:val="3"/>
          </w:tcPr>
          <w:p w:rsidR="0040653E" w:rsidRDefault="0040653E" w:rsidP="00116EA7">
            <w:pPr>
              <w:ind w:left="0"/>
              <w:jc w:val="center"/>
              <w:rPr>
                <w:kern w:val="24"/>
                <w:szCs w:val="20"/>
              </w:rPr>
            </w:pPr>
            <w:r>
              <w:rPr>
                <w:kern w:val="24"/>
                <w:szCs w:val="20"/>
              </w:rPr>
              <w:t>40</w:t>
            </w:r>
          </w:p>
        </w:tc>
      </w:tr>
      <w:tr w:rsidR="005A2452" w:rsidTr="005A2452">
        <w:trPr>
          <w:jc w:val="center"/>
        </w:trPr>
        <w:tc>
          <w:tcPr>
            <w:tcW w:w="1915" w:type="dxa"/>
          </w:tcPr>
          <w:p w:rsidR="005A2452" w:rsidRDefault="005A2452" w:rsidP="00C26525">
            <w:pPr>
              <w:ind w:left="0"/>
              <w:rPr>
                <w:bCs/>
                <w:kern w:val="24"/>
                <w:szCs w:val="20"/>
              </w:rPr>
            </w:pPr>
            <w:r>
              <w:rPr>
                <w:bCs/>
                <w:kern w:val="24"/>
                <w:szCs w:val="20"/>
              </w:rPr>
              <w:t>Operations Management Suite (OMS)</w:t>
            </w:r>
          </w:p>
        </w:tc>
        <w:tc>
          <w:tcPr>
            <w:tcW w:w="1294" w:type="dxa"/>
          </w:tcPr>
          <w:p w:rsidR="005A2452" w:rsidRDefault="005A2452" w:rsidP="00DB7D54">
            <w:pPr>
              <w:ind w:left="0"/>
              <w:rPr>
                <w:color w:val="000000" w:themeColor="dark1"/>
                <w:kern w:val="24"/>
                <w:szCs w:val="20"/>
              </w:rPr>
            </w:pPr>
            <w:r>
              <w:rPr>
                <w:color w:val="000000" w:themeColor="dark1"/>
                <w:kern w:val="24"/>
                <w:szCs w:val="20"/>
              </w:rPr>
              <w:t>Azure</w:t>
            </w:r>
          </w:p>
        </w:tc>
        <w:tc>
          <w:tcPr>
            <w:tcW w:w="1399" w:type="dxa"/>
          </w:tcPr>
          <w:p w:rsidR="005A2452" w:rsidRDefault="005A2452" w:rsidP="00DB7D54">
            <w:pPr>
              <w:ind w:left="0"/>
              <w:rPr>
                <w:color w:val="000000" w:themeColor="dark1"/>
                <w:kern w:val="24"/>
                <w:szCs w:val="20"/>
              </w:rPr>
            </w:pPr>
            <w:r>
              <w:rPr>
                <w:color w:val="000000" w:themeColor="dark1"/>
                <w:kern w:val="24"/>
                <w:szCs w:val="20"/>
              </w:rPr>
              <w:t>Microsoft</w:t>
            </w:r>
          </w:p>
        </w:tc>
        <w:tc>
          <w:tcPr>
            <w:tcW w:w="2410" w:type="dxa"/>
          </w:tcPr>
          <w:p w:rsidR="005A2452" w:rsidRDefault="005A2452" w:rsidP="00DB7D54">
            <w:pPr>
              <w:ind w:left="0"/>
              <w:rPr>
                <w:kern w:val="24"/>
                <w:szCs w:val="20"/>
              </w:rPr>
            </w:pPr>
            <w:r>
              <w:rPr>
                <w:kern w:val="24"/>
                <w:szCs w:val="20"/>
              </w:rPr>
              <w:t>Consumption – per GB</w:t>
            </w:r>
          </w:p>
        </w:tc>
        <w:tc>
          <w:tcPr>
            <w:tcW w:w="4394" w:type="dxa"/>
          </w:tcPr>
          <w:p w:rsidR="005A2452" w:rsidRDefault="005A2452" w:rsidP="00C26525">
            <w:pPr>
              <w:ind w:left="0"/>
              <w:rPr>
                <w:kern w:val="24"/>
                <w:szCs w:val="20"/>
              </w:rPr>
            </w:pPr>
            <w:r>
              <w:rPr>
                <w:kern w:val="24"/>
                <w:szCs w:val="20"/>
              </w:rPr>
              <w:t xml:space="preserve">Cost depends on size of stored logs – first 500 MB is free, then $3.50 per GB. </w:t>
            </w:r>
          </w:p>
        </w:tc>
        <w:tc>
          <w:tcPr>
            <w:tcW w:w="1134" w:type="dxa"/>
          </w:tcPr>
          <w:p w:rsidR="005A2452" w:rsidRDefault="0040653E" w:rsidP="00C26525">
            <w:pPr>
              <w:ind w:left="0"/>
              <w:rPr>
                <w:kern w:val="24"/>
                <w:szCs w:val="20"/>
              </w:rPr>
            </w:pPr>
            <w:r>
              <w:rPr>
                <w:kern w:val="24"/>
                <w:szCs w:val="20"/>
              </w:rPr>
              <w:t>-</w:t>
            </w:r>
          </w:p>
        </w:tc>
        <w:tc>
          <w:tcPr>
            <w:tcW w:w="1212" w:type="dxa"/>
          </w:tcPr>
          <w:p w:rsidR="005A2452" w:rsidRDefault="0040653E" w:rsidP="00C26525">
            <w:pPr>
              <w:ind w:left="0"/>
              <w:rPr>
                <w:kern w:val="24"/>
                <w:szCs w:val="20"/>
              </w:rPr>
            </w:pPr>
            <w:r>
              <w:rPr>
                <w:kern w:val="24"/>
                <w:szCs w:val="20"/>
              </w:rPr>
              <w:t>-</w:t>
            </w:r>
          </w:p>
        </w:tc>
        <w:tc>
          <w:tcPr>
            <w:tcW w:w="1317" w:type="dxa"/>
          </w:tcPr>
          <w:p w:rsidR="005A2452" w:rsidRDefault="0040653E" w:rsidP="00C26525">
            <w:pPr>
              <w:ind w:left="0"/>
              <w:rPr>
                <w:kern w:val="24"/>
                <w:szCs w:val="20"/>
              </w:rPr>
            </w:pPr>
            <w:r>
              <w:rPr>
                <w:kern w:val="24"/>
                <w:szCs w:val="20"/>
              </w:rPr>
              <w:t>-</w:t>
            </w:r>
          </w:p>
        </w:tc>
      </w:tr>
      <w:tr w:rsidR="005A2452" w:rsidTr="005A2452">
        <w:trPr>
          <w:jc w:val="center"/>
        </w:trPr>
        <w:tc>
          <w:tcPr>
            <w:tcW w:w="1915" w:type="dxa"/>
          </w:tcPr>
          <w:p w:rsidR="005A2452" w:rsidRDefault="005A2452" w:rsidP="00C26525">
            <w:pPr>
              <w:ind w:left="0"/>
              <w:rPr>
                <w:bCs/>
                <w:kern w:val="24"/>
                <w:szCs w:val="20"/>
              </w:rPr>
            </w:pPr>
            <w:r>
              <w:rPr>
                <w:bCs/>
                <w:kern w:val="24"/>
                <w:szCs w:val="20"/>
              </w:rPr>
              <w:t>SMTP Service</w:t>
            </w:r>
          </w:p>
        </w:tc>
        <w:tc>
          <w:tcPr>
            <w:tcW w:w="1294" w:type="dxa"/>
          </w:tcPr>
          <w:p w:rsidR="005A2452" w:rsidRDefault="005A2452" w:rsidP="00DB7D54">
            <w:pPr>
              <w:ind w:left="0"/>
              <w:rPr>
                <w:color w:val="000000" w:themeColor="dark1"/>
                <w:kern w:val="24"/>
                <w:szCs w:val="20"/>
              </w:rPr>
            </w:pPr>
            <w:r>
              <w:rPr>
                <w:color w:val="000000" w:themeColor="dark1"/>
                <w:kern w:val="24"/>
                <w:szCs w:val="20"/>
              </w:rPr>
              <w:t>Azure</w:t>
            </w:r>
          </w:p>
        </w:tc>
        <w:tc>
          <w:tcPr>
            <w:tcW w:w="1399" w:type="dxa"/>
          </w:tcPr>
          <w:p w:rsidR="005A2452" w:rsidRDefault="005A2452" w:rsidP="00DB7D54">
            <w:pPr>
              <w:ind w:left="0"/>
              <w:rPr>
                <w:color w:val="000000" w:themeColor="dark1"/>
                <w:kern w:val="24"/>
                <w:szCs w:val="20"/>
              </w:rPr>
            </w:pPr>
            <w:r>
              <w:rPr>
                <w:color w:val="000000" w:themeColor="dark1"/>
                <w:kern w:val="24"/>
                <w:szCs w:val="20"/>
              </w:rPr>
              <w:t>SendGrid</w:t>
            </w:r>
          </w:p>
        </w:tc>
        <w:tc>
          <w:tcPr>
            <w:tcW w:w="2410" w:type="dxa"/>
          </w:tcPr>
          <w:p w:rsidR="005A2452" w:rsidRDefault="005A2452" w:rsidP="00DB7D54">
            <w:pPr>
              <w:ind w:left="0"/>
              <w:rPr>
                <w:kern w:val="24"/>
                <w:szCs w:val="20"/>
              </w:rPr>
            </w:pPr>
            <w:r>
              <w:rPr>
                <w:kern w:val="24"/>
                <w:szCs w:val="20"/>
              </w:rPr>
              <w:t>Tiered – Free Tier</w:t>
            </w:r>
          </w:p>
        </w:tc>
        <w:tc>
          <w:tcPr>
            <w:tcW w:w="4394" w:type="dxa"/>
          </w:tcPr>
          <w:p w:rsidR="005A2452" w:rsidRDefault="005A2452" w:rsidP="00C60967">
            <w:pPr>
              <w:ind w:left="0"/>
              <w:rPr>
                <w:kern w:val="24"/>
                <w:szCs w:val="20"/>
              </w:rPr>
            </w:pPr>
            <w:r>
              <w:rPr>
                <w:kern w:val="24"/>
                <w:szCs w:val="20"/>
              </w:rPr>
              <w:t xml:space="preserve">The free tier allows 25,000 emails to be sent per month. </w:t>
            </w:r>
          </w:p>
        </w:tc>
        <w:tc>
          <w:tcPr>
            <w:tcW w:w="1134" w:type="dxa"/>
          </w:tcPr>
          <w:p w:rsidR="005A2452" w:rsidRDefault="0040653E" w:rsidP="00C60967">
            <w:pPr>
              <w:ind w:left="0"/>
              <w:rPr>
                <w:kern w:val="24"/>
                <w:szCs w:val="20"/>
              </w:rPr>
            </w:pPr>
            <w:r>
              <w:rPr>
                <w:kern w:val="24"/>
                <w:szCs w:val="20"/>
              </w:rPr>
              <w:t>-</w:t>
            </w:r>
          </w:p>
        </w:tc>
        <w:tc>
          <w:tcPr>
            <w:tcW w:w="1212" w:type="dxa"/>
          </w:tcPr>
          <w:p w:rsidR="005A2452" w:rsidRDefault="0040653E" w:rsidP="00C60967">
            <w:pPr>
              <w:ind w:left="0"/>
              <w:rPr>
                <w:kern w:val="24"/>
                <w:szCs w:val="20"/>
              </w:rPr>
            </w:pPr>
            <w:r>
              <w:rPr>
                <w:kern w:val="24"/>
                <w:szCs w:val="20"/>
              </w:rPr>
              <w:t>-</w:t>
            </w:r>
          </w:p>
        </w:tc>
        <w:tc>
          <w:tcPr>
            <w:tcW w:w="1317" w:type="dxa"/>
          </w:tcPr>
          <w:p w:rsidR="005A2452" w:rsidRDefault="0040653E" w:rsidP="00C60967">
            <w:pPr>
              <w:ind w:left="0"/>
              <w:rPr>
                <w:kern w:val="24"/>
                <w:szCs w:val="20"/>
              </w:rPr>
            </w:pPr>
            <w:r>
              <w:rPr>
                <w:kern w:val="24"/>
                <w:szCs w:val="20"/>
              </w:rPr>
              <w:t>-</w:t>
            </w:r>
          </w:p>
        </w:tc>
      </w:tr>
    </w:tbl>
    <w:p w:rsidR="00962056" w:rsidRDefault="00962056" w:rsidP="005812B1"/>
    <w:p w:rsidR="00033769" w:rsidRDefault="00033769" w:rsidP="005812B1">
      <w:pPr>
        <w:sectPr w:rsidR="00033769" w:rsidSect="00116EA7">
          <w:pgSz w:w="16838" w:h="11906" w:orient="landscape" w:code="9"/>
          <w:pgMar w:top="720" w:right="244" w:bottom="720" w:left="244" w:header="289" w:footer="142" w:gutter="0"/>
          <w:cols w:space="720"/>
          <w:docGrid w:linePitch="360"/>
        </w:sectPr>
      </w:pPr>
    </w:p>
    <w:p w:rsidR="00FD0E5B" w:rsidRPr="00C80A66" w:rsidRDefault="00FD0E5B" w:rsidP="0027443F">
      <w:pPr>
        <w:pStyle w:val="Heading3"/>
        <w:rPr>
          <w:lang w:val="en-AU"/>
        </w:rPr>
      </w:pPr>
      <w:bookmarkStart w:id="192" w:name="_Toc468283855"/>
      <w:r>
        <w:rPr>
          <w:lang w:val="en-AU"/>
        </w:rPr>
        <w:lastRenderedPageBreak/>
        <w:t>Licensing for Non-Production</w:t>
      </w:r>
      <w:bookmarkEnd w:id="192"/>
    </w:p>
    <w:p w:rsidR="00FD0E5B" w:rsidRDefault="00FD0E5B" w:rsidP="00FD0E5B">
      <w:r>
        <w:t xml:space="preserve">As described in the table above, non-production is licensed via Microsoft Developer Network (MSDN) licenses. It is possible to create a separate Azure subscription marked as MSDN that gets a discount on running costs. </w:t>
      </w:r>
      <w:r w:rsidR="006F532A">
        <w:t>Microsoft recommend using the smallest number of subscriptions possible, expanding to multiple subscriptions only for special billing requirements that can’t be met with standard reports or tagging items, exceeding the limits for a single subscription, requiring administration separation that cannot be achieved via the built in RBAC controls, or to achieve a cheaper cost for non-production via an MSDN subscription.</w:t>
      </w:r>
    </w:p>
    <w:p w:rsidR="006F532A" w:rsidRPr="00C80A66" w:rsidRDefault="006F532A" w:rsidP="00FD0E5B">
      <w:r>
        <w:t>The largest cost that MSDN avoids is the cost of SQL Server and SharePoint Server licenses, and MSDN versions are installed in the Development and Test regions.</w:t>
      </w:r>
      <w:r w:rsidR="00E7612C">
        <w:t xml:space="preserve"> The main impact is on paying for Windows Server licenses, which is approximately 60% more expensive that the MSDN option. In the development environment, as servers run 15 hours a day, this results in approximately $1064 in monthly costs under a full subscription, compared to $902 for an MSDN subscription, resulting in approximately $160 per month. As the Test environment consists of twice the number of virtual machines, this saving can be doubled, resulting in $480 per month that could be saved if the Development and Test environments had an MSDN subscription. Out of the total monthly Azure spend of $27,000 per month, this would result in a 1.7% saving. </w:t>
      </w:r>
    </w:p>
    <w:p w:rsidR="00DA0F03" w:rsidRDefault="00DA0F03" w:rsidP="00DA0F03">
      <w:r>
        <w:t xml:space="preserve">The decision to use a single subscription was to keep management overheads down, as an Azure virtual network cannot span multiple subscriptions, and would require either additional copies of management servers (Windows Update, Active Directory), or routing between the two environments. The additional cost of these components would offset any potential saving by moving to a separate MSDN subscription for Development and Test. </w:t>
      </w:r>
    </w:p>
    <w:p w:rsidR="00962056" w:rsidRPr="00BF3FC8" w:rsidRDefault="00962056" w:rsidP="005812B1"/>
    <w:p w:rsidR="005812B1" w:rsidRPr="00424C9F" w:rsidRDefault="005812B1" w:rsidP="005812B1">
      <w:pPr>
        <w:pStyle w:val="Heading2"/>
        <w:rPr>
          <w:b/>
        </w:rPr>
      </w:pPr>
      <w:bookmarkStart w:id="193" w:name="_Toc434595736"/>
      <w:bookmarkStart w:id="194" w:name="_Toc468283856"/>
      <w:r>
        <w:t>Network View</w:t>
      </w:r>
      <w:bookmarkEnd w:id="193"/>
      <w:bookmarkEnd w:id="194"/>
    </w:p>
    <w:p w:rsidR="005812B1" w:rsidRDefault="005812B1" w:rsidP="005812B1">
      <w:pPr>
        <w:pStyle w:val="Heading3"/>
        <w:numPr>
          <w:ilvl w:val="2"/>
          <w:numId w:val="1"/>
        </w:numPr>
      </w:pPr>
      <w:bookmarkStart w:id="195" w:name="_Toc434595737"/>
      <w:bookmarkStart w:id="196" w:name="_Toc468283857"/>
      <w:r>
        <w:t>Connectivity</w:t>
      </w:r>
      <w:bookmarkEnd w:id="195"/>
      <w:bookmarkEnd w:id="196"/>
    </w:p>
    <w:p w:rsidR="005812B1" w:rsidRDefault="005812B1" w:rsidP="005812B1">
      <w:r>
        <w:t>The Azure platform provides multiple connectivity options for clients. As much as possible, the connectivity options employed for DAP will maintain a high separation of network connectivity between the DAP hosted solution and the PTV private networks. Options such as s</w:t>
      </w:r>
      <w:r w:rsidRPr="00CD1E99">
        <w:t xml:space="preserve">ite-to-site VPN over the Internet </w:t>
      </w:r>
      <w:r>
        <w:t xml:space="preserve">or ExpressRoute </w:t>
      </w:r>
      <w:r w:rsidRPr="00CD1E99">
        <w:t xml:space="preserve">as an extension of the </w:t>
      </w:r>
      <w:r>
        <w:t>PTV</w:t>
      </w:r>
      <w:r w:rsidRPr="00CD1E99">
        <w:t xml:space="preserve"> private network</w:t>
      </w:r>
      <w:r>
        <w:t xml:space="preserve"> will be employed as they become available but will be firewalled from PTV private networks.</w:t>
      </w:r>
    </w:p>
    <w:p w:rsidR="005812B1" w:rsidRDefault="005812B1" w:rsidP="005812B1">
      <w:r>
        <w:t>The following connectivity options will be provided for the DAP solution:</w:t>
      </w:r>
    </w:p>
    <w:p w:rsidR="005812B1" w:rsidRDefault="005812B1" w:rsidP="005812B1">
      <w:pPr>
        <w:pStyle w:val="ListBullet3"/>
      </w:pPr>
      <w:r>
        <w:t>Internet to DAP services</w:t>
      </w:r>
    </w:p>
    <w:p w:rsidR="005812B1" w:rsidRDefault="005812B1" w:rsidP="005812B1">
      <w:pPr>
        <w:pStyle w:val="ListBullet3"/>
      </w:pPr>
      <w:r>
        <w:t>Site-to-site VPN</w:t>
      </w:r>
    </w:p>
    <w:p w:rsidR="005812B1" w:rsidRDefault="005812B1" w:rsidP="005812B1">
      <w:pPr>
        <w:pStyle w:val="ListBullet3"/>
      </w:pPr>
      <w:r>
        <w:t>ExpressRoute to DAP services</w:t>
      </w:r>
    </w:p>
    <w:p w:rsidR="005812B1" w:rsidRDefault="005812B1" w:rsidP="005812B1">
      <w:r>
        <w:t>It was initially proposed that all PTV connectivity would be provided using the ExpressRoute transport. This will ensure that the quality of service for the connectivity to the DAP services can be controlled to a greater degree than when accessed over the Internet.</w:t>
      </w:r>
    </w:p>
    <w:p w:rsidR="005812B1" w:rsidRDefault="005812B1" w:rsidP="005812B1">
      <w:proofErr w:type="spellStart"/>
      <w:r>
        <w:t>CenITex</w:t>
      </w:r>
      <w:proofErr w:type="spellEnd"/>
      <w:r>
        <w:t xml:space="preserve"> is currently in the process of planning for the implementation of ExpressRoute connectivity for Victorian government agencies. This is expected to be available next year. Due to the security complexity associated with new network connections to the PTV network, the implementation of ExpressRoute for DAP will be postponed until the </w:t>
      </w:r>
      <w:proofErr w:type="spellStart"/>
      <w:r>
        <w:t>CenITex</w:t>
      </w:r>
      <w:proofErr w:type="spellEnd"/>
      <w:r>
        <w:t xml:space="preserve"> services can be leveraged. Initial connectivity to DAP will be provided over the internet with a site-to-site VPN being deployed over the course of the build phases. ExpressRoute will be deployed to replace the site-to-site VPN when it becomes available.</w:t>
      </w:r>
    </w:p>
    <w:p w:rsidR="005812B1" w:rsidRDefault="005812B1" w:rsidP="005812B1">
      <w:r>
        <w:t>The network connectivity use cases for the DAP solution will be as follows.</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126"/>
        <w:gridCol w:w="1868"/>
        <w:gridCol w:w="3461"/>
      </w:tblGrid>
      <w:tr w:rsidR="005812B1" w:rsidRPr="00B258C1" w:rsidTr="004F2019">
        <w:trPr>
          <w:cantSplit/>
          <w:tblHeader/>
        </w:trPr>
        <w:tc>
          <w:tcPr>
            <w:tcW w:w="2669" w:type="dxa"/>
            <w:shd w:val="clear" w:color="auto" w:fill="404040"/>
          </w:tcPr>
          <w:p w:rsidR="005812B1" w:rsidRDefault="005812B1" w:rsidP="004F2019">
            <w:pPr>
              <w:spacing w:after="0"/>
              <w:ind w:left="0"/>
              <w:jc w:val="center"/>
              <w:rPr>
                <w:color w:val="FFFFFF"/>
                <w:szCs w:val="20"/>
              </w:rPr>
            </w:pPr>
            <w:r>
              <w:rPr>
                <w:color w:val="FFFFFF"/>
                <w:szCs w:val="20"/>
              </w:rPr>
              <w:t>Role</w:t>
            </w:r>
          </w:p>
        </w:tc>
        <w:tc>
          <w:tcPr>
            <w:tcW w:w="2126" w:type="dxa"/>
            <w:shd w:val="clear" w:color="auto" w:fill="404040"/>
          </w:tcPr>
          <w:p w:rsidR="005812B1" w:rsidRPr="00B258C1" w:rsidRDefault="005812B1" w:rsidP="004F2019">
            <w:pPr>
              <w:spacing w:after="0"/>
              <w:ind w:left="0"/>
              <w:rPr>
                <w:color w:val="FFFFFF"/>
                <w:szCs w:val="20"/>
              </w:rPr>
            </w:pPr>
            <w:r>
              <w:rPr>
                <w:color w:val="FFFFFF"/>
                <w:szCs w:val="20"/>
              </w:rPr>
              <w:t>Transport (day 1)</w:t>
            </w:r>
          </w:p>
        </w:tc>
        <w:tc>
          <w:tcPr>
            <w:tcW w:w="1868" w:type="dxa"/>
            <w:shd w:val="clear" w:color="auto" w:fill="404040"/>
          </w:tcPr>
          <w:p w:rsidR="005812B1" w:rsidRDefault="005812B1" w:rsidP="004F2019">
            <w:pPr>
              <w:spacing w:after="0"/>
              <w:ind w:left="0"/>
              <w:rPr>
                <w:color w:val="FFFFFF"/>
                <w:szCs w:val="20"/>
              </w:rPr>
            </w:pPr>
            <w:r>
              <w:rPr>
                <w:color w:val="FFFFFF"/>
                <w:szCs w:val="20"/>
              </w:rPr>
              <w:t>Transport (future)</w:t>
            </w:r>
          </w:p>
        </w:tc>
        <w:tc>
          <w:tcPr>
            <w:tcW w:w="3461" w:type="dxa"/>
            <w:shd w:val="clear" w:color="auto" w:fill="404040"/>
          </w:tcPr>
          <w:p w:rsidR="005812B1" w:rsidRDefault="005812B1" w:rsidP="004F2019">
            <w:pPr>
              <w:spacing w:after="0"/>
              <w:ind w:left="0"/>
              <w:rPr>
                <w:color w:val="FFFFFF"/>
                <w:szCs w:val="20"/>
              </w:rPr>
            </w:pPr>
            <w:r>
              <w:rPr>
                <w:color w:val="FFFFFF"/>
                <w:szCs w:val="20"/>
              </w:rPr>
              <w:t>Service</w:t>
            </w:r>
          </w:p>
        </w:tc>
      </w:tr>
      <w:tr w:rsidR="005812B1" w:rsidRPr="00F57612" w:rsidTr="004F2019">
        <w:trPr>
          <w:cantSplit/>
        </w:trPr>
        <w:tc>
          <w:tcPr>
            <w:tcW w:w="2669" w:type="dxa"/>
          </w:tcPr>
          <w:p w:rsidR="005812B1" w:rsidRPr="00F57612" w:rsidRDefault="005812B1" w:rsidP="004F2019">
            <w:pPr>
              <w:spacing w:after="0"/>
              <w:ind w:left="0"/>
              <w:rPr>
                <w:szCs w:val="20"/>
              </w:rPr>
            </w:pPr>
            <w:r>
              <w:rPr>
                <w:szCs w:val="20"/>
              </w:rPr>
              <w:t>PTV users – internal</w:t>
            </w:r>
          </w:p>
        </w:tc>
        <w:tc>
          <w:tcPr>
            <w:tcW w:w="2126" w:type="dxa"/>
            <w:shd w:val="clear" w:color="auto" w:fill="auto"/>
          </w:tcPr>
          <w:p w:rsidR="005812B1" w:rsidRPr="00F57612" w:rsidRDefault="005812B1" w:rsidP="004F2019">
            <w:pPr>
              <w:spacing w:after="0"/>
              <w:ind w:left="0"/>
              <w:rPr>
                <w:szCs w:val="20"/>
              </w:rPr>
            </w:pPr>
            <w:r>
              <w:rPr>
                <w:szCs w:val="20"/>
              </w:rPr>
              <w:t>Internet</w:t>
            </w:r>
          </w:p>
        </w:tc>
        <w:tc>
          <w:tcPr>
            <w:tcW w:w="1868" w:type="dxa"/>
          </w:tcPr>
          <w:p w:rsidR="005812B1" w:rsidRDefault="005812B1" w:rsidP="004F2019">
            <w:pPr>
              <w:spacing w:after="0"/>
              <w:ind w:left="0"/>
              <w:rPr>
                <w:szCs w:val="20"/>
              </w:rPr>
            </w:pPr>
            <w:r>
              <w:rPr>
                <w:szCs w:val="20"/>
              </w:rPr>
              <w:t>Site-to-site VPN/ ExpressRoute</w:t>
            </w:r>
          </w:p>
        </w:tc>
        <w:tc>
          <w:tcPr>
            <w:tcW w:w="3461" w:type="dxa"/>
          </w:tcPr>
          <w:p w:rsidR="005812B1" w:rsidRDefault="005812B1" w:rsidP="004F2019">
            <w:pPr>
              <w:spacing w:after="0"/>
              <w:ind w:left="0"/>
              <w:rPr>
                <w:szCs w:val="20"/>
              </w:rPr>
            </w:pPr>
            <w:r>
              <w:rPr>
                <w:szCs w:val="20"/>
              </w:rPr>
              <w:t>Web services</w:t>
            </w:r>
          </w:p>
        </w:tc>
      </w:tr>
      <w:tr w:rsidR="005812B1" w:rsidRPr="00F57612" w:rsidTr="004F2019">
        <w:trPr>
          <w:cantSplit/>
        </w:trPr>
        <w:tc>
          <w:tcPr>
            <w:tcW w:w="2669" w:type="dxa"/>
          </w:tcPr>
          <w:p w:rsidR="005812B1" w:rsidRDefault="005812B1" w:rsidP="004F2019">
            <w:pPr>
              <w:spacing w:after="0"/>
              <w:ind w:left="0"/>
              <w:rPr>
                <w:szCs w:val="20"/>
              </w:rPr>
            </w:pPr>
            <w:r>
              <w:rPr>
                <w:szCs w:val="20"/>
              </w:rPr>
              <w:t>PTV ADA users - internal</w:t>
            </w:r>
          </w:p>
        </w:tc>
        <w:tc>
          <w:tcPr>
            <w:tcW w:w="2126" w:type="dxa"/>
            <w:shd w:val="clear" w:color="auto" w:fill="auto"/>
          </w:tcPr>
          <w:p w:rsidR="005812B1" w:rsidRPr="00F57612" w:rsidRDefault="005812B1" w:rsidP="004F2019">
            <w:pPr>
              <w:spacing w:after="0"/>
              <w:ind w:left="0"/>
              <w:rPr>
                <w:szCs w:val="20"/>
              </w:rPr>
            </w:pPr>
            <w:r>
              <w:rPr>
                <w:szCs w:val="20"/>
              </w:rPr>
              <w:t>Internet</w:t>
            </w:r>
          </w:p>
        </w:tc>
        <w:tc>
          <w:tcPr>
            <w:tcW w:w="1868" w:type="dxa"/>
          </w:tcPr>
          <w:p w:rsidR="005812B1" w:rsidRDefault="005812B1" w:rsidP="004F2019">
            <w:pPr>
              <w:spacing w:after="0"/>
              <w:ind w:left="0"/>
              <w:rPr>
                <w:szCs w:val="20"/>
              </w:rPr>
            </w:pPr>
            <w:r>
              <w:rPr>
                <w:szCs w:val="20"/>
              </w:rPr>
              <w:t>Site-to-site VPN/ ExpressRoute</w:t>
            </w:r>
          </w:p>
        </w:tc>
        <w:tc>
          <w:tcPr>
            <w:tcW w:w="3461" w:type="dxa"/>
          </w:tcPr>
          <w:p w:rsidR="005812B1" w:rsidRDefault="005812B1" w:rsidP="004F2019">
            <w:pPr>
              <w:spacing w:after="0"/>
              <w:ind w:left="0"/>
              <w:rPr>
                <w:szCs w:val="20"/>
              </w:rPr>
            </w:pPr>
            <w:r>
              <w:rPr>
                <w:szCs w:val="20"/>
              </w:rPr>
              <w:t>Web services</w:t>
            </w:r>
          </w:p>
          <w:p w:rsidR="005812B1" w:rsidRDefault="005812B1" w:rsidP="004F2019">
            <w:pPr>
              <w:spacing w:after="0"/>
              <w:ind w:left="0"/>
              <w:rPr>
                <w:szCs w:val="20"/>
              </w:rPr>
            </w:pPr>
            <w:r>
              <w:rPr>
                <w:szCs w:val="20"/>
              </w:rPr>
              <w:t>Remote desktop services</w:t>
            </w:r>
          </w:p>
        </w:tc>
      </w:tr>
      <w:tr w:rsidR="005812B1" w:rsidRPr="00F57612" w:rsidTr="004F2019">
        <w:trPr>
          <w:cantSplit/>
        </w:trPr>
        <w:tc>
          <w:tcPr>
            <w:tcW w:w="2669" w:type="dxa"/>
          </w:tcPr>
          <w:p w:rsidR="005812B1" w:rsidRDefault="005812B1" w:rsidP="004F2019">
            <w:pPr>
              <w:spacing w:after="0"/>
              <w:ind w:left="0"/>
              <w:rPr>
                <w:szCs w:val="20"/>
              </w:rPr>
            </w:pPr>
            <w:r>
              <w:rPr>
                <w:szCs w:val="20"/>
              </w:rPr>
              <w:t>PTV operators</w:t>
            </w:r>
          </w:p>
        </w:tc>
        <w:tc>
          <w:tcPr>
            <w:tcW w:w="2126" w:type="dxa"/>
            <w:shd w:val="clear" w:color="auto" w:fill="auto"/>
          </w:tcPr>
          <w:p w:rsidR="005812B1" w:rsidRDefault="005812B1" w:rsidP="004F2019">
            <w:pPr>
              <w:spacing w:after="0"/>
              <w:ind w:left="0"/>
              <w:rPr>
                <w:szCs w:val="20"/>
              </w:rPr>
            </w:pPr>
            <w:r>
              <w:rPr>
                <w:szCs w:val="20"/>
              </w:rPr>
              <w:t>Internet</w:t>
            </w:r>
          </w:p>
        </w:tc>
        <w:tc>
          <w:tcPr>
            <w:tcW w:w="1868" w:type="dxa"/>
          </w:tcPr>
          <w:p w:rsidR="005812B1" w:rsidRDefault="005812B1" w:rsidP="004F2019">
            <w:pPr>
              <w:spacing w:after="0"/>
              <w:ind w:left="0"/>
              <w:rPr>
                <w:szCs w:val="20"/>
              </w:rPr>
            </w:pPr>
            <w:r>
              <w:rPr>
                <w:szCs w:val="20"/>
              </w:rPr>
              <w:t>Internet</w:t>
            </w:r>
          </w:p>
        </w:tc>
        <w:tc>
          <w:tcPr>
            <w:tcW w:w="3461" w:type="dxa"/>
          </w:tcPr>
          <w:p w:rsidR="005812B1" w:rsidRDefault="005812B1" w:rsidP="004F2019">
            <w:pPr>
              <w:spacing w:after="0"/>
              <w:ind w:left="0"/>
              <w:rPr>
                <w:szCs w:val="20"/>
              </w:rPr>
            </w:pPr>
            <w:r>
              <w:rPr>
                <w:szCs w:val="20"/>
              </w:rPr>
              <w:t>Web services data transfers</w:t>
            </w:r>
          </w:p>
        </w:tc>
      </w:tr>
      <w:tr w:rsidR="005812B1" w:rsidRPr="00F57612" w:rsidTr="004F2019">
        <w:trPr>
          <w:cantSplit/>
        </w:trPr>
        <w:tc>
          <w:tcPr>
            <w:tcW w:w="2669" w:type="dxa"/>
          </w:tcPr>
          <w:p w:rsidR="005812B1" w:rsidRDefault="005812B1" w:rsidP="004F2019">
            <w:pPr>
              <w:spacing w:after="0"/>
              <w:ind w:left="0"/>
              <w:rPr>
                <w:szCs w:val="20"/>
              </w:rPr>
            </w:pPr>
            <w:r>
              <w:rPr>
                <w:szCs w:val="20"/>
              </w:rPr>
              <w:t>Third-party data sources</w:t>
            </w:r>
          </w:p>
        </w:tc>
        <w:tc>
          <w:tcPr>
            <w:tcW w:w="2126" w:type="dxa"/>
            <w:shd w:val="clear" w:color="auto" w:fill="auto"/>
          </w:tcPr>
          <w:p w:rsidR="005812B1" w:rsidRDefault="005812B1" w:rsidP="004F2019">
            <w:pPr>
              <w:spacing w:after="0"/>
              <w:ind w:left="0"/>
              <w:rPr>
                <w:szCs w:val="20"/>
              </w:rPr>
            </w:pPr>
            <w:r>
              <w:rPr>
                <w:szCs w:val="20"/>
              </w:rPr>
              <w:t>Internet</w:t>
            </w:r>
          </w:p>
        </w:tc>
        <w:tc>
          <w:tcPr>
            <w:tcW w:w="1868" w:type="dxa"/>
          </w:tcPr>
          <w:p w:rsidR="005812B1" w:rsidRDefault="005812B1" w:rsidP="004F2019">
            <w:pPr>
              <w:spacing w:after="0"/>
              <w:ind w:left="0"/>
              <w:rPr>
                <w:szCs w:val="20"/>
              </w:rPr>
            </w:pPr>
            <w:r>
              <w:rPr>
                <w:szCs w:val="20"/>
              </w:rPr>
              <w:t>Internet</w:t>
            </w:r>
          </w:p>
        </w:tc>
        <w:tc>
          <w:tcPr>
            <w:tcW w:w="3461" w:type="dxa"/>
          </w:tcPr>
          <w:p w:rsidR="005812B1" w:rsidRDefault="005812B1" w:rsidP="004F2019">
            <w:pPr>
              <w:spacing w:after="0"/>
              <w:ind w:left="0"/>
              <w:rPr>
                <w:szCs w:val="20"/>
              </w:rPr>
            </w:pPr>
            <w:r>
              <w:rPr>
                <w:szCs w:val="20"/>
              </w:rPr>
              <w:t>Web services or FTPS data transfers</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20</w:t>
      </w:r>
      <w:r w:rsidRPr="005207C1">
        <w:rPr>
          <w:b/>
        </w:rPr>
        <w:fldChar w:fldCharType="end"/>
      </w:r>
      <w:r w:rsidRPr="005207C1">
        <w:rPr>
          <w:b/>
        </w:rPr>
        <w:t xml:space="preserve"> </w:t>
      </w:r>
      <w:r>
        <w:rPr>
          <w:b/>
        </w:rPr>
        <w:t>Network connectivity use cases</w:t>
      </w:r>
    </w:p>
    <w:p w:rsidR="005812B1" w:rsidRDefault="005812B1" w:rsidP="005812B1">
      <w:r>
        <w:lastRenderedPageBreak/>
        <w:t>An overview of the network connectivity for the DAP solution is as follows.</w:t>
      </w:r>
    </w:p>
    <w:p w:rsidR="005812B1" w:rsidRDefault="005812B1" w:rsidP="005812B1">
      <w:r>
        <w:rPr>
          <w:noProof/>
          <w:lang w:val="en-AU" w:eastAsia="en-AU"/>
        </w:rPr>
        <w:drawing>
          <wp:inline distT="0" distB="0" distL="0" distR="0" wp14:anchorId="1A20552D" wp14:editId="65706434">
            <wp:extent cx="6635115" cy="3147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35115" cy="3147695"/>
                    </a:xfrm>
                    <a:prstGeom prst="rect">
                      <a:avLst/>
                    </a:prstGeom>
                    <a:noFill/>
                    <a:ln>
                      <a:noFill/>
                    </a:ln>
                  </pic:spPr>
                </pic:pic>
              </a:graphicData>
            </a:graphic>
          </wp:inline>
        </w:drawing>
      </w:r>
    </w:p>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21</w:t>
      </w:r>
      <w:r w:rsidRPr="005207C1">
        <w:rPr>
          <w:b/>
        </w:rPr>
        <w:fldChar w:fldCharType="end"/>
      </w:r>
      <w:r w:rsidRPr="005207C1">
        <w:rPr>
          <w:b/>
        </w:rPr>
        <w:t xml:space="preserve"> </w:t>
      </w:r>
      <w:r>
        <w:rPr>
          <w:b/>
        </w:rPr>
        <w:t>Network connectivity overview</w:t>
      </w:r>
    </w:p>
    <w:p w:rsidR="005812B1" w:rsidRDefault="005812B1" w:rsidP="005812B1"/>
    <w:p w:rsidR="005812B1" w:rsidRDefault="005812B1" w:rsidP="005812B1">
      <w:pPr>
        <w:pStyle w:val="Heading4"/>
        <w:numPr>
          <w:ilvl w:val="3"/>
          <w:numId w:val="1"/>
        </w:numPr>
      </w:pPr>
      <w:r>
        <w:t>ExpressRoute</w:t>
      </w:r>
    </w:p>
    <w:p w:rsidR="005812B1" w:rsidRDefault="005812B1" w:rsidP="005812B1">
      <w:r>
        <w:t xml:space="preserve">This will be provided as a future connection option once </w:t>
      </w:r>
      <w:proofErr w:type="spellStart"/>
      <w:r>
        <w:t>CenITex</w:t>
      </w:r>
      <w:proofErr w:type="spellEnd"/>
      <w:r>
        <w:t xml:space="preserve"> provide this as a shared service to the Victorian Government.</w:t>
      </w:r>
    </w:p>
    <w:p w:rsidR="005812B1" w:rsidRDefault="005812B1" w:rsidP="005812B1">
      <w:r>
        <w:t>ExpressRoute utilises fibre connections provided by telecommunications providers to provide point to point connections between Azure subscribers’ local networks and the Azure data centres. These connections are configured by Microsoft to provide direct internal connections to Office 365, Azure PaaS services and the Azure subscriber’s IaaS networks. ExpressRoute subscribers can choose which of these connections (</w:t>
      </w:r>
      <w:proofErr w:type="spellStart"/>
      <w:r>
        <w:t>peerings</w:t>
      </w:r>
      <w:proofErr w:type="spellEnd"/>
      <w:r>
        <w:t>) to connect but in the case of a shared ExpressRoute connection all IaaS subscriptions using the same circuit are able to communicate with each other.</w:t>
      </w:r>
    </w:p>
    <w:p w:rsidR="005812B1" w:rsidRDefault="005812B1" w:rsidP="005812B1">
      <w:r>
        <w:t xml:space="preserve">It is anticipated that </w:t>
      </w:r>
      <w:proofErr w:type="spellStart"/>
      <w:r>
        <w:t>CenITex</w:t>
      </w:r>
      <w:proofErr w:type="spellEnd"/>
      <w:r>
        <w:t xml:space="preserve"> will require specific routes and services to be configured to prevent this happening. However, these requirements will not be known until </w:t>
      </w:r>
      <w:proofErr w:type="spellStart"/>
      <w:r>
        <w:t>CenITex</w:t>
      </w:r>
      <w:proofErr w:type="spellEnd"/>
      <w:r>
        <w:t xml:space="preserve"> have completed the ExpressRoute deployment.</w:t>
      </w:r>
    </w:p>
    <w:p w:rsidR="005812B1" w:rsidRDefault="005812B1" w:rsidP="005812B1">
      <w:r>
        <w:t>This document will be updated to reflect these requirements once they are known.</w:t>
      </w:r>
    </w:p>
    <w:p w:rsidR="005812B1" w:rsidRDefault="005812B1" w:rsidP="005812B1"/>
    <w:p w:rsidR="005812B1" w:rsidRDefault="005812B1" w:rsidP="005812B1">
      <w:pPr>
        <w:pStyle w:val="Heading4"/>
        <w:numPr>
          <w:ilvl w:val="3"/>
          <w:numId w:val="1"/>
        </w:numPr>
      </w:pPr>
      <w:r>
        <w:t>Remote Desktop Services</w:t>
      </w:r>
    </w:p>
    <w:p w:rsidR="005812B1" w:rsidRDefault="005812B1" w:rsidP="005812B1">
      <w:r>
        <w:t>Secure desktop access to the DAP environment will be provided using Windows Remote Desktop Services Gateway and Windows Remote Desktop Session Hosts. This will allow PTV users to initiate secure remote desktop sessions from the PTV internal network using https. Initially this connectivity will be over the Internet. In the future, this will be delivered over ExpressRoute. Any future access to the Remote Desktop environment for external users will be provided over the internet using the same https connection.</w:t>
      </w:r>
    </w:p>
    <w:p w:rsidR="005812B1" w:rsidRDefault="005812B1" w:rsidP="005812B1">
      <w:pPr>
        <w:keepNext/>
        <w:keepLines/>
        <w:ind w:left="431"/>
      </w:pPr>
      <w:r>
        <w:rPr>
          <w:noProof/>
          <w:lang w:val="en-AU" w:eastAsia="en-AU"/>
        </w:rPr>
        <w:lastRenderedPageBreak/>
        <w:drawing>
          <wp:inline distT="0" distB="0" distL="0" distR="0" wp14:anchorId="23C11C53" wp14:editId="4268522D">
            <wp:extent cx="6647180" cy="4149725"/>
            <wp:effectExtent l="0" t="0" r="127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7180" cy="4149725"/>
                    </a:xfrm>
                    <a:prstGeom prst="rect">
                      <a:avLst/>
                    </a:prstGeom>
                    <a:noFill/>
                    <a:ln>
                      <a:noFill/>
                    </a:ln>
                  </pic:spPr>
                </pic:pic>
              </a:graphicData>
            </a:graphic>
          </wp:inline>
        </w:drawing>
      </w:r>
    </w:p>
    <w:p w:rsidR="005812B1" w:rsidRPr="005207C1" w:rsidRDefault="005812B1" w:rsidP="005812B1">
      <w:pPr>
        <w:keepNext/>
        <w:keepLines/>
        <w:ind w:left="431"/>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22</w:t>
      </w:r>
      <w:r w:rsidRPr="005207C1">
        <w:rPr>
          <w:b/>
        </w:rPr>
        <w:fldChar w:fldCharType="end"/>
      </w:r>
      <w:r w:rsidRPr="005207C1">
        <w:rPr>
          <w:b/>
        </w:rPr>
        <w:t xml:space="preserve"> </w:t>
      </w:r>
      <w:r>
        <w:rPr>
          <w:b/>
        </w:rPr>
        <w:t>Remote desktop connectivity - PTV</w:t>
      </w:r>
    </w:p>
    <w:p w:rsidR="005812B1" w:rsidRDefault="005812B1" w:rsidP="005812B1">
      <w:r>
        <w:t xml:space="preserve">Similarly, CGI will use secure remote desktop services to administrator and support the DAP environment. Internally within CGI, this access is delivered using an SSL gateway hosted in our isolated </w:t>
      </w:r>
      <w:proofErr w:type="spellStart"/>
      <w:r>
        <w:t>ServiceHUB</w:t>
      </w:r>
      <w:proofErr w:type="spellEnd"/>
      <w:r>
        <w:t xml:space="preserve"> support environment. This ensures a high degree of separation between CGI corporate networks and the client networks that CGI support.</w:t>
      </w:r>
    </w:p>
    <w:p w:rsidR="005812B1" w:rsidRDefault="005812B1" w:rsidP="005812B1">
      <w:pPr>
        <w:keepNext/>
        <w:keepLines/>
        <w:ind w:left="431"/>
      </w:pPr>
      <w:r w:rsidRPr="004A6BD8">
        <w:rPr>
          <w:noProof/>
          <w:lang w:val="en-AU" w:eastAsia="en-AU"/>
        </w:rPr>
        <w:drawing>
          <wp:inline distT="0" distB="0" distL="0" distR="0" wp14:anchorId="372560C4" wp14:editId="2FFDFF91">
            <wp:extent cx="6645910" cy="23270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2327085"/>
                    </a:xfrm>
                    <a:prstGeom prst="rect">
                      <a:avLst/>
                    </a:prstGeom>
                    <a:noFill/>
                    <a:ln>
                      <a:noFill/>
                    </a:ln>
                  </pic:spPr>
                </pic:pic>
              </a:graphicData>
            </a:graphic>
          </wp:inline>
        </w:drawing>
      </w:r>
    </w:p>
    <w:p w:rsidR="005812B1" w:rsidRPr="005207C1" w:rsidRDefault="005812B1" w:rsidP="005812B1">
      <w:pPr>
        <w:keepNext/>
        <w:keepLines/>
        <w:ind w:left="431"/>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23</w:t>
      </w:r>
      <w:r w:rsidRPr="005207C1">
        <w:rPr>
          <w:b/>
        </w:rPr>
        <w:fldChar w:fldCharType="end"/>
      </w:r>
      <w:r w:rsidRPr="005207C1">
        <w:rPr>
          <w:b/>
        </w:rPr>
        <w:t xml:space="preserve"> </w:t>
      </w:r>
      <w:r>
        <w:rPr>
          <w:b/>
        </w:rPr>
        <w:t>Remote desktop connectivity – CGI support</w:t>
      </w:r>
    </w:p>
    <w:p w:rsidR="005812B1" w:rsidRDefault="005812B1" w:rsidP="005812B1"/>
    <w:p w:rsidR="005812B1" w:rsidRDefault="005812B1" w:rsidP="005812B1">
      <w:pPr>
        <w:pStyle w:val="Heading3"/>
        <w:numPr>
          <w:ilvl w:val="2"/>
          <w:numId w:val="1"/>
        </w:numPr>
      </w:pPr>
      <w:bookmarkStart w:id="197" w:name="_Toc434595738"/>
      <w:bookmarkStart w:id="198" w:name="_Toc468283858"/>
      <w:r>
        <w:t>Data Transfers</w:t>
      </w:r>
      <w:bookmarkEnd w:id="197"/>
      <w:bookmarkEnd w:id="198"/>
    </w:p>
    <w:p w:rsidR="005812B1" w:rsidRDefault="005812B1" w:rsidP="005812B1">
      <w:r>
        <w:t>There will be two use cases for network connectivity for data transfers:</w:t>
      </w:r>
    </w:p>
    <w:p w:rsidR="005812B1" w:rsidRDefault="005812B1" w:rsidP="005812B1">
      <w:pPr>
        <w:pStyle w:val="ListBullet3"/>
      </w:pPr>
      <w:r>
        <w:t>Programmed transfers to Azure Storage Accounts</w:t>
      </w:r>
    </w:p>
    <w:p w:rsidR="005812B1" w:rsidRDefault="005812B1" w:rsidP="005812B1">
      <w:pPr>
        <w:pStyle w:val="ListBullet3"/>
      </w:pPr>
      <w:r>
        <w:t>Interactive transfers using FTPS</w:t>
      </w:r>
    </w:p>
    <w:p w:rsidR="005812B1" w:rsidRDefault="005812B1" w:rsidP="005812B1">
      <w:r>
        <w:lastRenderedPageBreak/>
        <w:t>For trusted data transfers from PTV to the Data Lake, direct transfers to Azure Storage accounts will be utilised. Initially the transport will be https over the Internet with the option to move to ExpressRoute in the future.</w:t>
      </w:r>
    </w:p>
    <w:p w:rsidR="005812B1" w:rsidRDefault="005812B1" w:rsidP="005812B1">
      <w:pPr>
        <w:keepNext/>
        <w:keepLines/>
        <w:ind w:left="431"/>
      </w:pPr>
      <w:r w:rsidRPr="00D50C8F">
        <w:rPr>
          <w:noProof/>
          <w:lang w:val="en-AU" w:eastAsia="en-AU"/>
        </w:rPr>
        <w:drawing>
          <wp:inline distT="0" distB="0" distL="0" distR="0" wp14:anchorId="3E4238A4" wp14:editId="0D83B2B0">
            <wp:extent cx="6645910" cy="164361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1643612"/>
                    </a:xfrm>
                    <a:prstGeom prst="rect">
                      <a:avLst/>
                    </a:prstGeom>
                    <a:noFill/>
                    <a:ln>
                      <a:noFill/>
                    </a:ln>
                  </pic:spPr>
                </pic:pic>
              </a:graphicData>
            </a:graphic>
          </wp:inline>
        </w:drawing>
      </w:r>
    </w:p>
    <w:p w:rsidR="005812B1" w:rsidRPr="005207C1" w:rsidRDefault="005812B1" w:rsidP="005812B1">
      <w:pPr>
        <w:keepNext/>
        <w:keepLines/>
        <w:ind w:left="431"/>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24</w:t>
      </w:r>
      <w:r w:rsidRPr="005207C1">
        <w:rPr>
          <w:b/>
        </w:rPr>
        <w:fldChar w:fldCharType="end"/>
      </w:r>
      <w:r w:rsidRPr="005207C1">
        <w:rPr>
          <w:b/>
        </w:rPr>
        <w:t xml:space="preserve"> </w:t>
      </w:r>
      <w:r>
        <w:rPr>
          <w:b/>
        </w:rPr>
        <w:t>Data transfer connectivity – storage accounts</w:t>
      </w:r>
    </w:p>
    <w:p w:rsidR="005812B1" w:rsidRDefault="005812B1" w:rsidP="005812B1">
      <w:r>
        <w:t>For interactive data transfers from third parties, a secure FTP server will be hosted as an Azure VM. This will use Azure File shared storage to enable the data to be transferred within the DAP environment to the Data Lake. The FTPS service will be published using a reserved IP and accessible via a known URL.</w:t>
      </w:r>
    </w:p>
    <w:p w:rsidR="005812B1" w:rsidRDefault="005812B1" w:rsidP="005812B1">
      <w:pPr>
        <w:keepNext/>
        <w:keepLines/>
        <w:ind w:left="431"/>
      </w:pPr>
      <w:r w:rsidRPr="006431E5">
        <w:rPr>
          <w:noProof/>
          <w:lang w:val="en-AU" w:eastAsia="en-AU"/>
        </w:rPr>
        <w:drawing>
          <wp:inline distT="0" distB="0" distL="0" distR="0" wp14:anchorId="106ACBE1" wp14:editId="6C1C2438">
            <wp:extent cx="6645910" cy="27298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2729825"/>
                    </a:xfrm>
                    <a:prstGeom prst="rect">
                      <a:avLst/>
                    </a:prstGeom>
                    <a:noFill/>
                    <a:ln>
                      <a:noFill/>
                    </a:ln>
                  </pic:spPr>
                </pic:pic>
              </a:graphicData>
            </a:graphic>
          </wp:inline>
        </w:drawing>
      </w:r>
    </w:p>
    <w:p w:rsidR="005812B1" w:rsidRPr="005207C1" w:rsidRDefault="005812B1" w:rsidP="005812B1">
      <w:pPr>
        <w:keepNext/>
        <w:keepLines/>
        <w:ind w:left="431"/>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25</w:t>
      </w:r>
      <w:r w:rsidRPr="005207C1">
        <w:rPr>
          <w:b/>
        </w:rPr>
        <w:fldChar w:fldCharType="end"/>
      </w:r>
      <w:r w:rsidRPr="005207C1">
        <w:rPr>
          <w:b/>
        </w:rPr>
        <w:t xml:space="preserve"> </w:t>
      </w:r>
      <w:r>
        <w:rPr>
          <w:b/>
        </w:rPr>
        <w:t>Data transfer connectivity – FTPS</w:t>
      </w:r>
    </w:p>
    <w:p w:rsidR="005812B1" w:rsidRPr="00170B54" w:rsidRDefault="005812B1" w:rsidP="005812B1"/>
    <w:p w:rsidR="005812B1" w:rsidRDefault="005812B1" w:rsidP="005812B1">
      <w:pPr>
        <w:pStyle w:val="Heading3"/>
        <w:numPr>
          <w:ilvl w:val="2"/>
          <w:numId w:val="1"/>
        </w:numPr>
      </w:pPr>
      <w:bookmarkStart w:id="199" w:name="_Toc434595739"/>
      <w:bookmarkStart w:id="200" w:name="_Toc468283859"/>
      <w:r>
        <w:t>Network Topology</w:t>
      </w:r>
      <w:bookmarkEnd w:id="199"/>
      <w:bookmarkEnd w:id="200"/>
    </w:p>
    <w:p w:rsidR="005812B1" w:rsidRDefault="005812B1" w:rsidP="005812B1">
      <w:r>
        <w:t>The DAP solution within the Azure Infrastructure Services hosted environment will be deployed using a single Azure virtual network (</w:t>
      </w:r>
      <w:proofErr w:type="spellStart"/>
      <w:r>
        <w:t>VNet</w:t>
      </w:r>
      <w:proofErr w:type="spellEnd"/>
      <w:r>
        <w:t>). This will be divided into a classic three tier network topology for web, application and database. The network will be further separated for dev, test and production environments. Each network will have a network access policy applied using Azure network security groups. This will allow network traffic to be restricted between each network zone.</w:t>
      </w:r>
    </w:p>
    <w:p w:rsidR="005812B1" w:rsidRDefault="005812B1" w:rsidP="005812B1">
      <w:r>
        <w:t>Azure PaaS applications and storage services will be separately consumed from the Azure fabric.</w:t>
      </w:r>
    </w:p>
    <w:p w:rsidR="005812B1" w:rsidRDefault="005812B1" w:rsidP="005812B1">
      <w:r>
        <w:t>The networks to be created are as follows.</w:t>
      </w:r>
    </w:p>
    <w:tbl>
      <w:tblPr>
        <w:tblW w:w="1004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2268"/>
        <w:gridCol w:w="5528"/>
      </w:tblGrid>
      <w:tr w:rsidR="005812B1" w:rsidRPr="00B258C1" w:rsidTr="004F2019">
        <w:trPr>
          <w:cantSplit/>
          <w:tblHeader/>
        </w:trPr>
        <w:tc>
          <w:tcPr>
            <w:tcW w:w="2244" w:type="dxa"/>
            <w:shd w:val="clear" w:color="auto" w:fill="404040"/>
          </w:tcPr>
          <w:p w:rsidR="005812B1" w:rsidRDefault="005812B1" w:rsidP="004F2019">
            <w:pPr>
              <w:keepNext/>
              <w:keepLines/>
              <w:spacing w:after="0"/>
              <w:ind w:left="0"/>
              <w:jc w:val="center"/>
              <w:rPr>
                <w:color w:val="FFFFFF"/>
                <w:szCs w:val="20"/>
              </w:rPr>
            </w:pPr>
            <w:r>
              <w:rPr>
                <w:color w:val="FFFFFF"/>
                <w:szCs w:val="20"/>
              </w:rPr>
              <w:t>Fabric/Virtual Network</w:t>
            </w:r>
          </w:p>
        </w:tc>
        <w:tc>
          <w:tcPr>
            <w:tcW w:w="2268" w:type="dxa"/>
            <w:shd w:val="clear" w:color="auto" w:fill="404040"/>
          </w:tcPr>
          <w:p w:rsidR="005812B1" w:rsidRPr="00B258C1" w:rsidRDefault="005812B1" w:rsidP="004F2019">
            <w:pPr>
              <w:keepNext/>
              <w:keepLines/>
              <w:spacing w:after="0"/>
              <w:ind w:left="0"/>
              <w:rPr>
                <w:color w:val="FFFFFF"/>
                <w:szCs w:val="20"/>
              </w:rPr>
            </w:pPr>
            <w:r>
              <w:rPr>
                <w:color w:val="FFFFFF"/>
                <w:szCs w:val="20"/>
              </w:rPr>
              <w:t>Subnet</w:t>
            </w:r>
          </w:p>
        </w:tc>
        <w:tc>
          <w:tcPr>
            <w:tcW w:w="5528" w:type="dxa"/>
            <w:shd w:val="clear" w:color="auto" w:fill="404040"/>
          </w:tcPr>
          <w:p w:rsidR="005812B1" w:rsidRDefault="005812B1" w:rsidP="004F2019">
            <w:pPr>
              <w:keepNext/>
              <w:keepLines/>
              <w:spacing w:after="0"/>
              <w:ind w:left="0"/>
              <w:rPr>
                <w:color w:val="FFFFFF"/>
                <w:szCs w:val="20"/>
              </w:rPr>
            </w:pPr>
            <w:r>
              <w:rPr>
                <w:color w:val="FFFFFF"/>
                <w:szCs w:val="20"/>
              </w:rPr>
              <w:t>Purpose</w:t>
            </w:r>
          </w:p>
        </w:tc>
      </w:tr>
      <w:tr w:rsidR="005812B1" w:rsidRPr="00F57612" w:rsidTr="004F2019">
        <w:trPr>
          <w:cantSplit/>
        </w:trPr>
        <w:tc>
          <w:tcPr>
            <w:tcW w:w="2244" w:type="dxa"/>
          </w:tcPr>
          <w:p w:rsidR="005812B1" w:rsidRPr="00F57612" w:rsidRDefault="005812B1" w:rsidP="004F2019">
            <w:pPr>
              <w:keepNext/>
              <w:keepLines/>
              <w:spacing w:after="0"/>
              <w:ind w:left="0"/>
              <w:rPr>
                <w:szCs w:val="20"/>
              </w:rPr>
            </w:pPr>
            <w:r>
              <w:rPr>
                <w:szCs w:val="20"/>
              </w:rPr>
              <w:t>Azure Support Services</w:t>
            </w:r>
          </w:p>
        </w:tc>
        <w:tc>
          <w:tcPr>
            <w:tcW w:w="2268" w:type="dxa"/>
            <w:shd w:val="clear" w:color="auto" w:fill="auto"/>
          </w:tcPr>
          <w:p w:rsidR="005812B1" w:rsidRPr="00F57612" w:rsidRDefault="005812B1" w:rsidP="004F2019">
            <w:pPr>
              <w:keepNext/>
              <w:keepLines/>
              <w:spacing w:after="0"/>
              <w:ind w:left="0"/>
              <w:rPr>
                <w:szCs w:val="20"/>
              </w:rPr>
            </w:pPr>
            <w:r>
              <w:rPr>
                <w:szCs w:val="20"/>
              </w:rPr>
              <w:t>Azure Support Services</w:t>
            </w:r>
          </w:p>
        </w:tc>
        <w:tc>
          <w:tcPr>
            <w:tcW w:w="5528" w:type="dxa"/>
          </w:tcPr>
          <w:p w:rsidR="005812B1" w:rsidRDefault="005812B1" w:rsidP="004F2019">
            <w:pPr>
              <w:keepNext/>
              <w:keepLines/>
              <w:spacing w:after="0"/>
              <w:ind w:left="0"/>
              <w:rPr>
                <w:szCs w:val="20"/>
              </w:rPr>
            </w:pPr>
            <w:r>
              <w:rPr>
                <w:szCs w:val="20"/>
              </w:rPr>
              <w:t>Azure Active Directory</w:t>
            </w:r>
          </w:p>
        </w:tc>
      </w:tr>
      <w:tr w:rsidR="005812B1" w:rsidRPr="00F57612" w:rsidTr="004F2019">
        <w:trPr>
          <w:cantSplit/>
        </w:trPr>
        <w:tc>
          <w:tcPr>
            <w:tcW w:w="2244" w:type="dxa"/>
          </w:tcPr>
          <w:p w:rsidR="005812B1" w:rsidRPr="00F57612" w:rsidRDefault="005812B1" w:rsidP="004F2019">
            <w:pPr>
              <w:spacing w:after="0"/>
              <w:ind w:left="0"/>
              <w:rPr>
                <w:szCs w:val="20"/>
              </w:rPr>
            </w:pPr>
            <w:r>
              <w:rPr>
                <w:szCs w:val="20"/>
              </w:rPr>
              <w:t>Azure PaaS</w:t>
            </w:r>
          </w:p>
        </w:tc>
        <w:tc>
          <w:tcPr>
            <w:tcW w:w="2268" w:type="dxa"/>
            <w:shd w:val="clear" w:color="auto" w:fill="auto"/>
          </w:tcPr>
          <w:p w:rsidR="005812B1" w:rsidRPr="00F57612" w:rsidRDefault="005812B1" w:rsidP="004F2019">
            <w:pPr>
              <w:spacing w:after="0"/>
              <w:ind w:left="0"/>
              <w:rPr>
                <w:szCs w:val="20"/>
              </w:rPr>
            </w:pPr>
            <w:r>
              <w:rPr>
                <w:szCs w:val="20"/>
              </w:rPr>
              <w:t>Azure PaaS</w:t>
            </w:r>
          </w:p>
        </w:tc>
        <w:tc>
          <w:tcPr>
            <w:tcW w:w="5528" w:type="dxa"/>
          </w:tcPr>
          <w:p w:rsidR="005812B1" w:rsidRDefault="005812B1" w:rsidP="004F2019">
            <w:pPr>
              <w:spacing w:after="0"/>
              <w:ind w:left="0"/>
              <w:rPr>
                <w:szCs w:val="20"/>
              </w:rPr>
            </w:pPr>
            <w:r>
              <w:rPr>
                <w:szCs w:val="20"/>
              </w:rPr>
              <w:t>Shared service instances for SQL data warehouse, HD Insight, Cloud Services</w:t>
            </w:r>
          </w:p>
        </w:tc>
      </w:tr>
      <w:tr w:rsidR="005812B1" w:rsidRPr="00F57612" w:rsidTr="004F2019">
        <w:trPr>
          <w:cantSplit/>
        </w:trPr>
        <w:tc>
          <w:tcPr>
            <w:tcW w:w="2244" w:type="dxa"/>
            <w:vMerge w:val="restart"/>
          </w:tcPr>
          <w:p w:rsidR="005812B1" w:rsidRDefault="005812B1" w:rsidP="00FD17EE">
            <w:pPr>
              <w:spacing w:after="0"/>
              <w:ind w:left="0"/>
              <w:rPr>
                <w:szCs w:val="20"/>
              </w:rPr>
            </w:pPr>
            <w:r>
              <w:rPr>
                <w:szCs w:val="20"/>
              </w:rPr>
              <w:t xml:space="preserve">DAP </w:t>
            </w:r>
            <w:proofErr w:type="spellStart"/>
            <w:r>
              <w:rPr>
                <w:szCs w:val="20"/>
              </w:rPr>
              <w:t>VNet</w:t>
            </w:r>
            <w:proofErr w:type="spellEnd"/>
            <w:r w:rsidR="00A20620">
              <w:rPr>
                <w:szCs w:val="20"/>
              </w:rPr>
              <w:t xml:space="preserve"> (Single </w:t>
            </w:r>
            <w:proofErr w:type="spellStart"/>
            <w:r w:rsidR="00A20620">
              <w:rPr>
                <w:szCs w:val="20"/>
              </w:rPr>
              <w:t>VNet</w:t>
            </w:r>
            <w:proofErr w:type="spellEnd"/>
            <w:r w:rsidR="00A20620">
              <w:rPr>
                <w:szCs w:val="20"/>
              </w:rPr>
              <w:t xml:space="preserve"> </w:t>
            </w:r>
            <w:r w:rsidR="00A20620">
              <w:rPr>
                <w:szCs w:val="20"/>
              </w:rPr>
              <w:lastRenderedPageBreak/>
              <w:t>with separate subnets for Dev/Test/Prod)</w:t>
            </w:r>
          </w:p>
        </w:tc>
        <w:tc>
          <w:tcPr>
            <w:tcW w:w="2268" w:type="dxa"/>
            <w:shd w:val="clear" w:color="auto" w:fill="auto"/>
          </w:tcPr>
          <w:p w:rsidR="005812B1" w:rsidRPr="00F57612" w:rsidRDefault="005812B1" w:rsidP="004F2019">
            <w:pPr>
              <w:spacing w:after="0"/>
              <w:ind w:left="0"/>
              <w:rPr>
                <w:szCs w:val="20"/>
              </w:rPr>
            </w:pPr>
            <w:r>
              <w:rPr>
                <w:szCs w:val="20"/>
              </w:rPr>
              <w:lastRenderedPageBreak/>
              <w:t>Web Dev</w:t>
            </w:r>
          </w:p>
        </w:tc>
        <w:tc>
          <w:tcPr>
            <w:tcW w:w="5528" w:type="dxa"/>
          </w:tcPr>
          <w:p w:rsidR="005812B1" w:rsidRDefault="005812B1" w:rsidP="004F2019">
            <w:pPr>
              <w:spacing w:after="0"/>
              <w:ind w:left="0"/>
              <w:rPr>
                <w:szCs w:val="20"/>
              </w:rPr>
            </w:pPr>
            <w:r>
              <w:rPr>
                <w:szCs w:val="20"/>
              </w:rPr>
              <w:t>DAP web services</w:t>
            </w:r>
          </w:p>
        </w:tc>
      </w:tr>
      <w:tr w:rsidR="005812B1" w:rsidRPr="00F57612"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Pr="00F57612" w:rsidRDefault="005812B1" w:rsidP="004F2019">
            <w:pPr>
              <w:spacing w:after="0"/>
              <w:ind w:left="0"/>
              <w:rPr>
                <w:szCs w:val="20"/>
              </w:rPr>
            </w:pPr>
            <w:r>
              <w:rPr>
                <w:szCs w:val="20"/>
              </w:rPr>
              <w:t>App Dev</w:t>
            </w:r>
          </w:p>
        </w:tc>
        <w:tc>
          <w:tcPr>
            <w:tcW w:w="5528" w:type="dxa"/>
          </w:tcPr>
          <w:p w:rsidR="005812B1" w:rsidRDefault="005812B1" w:rsidP="004F2019">
            <w:pPr>
              <w:spacing w:after="0"/>
              <w:ind w:left="0"/>
              <w:rPr>
                <w:szCs w:val="20"/>
              </w:rPr>
            </w:pPr>
            <w:r>
              <w:rPr>
                <w:szCs w:val="20"/>
              </w:rPr>
              <w:t>DAP application services</w:t>
            </w:r>
          </w:p>
        </w:tc>
      </w:tr>
      <w:tr w:rsidR="005812B1" w:rsidRPr="00F57612"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Pr="00F57612" w:rsidRDefault="005812B1" w:rsidP="004F2019">
            <w:pPr>
              <w:spacing w:after="0"/>
              <w:ind w:left="0"/>
              <w:rPr>
                <w:szCs w:val="20"/>
              </w:rPr>
            </w:pPr>
            <w:r>
              <w:rPr>
                <w:szCs w:val="20"/>
              </w:rPr>
              <w:t>Database Dev</w:t>
            </w:r>
          </w:p>
        </w:tc>
        <w:tc>
          <w:tcPr>
            <w:tcW w:w="5528" w:type="dxa"/>
          </w:tcPr>
          <w:p w:rsidR="005812B1" w:rsidRDefault="005812B1" w:rsidP="004F2019">
            <w:pPr>
              <w:spacing w:after="0"/>
              <w:ind w:left="0"/>
              <w:rPr>
                <w:szCs w:val="20"/>
              </w:rPr>
            </w:pPr>
            <w:r>
              <w:rPr>
                <w:szCs w:val="20"/>
              </w:rPr>
              <w:t>DAP database services</w:t>
            </w:r>
          </w:p>
        </w:tc>
      </w:tr>
      <w:tr w:rsidR="005812B1" w:rsidRPr="00F57612"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Pr="00F57612" w:rsidRDefault="005812B1" w:rsidP="004F2019">
            <w:pPr>
              <w:spacing w:after="0"/>
              <w:ind w:left="0"/>
              <w:rPr>
                <w:szCs w:val="20"/>
              </w:rPr>
            </w:pPr>
            <w:r>
              <w:rPr>
                <w:szCs w:val="20"/>
              </w:rPr>
              <w:t>DB Heartbeat Dev</w:t>
            </w:r>
          </w:p>
        </w:tc>
        <w:tc>
          <w:tcPr>
            <w:tcW w:w="5528" w:type="dxa"/>
          </w:tcPr>
          <w:p w:rsidR="005812B1" w:rsidRDefault="005812B1" w:rsidP="004F2019">
            <w:pPr>
              <w:spacing w:after="0"/>
              <w:ind w:left="0"/>
              <w:rPr>
                <w:szCs w:val="20"/>
              </w:rPr>
            </w:pPr>
            <w:r>
              <w:rPr>
                <w:szCs w:val="20"/>
              </w:rPr>
              <w:t>DAP database heartbeat (allocated but not used)</w:t>
            </w:r>
          </w:p>
        </w:tc>
      </w:tr>
      <w:tr w:rsidR="005812B1" w:rsidRPr="00F57612"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Pr="00F57612" w:rsidRDefault="005812B1" w:rsidP="004F2019">
            <w:pPr>
              <w:spacing w:after="0"/>
              <w:ind w:left="0"/>
              <w:rPr>
                <w:szCs w:val="20"/>
              </w:rPr>
            </w:pPr>
            <w:r>
              <w:rPr>
                <w:szCs w:val="20"/>
              </w:rPr>
              <w:t>Web Test</w:t>
            </w:r>
          </w:p>
        </w:tc>
        <w:tc>
          <w:tcPr>
            <w:tcW w:w="5528" w:type="dxa"/>
          </w:tcPr>
          <w:p w:rsidR="005812B1" w:rsidRDefault="005812B1" w:rsidP="004F2019">
            <w:pPr>
              <w:spacing w:after="0"/>
              <w:ind w:left="0"/>
              <w:rPr>
                <w:szCs w:val="20"/>
              </w:rPr>
            </w:pPr>
            <w:r>
              <w:rPr>
                <w:szCs w:val="20"/>
              </w:rPr>
              <w:t>DAP web services</w:t>
            </w:r>
          </w:p>
        </w:tc>
      </w:tr>
      <w:tr w:rsidR="005812B1" w:rsidRPr="00F57612"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Pr="00F57612" w:rsidRDefault="005812B1" w:rsidP="004F2019">
            <w:pPr>
              <w:spacing w:after="0"/>
              <w:ind w:left="0"/>
              <w:rPr>
                <w:szCs w:val="20"/>
              </w:rPr>
            </w:pPr>
            <w:r>
              <w:rPr>
                <w:szCs w:val="20"/>
              </w:rPr>
              <w:t>App Test</w:t>
            </w:r>
          </w:p>
        </w:tc>
        <w:tc>
          <w:tcPr>
            <w:tcW w:w="5528" w:type="dxa"/>
          </w:tcPr>
          <w:p w:rsidR="005812B1" w:rsidRDefault="005812B1" w:rsidP="004F2019">
            <w:pPr>
              <w:spacing w:after="0"/>
              <w:ind w:left="0"/>
              <w:rPr>
                <w:szCs w:val="20"/>
              </w:rPr>
            </w:pPr>
            <w:r>
              <w:rPr>
                <w:szCs w:val="20"/>
              </w:rPr>
              <w:t>DAP application services</w:t>
            </w:r>
          </w:p>
        </w:tc>
      </w:tr>
      <w:tr w:rsidR="005812B1" w:rsidRPr="00F57612"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Pr="00F57612" w:rsidRDefault="005812B1" w:rsidP="004F2019">
            <w:pPr>
              <w:spacing w:after="0"/>
              <w:ind w:left="0"/>
              <w:rPr>
                <w:szCs w:val="20"/>
              </w:rPr>
            </w:pPr>
            <w:r>
              <w:rPr>
                <w:szCs w:val="20"/>
              </w:rPr>
              <w:t>Database Test</w:t>
            </w:r>
          </w:p>
        </w:tc>
        <w:tc>
          <w:tcPr>
            <w:tcW w:w="5528" w:type="dxa"/>
          </w:tcPr>
          <w:p w:rsidR="005812B1" w:rsidRDefault="005812B1" w:rsidP="004F2019">
            <w:pPr>
              <w:spacing w:after="0"/>
              <w:ind w:left="0"/>
              <w:rPr>
                <w:szCs w:val="20"/>
              </w:rPr>
            </w:pPr>
            <w:r>
              <w:rPr>
                <w:szCs w:val="20"/>
              </w:rPr>
              <w:t>DAP database services</w:t>
            </w:r>
          </w:p>
        </w:tc>
      </w:tr>
      <w:tr w:rsidR="005812B1" w:rsidRPr="00F57612"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Pr="00F57612" w:rsidRDefault="005812B1" w:rsidP="004F2019">
            <w:pPr>
              <w:spacing w:after="0"/>
              <w:ind w:left="0"/>
              <w:rPr>
                <w:szCs w:val="20"/>
              </w:rPr>
            </w:pPr>
            <w:r>
              <w:rPr>
                <w:szCs w:val="20"/>
              </w:rPr>
              <w:t>DB Heartbeat Test</w:t>
            </w:r>
          </w:p>
        </w:tc>
        <w:tc>
          <w:tcPr>
            <w:tcW w:w="5528" w:type="dxa"/>
          </w:tcPr>
          <w:p w:rsidR="005812B1" w:rsidRDefault="005812B1" w:rsidP="004F2019">
            <w:pPr>
              <w:spacing w:after="0"/>
              <w:ind w:left="0"/>
              <w:rPr>
                <w:szCs w:val="20"/>
              </w:rPr>
            </w:pPr>
            <w:r>
              <w:rPr>
                <w:szCs w:val="20"/>
              </w:rPr>
              <w:t>DAP database heartbeat</w:t>
            </w:r>
          </w:p>
        </w:tc>
      </w:tr>
      <w:tr w:rsidR="005812B1"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Pr="00F57612" w:rsidRDefault="005812B1" w:rsidP="004F2019">
            <w:pPr>
              <w:spacing w:after="0"/>
              <w:ind w:left="0"/>
              <w:rPr>
                <w:szCs w:val="20"/>
              </w:rPr>
            </w:pPr>
            <w:r>
              <w:rPr>
                <w:szCs w:val="20"/>
              </w:rPr>
              <w:t>Web Prod</w:t>
            </w:r>
          </w:p>
        </w:tc>
        <w:tc>
          <w:tcPr>
            <w:tcW w:w="5528" w:type="dxa"/>
          </w:tcPr>
          <w:p w:rsidR="005812B1" w:rsidRDefault="005812B1" w:rsidP="004F2019">
            <w:pPr>
              <w:spacing w:after="0"/>
              <w:ind w:left="0"/>
              <w:rPr>
                <w:szCs w:val="20"/>
              </w:rPr>
            </w:pPr>
            <w:r>
              <w:rPr>
                <w:szCs w:val="20"/>
              </w:rPr>
              <w:t>DAP web services</w:t>
            </w:r>
          </w:p>
        </w:tc>
      </w:tr>
      <w:tr w:rsidR="005812B1"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Pr="00F57612" w:rsidRDefault="005812B1" w:rsidP="004F2019">
            <w:pPr>
              <w:spacing w:after="0"/>
              <w:ind w:left="0"/>
              <w:rPr>
                <w:szCs w:val="20"/>
              </w:rPr>
            </w:pPr>
            <w:r>
              <w:rPr>
                <w:szCs w:val="20"/>
              </w:rPr>
              <w:t>App Prod</w:t>
            </w:r>
          </w:p>
        </w:tc>
        <w:tc>
          <w:tcPr>
            <w:tcW w:w="5528" w:type="dxa"/>
          </w:tcPr>
          <w:p w:rsidR="005812B1" w:rsidRDefault="005812B1" w:rsidP="004F2019">
            <w:pPr>
              <w:spacing w:after="0"/>
              <w:ind w:left="0"/>
              <w:rPr>
                <w:szCs w:val="20"/>
              </w:rPr>
            </w:pPr>
            <w:r>
              <w:rPr>
                <w:szCs w:val="20"/>
              </w:rPr>
              <w:t>DAP application services</w:t>
            </w:r>
          </w:p>
        </w:tc>
      </w:tr>
      <w:tr w:rsidR="005812B1"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Pr="00F57612" w:rsidRDefault="005812B1" w:rsidP="004F2019">
            <w:pPr>
              <w:spacing w:after="0"/>
              <w:ind w:left="0"/>
              <w:rPr>
                <w:szCs w:val="20"/>
              </w:rPr>
            </w:pPr>
            <w:r>
              <w:rPr>
                <w:szCs w:val="20"/>
              </w:rPr>
              <w:t>Database Prod</w:t>
            </w:r>
          </w:p>
        </w:tc>
        <w:tc>
          <w:tcPr>
            <w:tcW w:w="5528" w:type="dxa"/>
          </w:tcPr>
          <w:p w:rsidR="005812B1" w:rsidRDefault="005812B1" w:rsidP="004F2019">
            <w:pPr>
              <w:spacing w:after="0"/>
              <w:ind w:left="0"/>
              <w:rPr>
                <w:szCs w:val="20"/>
              </w:rPr>
            </w:pPr>
            <w:r>
              <w:rPr>
                <w:szCs w:val="20"/>
              </w:rPr>
              <w:t>DAP database services</w:t>
            </w:r>
          </w:p>
        </w:tc>
      </w:tr>
      <w:tr w:rsidR="005812B1"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Pr="00F57612" w:rsidRDefault="005812B1" w:rsidP="004F2019">
            <w:pPr>
              <w:spacing w:after="0"/>
              <w:ind w:left="0"/>
              <w:rPr>
                <w:szCs w:val="20"/>
              </w:rPr>
            </w:pPr>
            <w:r>
              <w:rPr>
                <w:szCs w:val="20"/>
              </w:rPr>
              <w:t>DB Heartbeat Prod</w:t>
            </w:r>
          </w:p>
        </w:tc>
        <w:tc>
          <w:tcPr>
            <w:tcW w:w="5528" w:type="dxa"/>
          </w:tcPr>
          <w:p w:rsidR="005812B1" w:rsidRDefault="005812B1" w:rsidP="004F2019">
            <w:pPr>
              <w:spacing w:after="0"/>
              <w:ind w:left="0"/>
              <w:rPr>
                <w:szCs w:val="20"/>
              </w:rPr>
            </w:pPr>
            <w:r>
              <w:rPr>
                <w:szCs w:val="20"/>
              </w:rPr>
              <w:t>DAP database heartbeat</w:t>
            </w:r>
          </w:p>
        </w:tc>
      </w:tr>
      <w:tr w:rsidR="005812B1" w:rsidTr="004F2019">
        <w:trPr>
          <w:cantSplit/>
        </w:trPr>
        <w:tc>
          <w:tcPr>
            <w:tcW w:w="2244" w:type="dxa"/>
            <w:vMerge/>
          </w:tcPr>
          <w:p w:rsidR="005812B1" w:rsidRDefault="005812B1" w:rsidP="004F2019">
            <w:pPr>
              <w:spacing w:after="0"/>
              <w:ind w:left="0"/>
              <w:rPr>
                <w:szCs w:val="20"/>
              </w:rPr>
            </w:pPr>
          </w:p>
        </w:tc>
        <w:tc>
          <w:tcPr>
            <w:tcW w:w="2268" w:type="dxa"/>
            <w:shd w:val="clear" w:color="auto" w:fill="auto"/>
          </w:tcPr>
          <w:p w:rsidR="005812B1" w:rsidRDefault="005812B1" w:rsidP="004F2019">
            <w:pPr>
              <w:spacing w:after="0"/>
              <w:ind w:left="0"/>
              <w:rPr>
                <w:szCs w:val="20"/>
              </w:rPr>
            </w:pPr>
            <w:r>
              <w:rPr>
                <w:szCs w:val="20"/>
              </w:rPr>
              <w:t>Shared</w:t>
            </w:r>
          </w:p>
        </w:tc>
        <w:tc>
          <w:tcPr>
            <w:tcW w:w="5528" w:type="dxa"/>
          </w:tcPr>
          <w:p w:rsidR="005812B1" w:rsidRDefault="005812B1" w:rsidP="004F2019">
            <w:pPr>
              <w:spacing w:after="0"/>
              <w:ind w:left="0"/>
              <w:rPr>
                <w:szCs w:val="20"/>
              </w:rPr>
            </w:pPr>
            <w:r>
              <w:rPr>
                <w:szCs w:val="20"/>
              </w:rPr>
              <w:t>Management Services, Active Directory</w:t>
            </w:r>
          </w:p>
        </w:tc>
      </w:tr>
      <w:tr w:rsidR="005E7B27" w:rsidTr="004F2019">
        <w:trPr>
          <w:cantSplit/>
        </w:trPr>
        <w:tc>
          <w:tcPr>
            <w:tcW w:w="2244" w:type="dxa"/>
          </w:tcPr>
          <w:p w:rsidR="005E7B27" w:rsidRDefault="005E7B27" w:rsidP="004F2019">
            <w:pPr>
              <w:spacing w:after="0"/>
              <w:ind w:left="0"/>
              <w:rPr>
                <w:szCs w:val="20"/>
              </w:rPr>
            </w:pPr>
          </w:p>
        </w:tc>
        <w:tc>
          <w:tcPr>
            <w:tcW w:w="2268" w:type="dxa"/>
            <w:shd w:val="clear" w:color="auto" w:fill="auto"/>
          </w:tcPr>
          <w:p w:rsidR="005E7B27" w:rsidRDefault="005E7B27" w:rsidP="004F2019">
            <w:pPr>
              <w:spacing w:after="0"/>
              <w:ind w:left="0"/>
              <w:rPr>
                <w:szCs w:val="20"/>
              </w:rPr>
            </w:pPr>
            <w:r>
              <w:rPr>
                <w:szCs w:val="20"/>
              </w:rPr>
              <w:t>ADA</w:t>
            </w:r>
          </w:p>
        </w:tc>
        <w:tc>
          <w:tcPr>
            <w:tcW w:w="5528" w:type="dxa"/>
          </w:tcPr>
          <w:p w:rsidR="005E7B27" w:rsidRDefault="005E7B27" w:rsidP="004F2019">
            <w:pPr>
              <w:spacing w:after="0"/>
              <w:ind w:left="0"/>
              <w:rPr>
                <w:szCs w:val="20"/>
              </w:rPr>
            </w:pPr>
            <w:r>
              <w:rPr>
                <w:szCs w:val="20"/>
              </w:rPr>
              <w:t>DAP ADA Workstations</w:t>
            </w:r>
          </w:p>
        </w:tc>
      </w:tr>
      <w:tr w:rsidR="005E7B27" w:rsidTr="004F2019">
        <w:trPr>
          <w:cantSplit/>
        </w:trPr>
        <w:tc>
          <w:tcPr>
            <w:tcW w:w="2244" w:type="dxa"/>
          </w:tcPr>
          <w:p w:rsidR="005E7B27" w:rsidRDefault="005E7B27" w:rsidP="004F2019">
            <w:pPr>
              <w:spacing w:after="0"/>
              <w:ind w:left="0"/>
              <w:rPr>
                <w:szCs w:val="20"/>
              </w:rPr>
            </w:pPr>
          </w:p>
        </w:tc>
        <w:tc>
          <w:tcPr>
            <w:tcW w:w="2268" w:type="dxa"/>
            <w:shd w:val="clear" w:color="auto" w:fill="auto"/>
          </w:tcPr>
          <w:p w:rsidR="005E7B27" w:rsidRDefault="005E7B27" w:rsidP="004F2019">
            <w:pPr>
              <w:spacing w:after="0"/>
              <w:ind w:left="0"/>
              <w:rPr>
                <w:szCs w:val="20"/>
              </w:rPr>
            </w:pPr>
            <w:proofErr w:type="spellStart"/>
            <w:r>
              <w:rPr>
                <w:szCs w:val="20"/>
              </w:rPr>
              <w:t>UnTrust</w:t>
            </w:r>
            <w:proofErr w:type="spellEnd"/>
          </w:p>
        </w:tc>
        <w:tc>
          <w:tcPr>
            <w:tcW w:w="5528" w:type="dxa"/>
          </w:tcPr>
          <w:p w:rsidR="005E7B27" w:rsidRDefault="005E7B27" w:rsidP="004F2019">
            <w:pPr>
              <w:spacing w:after="0"/>
              <w:ind w:left="0"/>
              <w:rPr>
                <w:szCs w:val="20"/>
              </w:rPr>
            </w:pPr>
            <w:r>
              <w:rPr>
                <w:szCs w:val="20"/>
              </w:rPr>
              <w:t xml:space="preserve">Firewall </w:t>
            </w:r>
            <w:proofErr w:type="spellStart"/>
            <w:r>
              <w:rPr>
                <w:szCs w:val="20"/>
              </w:rPr>
              <w:t>UnTrusted</w:t>
            </w:r>
            <w:proofErr w:type="spellEnd"/>
            <w:r>
              <w:rPr>
                <w:szCs w:val="20"/>
              </w:rPr>
              <w:t xml:space="preserve"> subnet</w:t>
            </w:r>
          </w:p>
        </w:tc>
      </w:tr>
      <w:tr w:rsidR="005E7B27" w:rsidTr="004F2019">
        <w:trPr>
          <w:cantSplit/>
        </w:trPr>
        <w:tc>
          <w:tcPr>
            <w:tcW w:w="2244" w:type="dxa"/>
          </w:tcPr>
          <w:p w:rsidR="005E7B27" w:rsidRDefault="005E7B27" w:rsidP="004F2019">
            <w:pPr>
              <w:spacing w:after="0"/>
              <w:ind w:left="0"/>
              <w:rPr>
                <w:szCs w:val="20"/>
              </w:rPr>
            </w:pPr>
          </w:p>
        </w:tc>
        <w:tc>
          <w:tcPr>
            <w:tcW w:w="2268" w:type="dxa"/>
            <w:shd w:val="clear" w:color="auto" w:fill="auto"/>
          </w:tcPr>
          <w:p w:rsidR="005E7B27" w:rsidRDefault="005E7B27" w:rsidP="004F2019">
            <w:pPr>
              <w:spacing w:after="0"/>
              <w:ind w:left="0"/>
              <w:rPr>
                <w:szCs w:val="20"/>
              </w:rPr>
            </w:pPr>
            <w:r>
              <w:rPr>
                <w:szCs w:val="20"/>
              </w:rPr>
              <w:t>Trust</w:t>
            </w:r>
          </w:p>
        </w:tc>
        <w:tc>
          <w:tcPr>
            <w:tcW w:w="5528" w:type="dxa"/>
          </w:tcPr>
          <w:p w:rsidR="005E7B27" w:rsidRDefault="005E7B27" w:rsidP="004F2019">
            <w:pPr>
              <w:spacing w:after="0"/>
              <w:ind w:left="0"/>
              <w:rPr>
                <w:szCs w:val="20"/>
              </w:rPr>
            </w:pPr>
            <w:r>
              <w:rPr>
                <w:szCs w:val="20"/>
              </w:rPr>
              <w:t>Firewall Trusted subnet</w:t>
            </w:r>
          </w:p>
        </w:tc>
      </w:tr>
      <w:tr w:rsidR="005E7B27" w:rsidTr="004F2019">
        <w:trPr>
          <w:cantSplit/>
        </w:trPr>
        <w:tc>
          <w:tcPr>
            <w:tcW w:w="2244" w:type="dxa"/>
          </w:tcPr>
          <w:p w:rsidR="005E7B27" w:rsidRDefault="005E7B27" w:rsidP="004F2019">
            <w:pPr>
              <w:spacing w:after="0"/>
              <w:ind w:left="0"/>
              <w:rPr>
                <w:szCs w:val="20"/>
              </w:rPr>
            </w:pPr>
          </w:p>
        </w:tc>
        <w:tc>
          <w:tcPr>
            <w:tcW w:w="2268" w:type="dxa"/>
            <w:shd w:val="clear" w:color="auto" w:fill="auto"/>
          </w:tcPr>
          <w:p w:rsidR="005E7B27" w:rsidRDefault="005E7B27" w:rsidP="004F2019">
            <w:pPr>
              <w:spacing w:after="0"/>
              <w:ind w:left="0"/>
              <w:rPr>
                <w:szCs w:val="20"/>
              </w:rPr>
            </w:pPr>
            <w:r>
              <w:rPr>
                <w:szCs w:val="20"/>
              </w:rPr>
              <w:t>NAT</w:t>
            </w:r>
          </w:p>
        </w:tc>
        <w:tc>
          <w:tcPr>
            <w:tcW w:w="5528" w:type="dxa"/>
          </w:tcPr>
          <w:p w:rsidR="005E7B27" w:rsidRDefault="005E7B27" w:rsidP="004F2019">
            <w:pPr>
              <w:spacing w:after="0"/>
              <w:ind w:left="0"/>
              <w:rPr>
                <w:szCs w:val="20"/>
              </w:rPr>
            </w:pPr>
            <w:r>
              <w:rPr>
                <w:szCs w:val="20"/>
              </w:rPr>
              <w:t xml:space="preserve">NAT Subnet to provide public IP for firewall </w:t>
            </w:r>
            <w:proofErr w:type="spellStart"/>
            <w:r>
              <w:rPr>
                <w:szCs w:val="20"/>
              </w:rPr>
              <w:t>UnTrust</w:t>
            </w:r>
            <w:proofErr w:type="spellEnd"/>
          </w:p>
        </w:tc>
      </w:tr>
      <w:tr w:rsidR="005812B1" w:rsidRPr="00F57612" w:rsidTr="004F2019">
        <w:trPr>
          <w:cantSplit/>
        </w:trPr>
        <w:tc>
          <w:tcPr>
            <w:tcW w:w="2244" w:type="dxa"/>
          </w:tcPr>
          <w:p w:rsidR="005812B1" w:rsidRDefault="005812B1" w:rsidP="004F2019">
            <w:pPr>
              <w:spacing w:after="0"/>
              <w:ind w:left="0"/>
              <w:rPr>
                <w:szCs w:val="20"/>
              </w:rPr>
            </w:pPr>
            <w:r>
              <w:rPr>
                <w:szCs w:val="20"/>
              </w:rPr>
              <w:t>Azure storage</w:t>
            </w:r>
          </w:p>
        </w:tc>
        <w:tc>
          <w:tcPr>
            <w:tcW w:w="2268" w:type="dxa"/>
            <w:shd w:val="clear" w:color="auto" w:fill="auto"/>
          </w:tcPr>
          <w:p w:rsidR="005812B1" w:rsidRDefault="005812B1" w:rsidP="004F2019">
            <w:pPr>
              <w:spacing w:after="0"/>
              <w:ind w:left="0"/>
              <w:rPr>
                <w:szCs w:val="20"/>
              </w:rPr>
            </w:pPr>
            <w:r>
              <w:rPr>
                <w:szCs w:val="20"/>
              </w:rPr>
              <w:t>Azure storage services</w:t>
            </w:r>
          </w:p>
        </w:tc>
        <w:tc>
          <w:tcPr>
            <w:tcW w:w="5528" w:type="dxa"/>
          </w:tcPr>
          <w:p w:rsidR="005812B1" w:rsidRDefault="005812B1" w:rsidP="004F2019">
            <w:pPr>
              <w:spacing w:after="0"/>
              <w:ind w:left="0"/>
              <w:rPr>
                <w:szCs w:val="20"/>
              </w:rPr>
            </w:pPr>
            <w:r>
              <w:rPr>
                <w:szCs w:val="20"/>
              </w:rPr>
              <w:t>Azure storage services</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26</w:t>
      </w:r>
      <w:r w:rsidRPr="005207C1">
        <w:rPr>
          <w:b/>
        </w:rPr>
        <w:fldChar w:fldCharType="end"/>
      </w:r>
      <w:r w:rsidRPr="005207C1">
        <w:rPr>
          <w:b/>
        </w:rPr>
        <w:t xml:space="preserve"> </w:t>
      </w:r>
      <w:r>
        <w:rPr>
          <w:b/>
        </w:rPr>
        <w:t>DAP networks</w:t>
      </w:r>
    </w:p>
    <w:p w:rsidR="005812B1" w:rsidRDefault="005812B1" w:rsidP="005812B1">
      <w:pPr>
        <w:keepNext/>
        <w:ind w:left="431"/>
      </w:pPr>
      <w:r>
        <w:t>An overview of the DAP networks is as follows.</w:t>
      </w:r>
    </w:p>
    <w:p w:rsidR="005812B1" w:rsidRDefault="007B5963" w:rsidP="005812B1">
      <w:pPr>
        <w:keepNext/>
        <w:keepLines/>
        <w:ind w:left="431"/>
      </w:pPr>
      <w:r>
        <w:rPr>
          <w:noProof/>
          <w:lang w:val="en-AU" w:eastAsia="en-AU"/>
        </w:rPr>
        <w:drawing>
          <wp:inline distT="0" distB="0" distL="0" distR="0" wp14:anchorId="0EA65C00" wp14:editId="1F2435F5">
            <wp:extent cx="5943600" cy="4510405"/>
            <wp:effectExtent l="0" t="0" r="0" b="444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10405"/>
                    </a:xfrm>
                    <a:prstGeom prst="rect">
                      <a:avLst/>
                    </a:prstGeom>
                  </pic:spPr>
                </pic:pic>
              </a:graphicData>
            </a:graphic>
          </wp:inline>
        </w:drawing>
      </w:r>
    </w:p>
    <w:p w:rsidR="005812B1" w:rsidRPr="005207C1" w:rsidRDefault="005812B1" w:rsidP="005812B1">
      <w:pPr>
        <w:keepNext/>
        <w:keepLines/>
        <w:ind w:left="431"/>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27</w:t>
      </w:r>
      <w:r w:rsidRPr="005207C1">
        <w:rPr>
          <w:b/>
        </w:rPr>
        <w:fldChar w:fldCharType="end"/>
      </w:r>
      <w:r w:rsidRPr="005207C1">
        <w:rPr>
          <w:b/>
        </w:rPr>
        <w:t xml:space="preserve"> </w:t>
      </w:r>
      <w:r>
        <w:rPr>
          <w:b/>
        </w:rPr>
        <w:t>DAP network overview</w:t>
      </w:r>
    </w:p>
    <w:p w:rsidR="005812B1" w:rsidRDefault="005812B1" w:rsidP="005812B1">
      <w:pPr>
        <w:pStyle w:val="Heading3"/>
        <w:numPr>
          <w:ilvl w:val="2"/>
          <w:numId w:val="1"/>
        </w:numPr>
      </w:pPr>
      <w:bookmarkStart w:id="201" w:name="_Toc434595740"/>
      <w:bookmarkStart w:id="202" w:name="_Toc468283860"/>
      <w:r>
        <w:t>Network Addressing</w:t>
      </w:r>
      <w:bookmarkEnd w:id="201"/>
      <w:bookmarkEnd w:id="202"/>
    </w:p>
    <w:p w:rsidR="005812B1" w:rsidRDefault="005812B1" w:rsidP="005812B1">
      <w:r>
        <w:t xml:space="preserve">All network addressing for both private and public addressing will provided within the Azure environment, in isolation of any existing PTV addressing. The private addressing will be configured to use the ranges provides by </w:t>
      </w:r>
      <w:proofErr w:type="spellStart"/>
      <w:r>
        <w:t>CenITex</w:t>
      </w:r>
      <w:proofErr w:type="spellEnd"/>
      <w:r>
        <w:t>.</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05"/>
        <w:gridCol w:w="2206"/>
        <w:gridCol w:w="3508"/>
      </w:tblGrid>
      <w:tr w:rsidR="005812B1" w:rsidRPr="00B258C1" w:rsidTr="004F2019">
        <w:trPr>
          <w:cantSplit/>
          <w:tblHeader/>
        </w:trPr>
        <w:tc>
          <w:tcPr>
            <w:tcW w:w="2205" w:type="dxa"/>
            <w:shd w:val="clear" w:color="auto" w:fill="404040"/>
          </w:tcPr>
          <w:p w:rsidR="005812B1" w:rsidRDefault="005812B1" w:rsidP="004F2019">
            <w:pPr>
              <w:spacing w:after="0"/>
              <w:ind w:left="0"/>
              <w:jc w:val="center"/>
              <w:rPr>
                <w:color w:val="FFFFFF"/>
                <w:szCs w:val="20"/>
              </w:rPr>
            </w:pPr>
            <w:r>
              <w:rPr>
                <w:color w:val="FFFFFF"/>
                <w:szCs w:val="20"/>
              </w:rPr>
              <w:lastRenderedPageBreak/>
              <w:t>Address Type</w:t>
            </w:r>
          </w:p>
        </w:tc>
        <w:tc>
          <w:tcPr>
            <w:tcW w:w="2205" w:type="dxa"/>
            <w:shd w:val="clear" w:color="auto" w:fill="404040"/>
          </w:tcPr>
          <w:p w:rsidR="005812B1" w:rsidRPr="00B258C1" w:rsidRDefault="005812B1" w:rsidP="004F2019">
            <w:pPr>
              <w:spacing w:after="0"/>
              <w:ind w:left="0"/>
              <w:rPr>
                <w:color w:val="FFFFFF"/>
                <w:szCs w:val="20"/>
              </w:rPr>
            </w:pPr>
            <w:r>
              <w:rPr>
                <w:color w:val="FFFFFF"/>
                <w:szCs w:val="20"/>
              </w:rPr>
              <w:t>Address Space</w:t>
            </w:r>
          </w:p>
        </w:tc>
        <w:tc>
          <w:tcPr>
            <w:tcW w:w="2206" w:type="dxa"/>
            <w:shd w:val="clear" w:color="auto" w:fill="404040"/>
          </w:tcPr>
          <w:p w:rsidR="005812B1" w:rsidRDefault="005812B1" w:rsidP="004F2019">
            <w:pPr>
              <w:spacing w:after="0"/>
              <w:ind w:left="0"/>
              <w:rPr>
                <w:color w:val="FFFFFF"/>
                <w:szCs w:val="20"/>
              </w:rPr>
            </w:pPr>
            <w:r>
              <w:rPr>
                <w:color w:val="FFFFFF"/>
                <w:szCs w:val="20"/>
              </w:rPr>
              <w:t>Allocation</w:t>
            </w:r>
          </w:p>
        </w:tc>
        <w:tc>
          <w:tcPr>
            <w:tcW w:w="3508" w:type="dxa"/>
            <w:shd w:val="clear" w:color="auto" w:fill="404040"/>
          </w:tcPr>
          <w:p w:rsidR="005812B1" w:rsidRDefault="005812B1" w:rsidP="004F2019">
            <w:pPr>
              <w:spacing w:after="0"/>
              <w:ind w:left="0"/>
              <w:rPr>
                <w:color w:val="FFFFFF"/>
                <w:szCs w:val="20"/>
              </w:rPr>
            </w:pPr>
            <w:r>
              <w:rPr>
                <w:color w:val="FFFFFF"/>
                <w:szCs w:val="20"/>
              </w:rPr>
              <w:t>Description</w:t>
            </w:r>
          </w:p>
        </w:tc>
      </w:tr>
      <w:tr w:rsidR="005812B1" w:rsidRPr="00F57612" w:rsidTr="004F2019">
        <w:trPr>
          <w:cantSplit/>
        </w:trPr>
        <w:tc>
          <w:tcPr>
            <w:tcW w:w="2205" w:type="dxa"/>
          </w:tcPr>
          <w:p w:rsidR="005812B1" w:rsidRPr="00F57612" w:rsidRDefault="005812B1" w:rsidP="004F2019">
            <w:pPr>
              <w:spacing w:after="0"/>
              <w:ind w:left="0"/>
              <w:rPr>
                <w:szCs w:val="20"/>
              </w:rPr>
            </w:pPr>
            <w:r>
              <w:rPr>
                <w:szCs w:val="20"/>
              </w:rPr>
              <w:t>Public</w:t>
            </w:r>
          </w:p>
        </w:tc>
        <w:tc>
          <w:tcPr>
            <w:tcW w:w="2205" w:type="dxa"/>
            <w:shd w:val="clear" w:color="auto" w:fill="auto"/>
          </w:tcPr>
          <w:p w:rsidR="005812B1" w:rsidRPr="00F57612" w:rsidRDefault="005812B1" w:rsidP="004F2019">
            <w:pPr>
              <w:spacing w:after="0"/>
              <w:ind w:left="0"/>
              <w:rPr>
                <w:szCs w:val="20"/>
              </w:rPr>
            </w:pPr>
            <w:r>
              <w:rPr>
                <w:szCs w:val="20"/>
              </w:rPr>
              <w:t>40.x.x.x</w:t>
            </w:r>
          </w:p>
        </w:tc>
        <w:tc>
          <w:tcPr>
            <w:tcW w:w="2206" w:type="dxa"/>
          </w:tcPr>
          <w:p w:rsidR="005812B1" w:rsidRDefault="005812B1" w:rsidP="004F2019">
            <w:pPr>
              <w:spacing w:after="0"/>
              <w:ind w:left="0"/>
              <w:rPr>
                <w:szCs w:val="20"/>
              </w:rPr>
            </w:pPr>
            <w:r>
              <w:rPr>
                <w:szCs w:val="20"/>
              </w:rPr>
              <w:t>Dynamic</w:t>
            </w:r>
          </w:p>
        </w:tc>
        <w:tc>
          <w:tcPr>
            <w:tcW w:w="3508" w:type="dxa"/>
          </w:tcPr>
          <w:p w:rsidR="005812B1" w:rsidRDefault="005812B1" w:rsidP="004F2019">
            <w:pPr>
              <w:spacing w:after="0"/>
              <w:ind w:left="0"/>
              <w:rPr>
                <w:szCs w:val="20"/>
              </w:rPr>
            </w:pPr>
            <w:r>
              <w:rPr>
                <w:szCs w:val="20"/>
              </w:rPr>
              <w:t>Azure registered addressing</w:t>
            </w:r>
          </w:p>
        </w:tc>
      </w:tr>
      <w:tr w:rsidR="005812B1" w:rsidRPr="00F57612" w:rsidTr="004F2019">
        <w:trPr>
          <w:cantSplit/>
        </w:trPr>
        <w:tc>
          <w:tcPr>
            <w:tcW w:w="2205" w:type="dxa"/>
          </w:tcPr>
          <w:p w:rsidR="005812B1" w:rsidRDefault="005812B1" w:rsidP="004F2019">
            <w:pPr>
              <w:spacing w:after="0"/>
              <w:ind w:left="0"/>
              <w:rPr>
                <w:szCs w:val="20"/>
              </w:rPr>
            </w:pPr>
            <w:r>
              <w:rPr>
                <w:szCs w:val="20"/>
              </w:rPr>
              <w:t>Private</w:t>
            </w:r>
          </w:p>
        </w:tc>
        <w:tc>
          <w:tcPr>
            <w:tcW w:w="2205" w:type="dxa"/>
            <w:shd w:val="clear" w:color="auto" w:fill="auto"/>
          </w:tcPr>
          <w:p w:rsidR="005812B1" w:rsidRPr="00F57612" w:rsidRDefault="005812B1" w:rsidP="004F2019">
            <w:pPr>
              <w:spacing w:after="0"/>
              <w:ind w:left="0"/>
              <w:rPr>
                <w:szCs w:val="20"/>
              </w:rPr>
            </w:pPr>
            <w:r>
              <w:rPr>
                <w:szCs w:val="20"/>
              </w:rPr>
              <w:t>10.209.0.0/24</w:t>
            </w:r>
          </w:p>
        </w:tc>
        <w:tc>
          <w:tcPr>
            <w:tcW w:w="2206" w:type="dxa"/>
          </w:tcPr>
          <w:p w:rsidR="005812B1" w:rsidRDefault="005812B1" w:rsidP="004F2019">
            <w:pPr>
              <w:spacing w:after="0"/>
              <w:ind w:left="0"/>
              <w:rPr>
                <w:szCs w:val="20"/>
              </w:rPr>
            </w:pPr>
            <w:r>
              <w:rPr>
                <w:szCs w:val="20"/>
              </w:rPr>
              <w:t>Dynamic with reservations as required</w:t>
            </w:r>
          </w:p>
        </w:tc>
        <w:tc>
          <w:tcPr>
            <w:tcW w:w="3508" w:type="dxa"/>
          </w:tcPr>
          <w:p w:rsidR="005812B1" w:rsidRDefault="005812B1" w:rsidP="004F2019">
            <w:pPr>
              <w:spacing w:after="0"/>
              <w:ind w:left="0"/>
              <w:rPr>
                <w:szCs w:val="20"/>
              </w:rPr>
            </w:pPr>
            <w:r>
              <w:rPr>
                <w:szCs w:val="20"/>
              </w:rPr>
              <w:t>Private addressing</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28</w:t>
      </w:r>
      <w:r w:rsidRPr="005207C1">
        <w:rPr>
          <w:b/>
        </w:rPr>
        <w:fldChar w:fldCharType="end"/>
      </w:r>
      <w:r w:rsidRPr="005207C1">
        <w:rPr>
          <w:b/>
        </w:rPr>
        <w:t xml:space="preserve"> </w:t>
      </w:r>
      <w:r>
        <w:rPr>
          <w:b/>
        </w:rPr>
        <w:t>Network addressing</w:t>
      </w:r>
    </w:p>
    <w:p w:rsidR="005812B1" w:rsidRPr="00615431" w:rsidRDefault="005812B1" w:rsidP="005812B1">
      <w:r>
        <w:t xml:space="preserve">Further details on the subnets that will be used within the private address range provided by </w:t>
      </w:r>
      <w:proofErr w:type="spellStart"/>
      <w:r>
        <w:t>CenITex</w:t>
      </w:r>
      <w:proofErr w:type="spellEnd"/>
      <w:r>
        <w:t xml:space="preserve"> can be found in Appendix 1 at the rear of this document.</w:t>
      </w:r>
    </w:p>
    <w:p w:rsidR="005812B1" w:rsidRDefault="005812B1" w:rsidP="005812B1">
      <w:pPr>
        <w:pStyle w:val="Heading3"/>
        <w:numPr>
          <w:ilvl w:val="2"/>
          <w:numId w:val="1"/>
        </w:numPr>
      </w:pPr>
      <w:bookmarkStart w:id="203" w:name="_Toc434595741"/>
      <w:bookmarkStart w:id="204" w:name="_Toc468283861"/>
      <w:r>
        <w:t>Network Services</w:t>
      </w:r>
      <w:bookmarkEnd w:id="203"/>
      <w:bookmarkEnd w:id="204"/>
    </w:p>
    <w:p w:rsidR="005812B1" w:rsidRDefault="005812B1" w:rsidP="005812B1">
      <w:r>
        <w:t>All network services within the DAP hosted environment will be provided by Azure services. This will include the following.</w:t>
      </w:r>
    </w:p>
    <w:tbl>
      <w:tblPr>
        <w:tblW w:w="1004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9"/>
        <w:gridCol w:w="6521"/>
      </w:tblGrid>
      <w:tr w:rsidR="005812B1" w:rsidRPr="00B258C1" w:rsidTr="004F2019">
        <w:trPr>
          <w:cantSplit/>
          <w:tblHeader/>
        </w:trPr>
        <w:tc>
          <w:tcPr>
            <w:tcW w:w="3519" w:type="dxa"/>
            <w:shd w:val="clear" w:color="auto" w:fill="404040"/>
          </w:tcPr>
          <w:p w:rsidR="005812B1" w:rsidRDefault="005812B1" w:rsidP="004F2019">
            <w:pPr>
              <w:spacing w:after="0"/>
              <w:ind w:left="0"/>
              <w:jc w:val="center"/>
              <w:rPr>
                <w:color w:val="FFFFFF"/>
                <w:szCs w:val="20"/>
              </w:rPr>
            </w:pPr>
            <w:r>
              <w:rPr>
                <w:color w:val="FFFFFF"/>
                <w:szCs w:val="20"/>
              </w:rPr>
              <w:t>Service</w:t>
            </w:r>
          </w:p>
        </w:tc>
        <w:tc>
          <w:tcPr>
            <w:tcW w:w="6521" w:type="dxa"/>
            <w:shd w:val="clear" w:color="auto" w:fill="404040"/>
          </w:tcPr>
          <w:p w:rsidR="005812B1" w:rsidRPr="00B258C1" w:rsidRDefault="005812B1" w:rsidP="004F2019">
            <w:pPr>
              <w:spacing w:after="0"/>
              <w:ind w:left="0"/>
              <w:rPr>
                <w:color w:val="FFFFFF"/>
                <w:szCs w:val="20"/>
              </w:rPr>
            </w:pPr>
            <w:r>
              <w:rPr>
                <w:color w:val="FFFFFF"/>
                <w:szCs w:val="20"/>
              </w:rPr>
              <w:t>Resource</w:t>
            </w:r>
          </w:p>
        </w:tc>
      </w:tr>
      <w:tr w:rsidR="005812B1" w:rsidRPr="00F57612" w:rsidTr="004F2019">
        <w:trPr>
          <w:cantSplit/>
        </w:trPr>
        <w:tc>
          <w:tcPr>
            <w:tcW w:w="3519" w:type="dxa"/>
          </w:tcPr>
          <w:p w:rsidR="005812B1" w:rsidRPr="00F57612" w:rsidRDefault="005812B1" w:rsidP="004F2019">
            <w:pPr>
              <w:spacing w:after="0"/>
              <w:ind w:left="0"/>
              <w:rPr>
                <w:szCs w:val="20"/>
              </w:rPr>
            </w:pPr>
            <w:r>
              <w:rPr>
                <w:szCs w:val="20"/>
              </w:rPr>
              <w:t>DNS</w:t>
            </w:r>
          </w:p>
        </w:tc>
        <w:tc>
          <w:tcPr>
            <w:tcW w:w="6521" w:type="dxa"/>
            <w:shd w:val="clear" w:color="auto" w:fill="auto"/>
          </w:tcPr>
          <w:p w:rsidR="005812B1" w:rsidRDefault="005812B1" w:rsidP="004F2019">
            <w:pPr>
              <w:spacing w:after="0"/>
              <w:ind w:left="0"/>
              <w:rPr>
                <w:szCs w:val="20"/>
              </w:rPr>
            </w:pPr>
            <w:r>
              <w:rPr>
                <w:szCs w:val="20"/>
              </w:rPr>
              <w:t>Internal domain - hosted Active Directory</w:t>
            </w:r>
          </w:p>
          <w:p w:rsidR="005812B1" w:rsidRPr="00F57612" w:rsidRDefault="005812B1" w:rsidP="004F2019">
            <w:pPr>
              <w:spacing w:after="0"/>
              <w:ind w:left="0"/>
              <w:rPr>
                <w:szCs w:val="20"/>
              </w:rPr>
            </w:pPr>
            <w:r>
              <w:rPr>
                <w:szCs w:val="20"/>
              </w:rPr>
              <w:t>External domains – Azure DNS</w:t>
            </w:r>
          </w:p>
        </w:tc>
      </w:tr>
      <w:tr w:rsidR="005812B1" w:rsidRPr="00F57612" w:rsidTr="004F2019">
        <w:trPr>
          <w:cantSplit/>
        </w:trPr>
        <w:tc>
          <w:tcPr>
            <w:tcW w:w="3519" w:type="dxa"/>
          </w:tcPr>
          <w:p w:rsidR="005812B1" w:rsidRDefault="005812B1" w:rsidP="004F2019">
            <w:pPr>
              <w:spacing w:after="0"/>
              <w:ind w:left="0"/>
              <w:rPr>
                <w:szCs w:val="20"/>
              </w:rPr>
            </w:pPr>
            <w:r>
              <w:rPr>
                <w:szCs w:val="20"/>
              </w:rPr>
              <w:t>Network access control</w:t>
            </w:r>
          </w:p>
        </w:tc>
        <w:tc>
          <w:tcPr>
            <w:tcW w:w="6521" w:type="dxa"/>
            <w:shd w:val="clear" w:color="auto" w:fill="auto"/>
          </w:tcPr>
          <w:p w:rsidR="005812B1" w:rsidRDefault="005812B1" w:rsidP="004F2019">
            <w:pPr>
              <w:spacing w:after="0"/>
              <w:ind w:left="0"/>
              <w:rPr>
                <w:szCs w:val="20"/>
              </w:rPr>
            </w:pPr>
            <w:r>
              <w:rPr>
                <w:szCs w:val="20"/>
              </w:rPr>
              <w:t>Azure Firewall</w:t>
            </w:r>
          </w:p>
          <w:p w:rsidR="005812B1" w:rsidRPr="00F57612" w:rsidRDefault="005812B1" w:rsidP="004F2019">
            <w:pPr>
              <w:spacing w:after="0"/>
              <w:ind w:left="0"/>
              <w:rPr>
                <w:szCs w:val="20"/>
              </w:rPr>
            </w:pPr>
            <w:r>
              <w:rPr>
                <w:szCs w:val="20"/>
              </w:rPr>
              <w:t>Azure Network Security Group</w:t>
            </w:r>
          </w:p>
        </w:tc>
      </w:tr>
      <w:tr w:rsidR="005812B1" w:rsidRPr="00F57612" w:rsidTr="004F2019">
        <w:trPr>
          <w:cantSplit/>
        </w:trPr>
        <w:tc>
          <w:tcPr>
            <w:tcW w:w="3519" w:type="dxa"/>
          </w:tcPr>
          <w:p w:rsidR="005812B1" w:rsidRDefault="005812B1" w:rsidP="004F2019">
            <w:pPr>
              <w:spacing w:after="0"/>
              <w:ind w:left="0"/>
              <w:rPr>
                <w:szCs w:val="20"/>
              </w:rPr>
            </w:pPr>
            <w:r>
              <w:rPr>
                <w:szCs w:val="20"/>
              </w:rPr>
              <w:t>Network Load Balancer (NLB)</w:t>
            </w:r>
          </w:p>
        </w:tc>
        <w:tc>
          <w:tcPr>
            <w:tcW w:w="6521" w:type="dxa"/>
            <w:shd w:val="clear" w:color="auto" w:fill="auto"/>
          </w:tcPr>
          <w:p w:rsidR="005812B1" w:rsidRDefault="005812B1" w:rsidP="004F2019">
            <w:pPr>
              <w:spacing w:after="0"/>
              <w:ind w:left="0"/>
              <w:rPr>
                <w:szCs w:val="20"/>
              </w:rPr>
            </w:pPr>
            <w:r>
              <w:rPr>
                <w:szCs w:val="20"/>
              </w:rPr>
              <w:t>Azure Cloud Services and Azure Network Load Balancer</w:t>
            </w:r>
          </w:p>
        </w:tc>
      </w:tr>
      <w:tr w:rsidR="005812B1" w:rsidRPr="00F57612" w:rsidTr="004F2019">
        <w:trPr>
          <w:cantSplit/>
        </w:trPr>
        <w:tc>
          <w:tcPr>
            <w:tcW w:w="3519" w:type="dxa"/>
          </w:tcPr>
          <w:p w:rsidR="005812B1" w:rsidRDefault="005812B1" w:rsidP="004F2019">
            <w:pPr>
              <w:spacing w:after="0"/>
              <w:ind w:left="0"/>
              <w:rPr>
                <w:szCs w:val="20"/>
              </w:rPr>
            </w:pPr>
            <w:r>
              <w:rPr>
                <w:szCs w:val="20"/>
              </w:rPr>
              <w:t>Time synchronisation</w:t>
            </w:r>
          </w:p>
        </w:tc>
        <w:tc>
          <w:tcPr>
            <w:tcW w:w="6521" w:type="dxa"/>
            <w:shd w:val="clear" w:color="auto" w:fill="auto"/>
          </w:tcPr>
          <w:p w:rsidR="005812B1" w:rsidRDefault="005812B1" w:rsidP="004F2019">
            <w:pPr>
              <w:spacing w:after="0"/>
              <w:ind w:left="0"/>
              <w:rPr>
                <w:szCs w:val="20"/>
              </w:rPr>
            </w:pPr>
            <w:r>
              <w:rPr>
                <w:szCs w:val="20"/>
              </w:rPr>
              <w:t>Azure platform time synchronisation</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29</w:t>
      </w:r>
      <w:r w:rsidRPr="005207C1">
        <w:rPr>
          <w:b/>
        </w:rPr>
        <w:fldChar w:fldCharType="end"/>
      </w:r>
      <w:r w:rsidRPr="005207C1">
        <w:rPr>
          <w:b/>
        </w:rPr>
        <w:t xml:space="preserve"> </w:t>
      </w:r>
      <w:r>
        <w:rPr>
          <w:b/>
        </w:rPr>
        <w:t>Network services</w:t>
      </w:r>
    </w:p>
    <w:p w:rsidR="005812B1" w:rsidRDefault="005812B1" w:rsidP="005812B1"/>
    <w:p w:rsidR="005812B1" w:rsidRDefault="005812B1" w:rsidP="005812B1">
      <w:pPr>
        <w:pStyle w:val="Heading3"/>
        <w:numPr>
          <w:ilvl w:val="2"/>
          <w:numId w:val="1"/>
        </w:numPr>
      </w:pPr>
      <w:bookmarkStart w:id="205" w:name="_Toc434595742"/>
      <w:bookmarkStart w:id="206" w:name="_Toc468283862"/>
      <w:r>
        <w:t>Network Security Groups</w:t>
      </w:r>
      <w:bookmarkEnd w:id="205"/>
      <w:bookmarkEnd w:id="206"/>
    </w:p>
    <w:p w:rsidR="005812B1" w:rsidRDefault="005812B1" w:rsidP="005812B1">
      <w:r w:rsidRPr="00235EF8">
        <w:t xml:space="preserve">Network Security Group (NSG) allows </w:t>
      </w:r>
      <w:r>
        <w:t>the creation of</w:t>
      </w:r>
      <w:r w:rsidRPr="00235EF8">
        <w:t xml:space="preserve"> rules (ACLs) at the desired level of granularity: network interfaces, individual VMs, or virtual subnets. </w:t>
      </w:r>
      <w:r>
        <w:t xml:space="preserve">Access can be </w:t>
      </w:r>
      <w:r w:rsidRPr="00235EF8">
        <w:t>control</w:t>
      </w:r>
      <w:r>
        <w:t>led</w:t>
      </w:r>
      <w:r w:rsidRPr="00235EF8">
        <w:t xml:space="preserve"> by permitting or denying communication between the workloads within a virtual network, from systems on customer’s networks via cross premises connectivity, or direct Internet communication.</w:t>
      </w:r>
    </w:p>
    <w:p w:rsidR="005812B1" w:rsidRDefault="005812B1" w:rsidP="005812B1">
      <w:r>
        <w:t>For DAP, NSG policies will be applied to the virtual subnets to restrict network traffic in both north-south (Internet, web, application, database) and east-west (dev, test, production) directions. The NSG policies will be based upon the following logical connectivity.</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7"/>
        <w:gridCol w:w="3338"/>
        <w:gridCol w:w="3319"/>
      </w:tblGrid>
      <w:tr w:rsidR="005812B1" w:rsidRPr="00B258C1" w:rsidTr="004F2019">
        <w:trPr>
          <w:cantSplit/>
          <w:tblHeader/>
        </w:trPr>
        <w:tc>
          <w:tcPr>
            <w:tcW w:w="3467" w:type="dxa"/>
            <w:shd w:val="clear" w:color="auto" w:fill="404040"/>
          </w:tcPr>
          <w:p w:rsidR="005812B1" w:rsidRDefault="005812B1" w:rsidP="004F2019">
            <w:pPr>
              <w:spacing w:after="0"/>
              <w:ind w:left="0"/>
              <w:jc w:val="center"/>
              <w:rPr>
                <w:color w:val="FFFFFF"/>
                <w:szCs w:val="20"/>
              </w:rPr>
            </w:pPr>
            <w:r>
              <w:rPr>
                <w:color w:val="FFFFFF"/>
                <w:szCs w:val="20"/>
              </w:rPr>
              <w:t>Source</w:t>
            </w:r>
          </w:p>
        </w:tc>
        <w:tc>
          <w:tcPr>
            <w:tcW w:w="3338" w:type="dxa"/>
            <w:shd w:val="clear" w:color="auto" w:fill="404040"/>
          </w:tcPr>
          <w:p w:rsidR="005812B1" w:rsidRPr="00B258C1" w:rsidRDefault="005812B1" w:rsidP="004F2019">
            <w:pPr>
              <w:spacing w:after="0"/>
              <w:ind w:left="0"/>
              <w:jc w:val="center"/>
              <w:rPr>
                <w:color w:val="FFFFFF"/>
                <w:szCs w:val="20"/>
              </w:rPr>
            </w:pPr>
            <w:r>
              <w:rPr>
                <w:color w:val="FFFFFF"/>
                <w:szCs w:val="20"/>
              </w:rPr>
              <w:t>Destination</w:t>
            </w:r>
          </w:p>
        </w:tc>
        <w:tc>
          <w:tcPr>
            <w:tcW w:w="3319" w:type="dxa"/>
            <w:shd w:val="clear" w:color="auto" w:fill="404040"/>
          </w:tcPr>
          <w:p w:rsidR="005812B1" w:rsidRDefault="005812B1" w:rsidP="004F2019">
            <w:pPr>
              <w:spacing w:after="0"/>
              <w:ind w:left="0"/>
              <w:jc w:val="center"/>
              <w:rPr>
                <w:color w:val="FFFFFF"/>
                <w:szCs w:val="20"/>
              </w:rPr>
            </w:pPr>
            <w:r>
              <w:rPr>
                <w:color w:val="FFFFFF"/>
                <w:szCs w:val="20"/>
              </w:rPr>
              <w:t>Service</w:t>
            </w:r>
          </w:p>
        </w:tc>
      </w:tr>
      <w:tr w:rsidR="005812B1" w:rsidRPr="00F57612" w:rsidTr="004F2019">
        <w:trPr>
          <w:cantSplit/>
        </w:trPr>
        <w:tc>
          <w:tcPr>
            <w:tcW w:w="3467" w:type="dxa"/>
          </w:tcPr>
          <w:p w:rsidR="005812B1" w:rsidRPr="009B2EC4" w:rsidRDefault="005812B1" w:rsidP="004F2019">
            <w:pPr>
              <w:spacing w:after="0"/>
              <w:ind w:left="0"/>
              <w:rPr>
                <w:szCs w:val="20"/>
              </w:rPr>
            </w:pPr>
            <w:r w:rsidRPr="009B2EC4">
              <w:rPr>
                <w:szCs w:val="20"/>
              </w:rPr>
              <w:t>Internet</w:t>
            </w:r>
          </w:p>
        </w:tc>
        <w:tc>
          <w:tcPr>
            <w:tcW w:w="3338" w:type="dxa"/>
            <w:shd w:val="clear" w:color="auto" w:fill="auto"/>
          </w:tcPr>
          <w:p w:rsidR="005812B1" w:rsidRPr="009B2EC4" w:rsidRDefault="005812B1" w:rsidP="004F2019">
            <w:pPr>
              <w:spacing w:after="0"/>
              <w:ind w:left="0"/>
              <w:rPr>
                <w:szCs w:val="20"/>
              </w:rPr>
            </w:pPr>
            <w:r w:rsidRPr="009B2EC4">
              <w:rPr>
                <w:szCs w:val="20"/>
              </w:rPr>
              <w:t>Web Dev, Web Test, Web Prod</w:t>
            </w:r>
          </w:p>
        </w:tc>
        <w:tc>
          <w:tcPr>
            <w:tcW w:w="3319" w:type="dxa"/>
          </w:tcPr>
          <w:p w:rsidR="005812B1" w:rsidRPr="009B2EC4" w:rsidRDefault="005812B1" w:rsidP="004F2019">
            <w:pPr>
              <w:spacing w:after="0"/>
              <w:ind w:left="0"/>
              <w:rPr>
                <w:szCs w:val="20"/>
              </w:rPr>
            </w:pPr>
            <w:r w:rsidRPr="009B2EC4">
              <w:rPr>
                <w:szCs w:val="20"/>
              </w:rPr>
              <w:t xml:space="preserve">https, </w:t>
            </w:r>
            <w:proofErr w:type="spellStart"/>
            <w:r w:rsidRPr="009B2EC4">
              <w:rPr>
                <w:szCs w:val="20"/>
              </w:rPr>
              <w:t>ftps</w:t>
            </w:r>
            <w:proofErr w:type="spellEnd"/>
          </w:p>
        </w:tc>
      </w:tr>
      <w:tr w:rsidR="005812B1" w:rsidRPr="00F57612" w:rsidTr="004F2019">
        <w:trPr>
          <w:cantSplit/>
        </w:trPr>
        <w:tc>
          <w:tcPr>
            <w:tcW w:w="3467" w:type="dxa"/>
          </w:tcPr>
          <w:p w:rsidR="005812B1" w:rsidRPr="009B2EC4" w:rsidRDefault="005812B1" w:rsidP="004F2019">
            <w:pPr>
              <w:spacing w:after="0"/>
              <w:ind w:left="0"/>
              <w:rPr>
                <w:szCs w:val="20"/>
              </w:rPr>
            </w:pPr>
            <w:r w:rsidRPr="009B2EC4">
              <w:rPr>
                <w:szCs w:val="20"/>
              </w:rPr>
              <w:t>Web Dev</w:t>
            </w:r>
          </w:p>
        </w:tc>
        <w:tc>
          <w:tcPr>
            <w:tcW w:w="3338" w:type="dxa"/>
            <w:shd w:val="clear" w:color="auto" w:fill="auto"/>
          </w:tcPr>
          <w:p w:rsidR="005812B1" w:rsidRPr="009B2EC4" w:rsidRDefault="005812B1" w:rsidP="004F2019">
            <w:pPr>
              <w:spacing w:after="0"/>
              <w:ind w:left="0"/>
              <w:rPr>
                <w:szCs w:val="20"/>
              </w:rPr>
            </w:pPr>
            <w:r w:rsidRPr="009B2EC4">
              <w:rPr>
                <w:szCs w:val="20"/>
              </w:rPr>
              <w:t>App Dev</w:t>
            </w:r>
          </w:p>
        </w:tc>
        <w:tc>
          <w:tcPr>
            <w:tcW w:w="3319" w:type="dxa"/>
          </w:tcPr>
          <w:p w:rsidR="005812B1" w:rsidRPr="009B2EC4" w:rsidRDefault="005812B1" w:rsidP="004F2019">
            <w:pPr>
              <w:spacing w:after="0"/>
              <w:ind w:left="0"/>
              <w:rPr>
                <w:szCs w:val="20"/>
              </w:rPr>
            </w:pPr>
            <w:r w:rsidRPr="009B2EC4">
              <w:rPr>
                <w:szCs w:val="20"/>
              </w:rPr>
              <w:t>SharePoint application</w:t>
            </w:r>
          </w:p>
        </w:tc>
      </w:tr>
      <w:tr w:rsidR="005812B1" w:rsidRPr="00F57612" w:rsidTr="004F2019">
        <w:trPr>
          <w:cantSplit/>
        </w:trPr>
        <w:tc>
          <w:tcPr>
            <w:tcW w:w="3467" w:type="dxa"/>
          </w:tcPr>
          <w:p w:rsidR="005812B1" w:rsidRPr="009B2EC4" w:rsidRDefault="005812B1" w:rsidP="004F2019">
            <w:pPr>
              <w:spacing w:after="0"/>
              <w:ind w:left="0"/>
              <w:rPr>
                <w:szCs w:val="20"/>
              </w:rPr>
            </w:pPr>
            <w:r w:rsidRPr="009B2EC4">
              <w:rPr>
                <w:szCs w:val="20"/>
              </w:rPr>
              <w:t>App Dev</w:t>
            </w:r>
          </w:p>
        </w:tc>
        <w:tc>
          <w:tcPr>
            <w:tcW w:w="3338" w:type="dxa"/>
            <w:shd w:val="clear" w:color="auto" w:fill="auto"/>
          </w:tcPr>
          <w:p w:rsidR="005812B1" w:rsidRPr="009B2EC4" w:rsidRDefault="005812B1" w:rsidP="004F2019">
            <w:pPr>
              <w:spacing w:after="0"/>
              <w:ind w:left="0"/>
              <w:rPr>
                <w:szCs w:val="20"/>
              </w:rPr>
            </w:pPr>
            <w:r w:rsidRPr="009B2EC4">
              <w:rPr>
                <w:szCs w:val="20"/>
              </w:rPr>
              <w:t>DB Dev, SQL PaaS, HD Insight</w:t>
            </w:r>
          </w:p>
        </w:tc>
        <w:tc>
          <w:tcPr>
            <w:tcW w:w="3319" w:type="dxa"/>
          </w:tcPr>
          <w:p w:rsidR="005812B1" w:rsidRPr="009B2EC4" w:rsidRDefault="005812B1" w:rsidP="004F2019">
            <w:pPr>
              <w:spacing w:after="0"/>
              <w:ind w:left="0"/>
              <w:rPr>
                <w:szCs w:val="20"/>
              </w:rPr>
            </w:pPr>
            <w:r w:rsidRPr="009B2EC4">
              <w:rPr>
                <w:szCs w:val="20"/>
              </w:rPr>
              <w:t>SQL Server</w:t>
            </w:r>
          </w:p>
        </w:tc>
      </w:tr>
      <w:tr w:rsidR="005812B1" w:rsidRPr="00F57612" w:rsidTr="004F2019">
        <w:trPr>
          <w:cantSplit/>
        </w:trPr>
        <w:tc>
          <w:tcPr>
            <w:tcW w:w="3467" w:type="dxa"/>
          </w:tcPr>
          <w:p w:rsidR="005812B1" w:rsidRPr="009B2EC4" w:rsidRDefault="005812B1" w:rsidP="004F2019">
            <w:pPr>
              <w:spacing w:after="0"/>
              <w:ind w:left="0"/>
              <w:rPr>
                <w:szCs w:val="20"/>
              </w:rPr>
            </w:pPr>
            <w:r w:rsidRPr="009B2EC4">
              <w:rPr>
                <w:szCs w:val="20"/>
              </w:rPr>
              <w:t>Web Test</w:t>
            </w:r>
          </w:p>
        </w:tc>
        <w:tc>
          <w:tcPr>
            <w:tcW w:w="3338" w:type="dxa"/>
            <w:shd w:val="clear" w:color="auto" w:fill="auto"/>
          </w:tcPr>
          <w:p w:rsidR="005812B1" w:rsidRPr="009B2EC4" w:rsidRDefault="005812B1" w:rsidP="004F2019">
            <w:pPr>
              <w:spacing w:after="0"/>
              <w:ind w:left="0"/>
              <w:rPr>
                <w:szCs w:val="20"/>
              </w:rPr>
            </w:pPr>
            <w:r w:rsidRPr="009B2EC4">
              <w:rPr>
                <w:szCs w:val="20"/>
              </w:rPr>
              <w:t>App Test</w:t>
            </w:r>
          </w:p>
        </w:tc>
        <w:tc>
          <w:tcPr>
            <w:tcW w:w="3319" w:type="dxa"/>
          </w:tcPr>
          <w:p w:rsidR="005812B1" w:rsidRPr="009B2EC4" w:rsidRDefault="005812B1" w:rsidP="004F2019">
            <w:pPr>
              <w:spacing w:after="0"/>
              <w:ind w:left="0"/>
              <w:rPr>
                <w:szCs w:val="20"/>
              </w:rPr>
            </w:pPr>
            <w:r w:rsidRPr="009B2EC4">
              <w:rPr>
                <w:szCs w:val="20"/>
              </w:rPr>
              <w:t>SharePoint application</w:t>
            </w:r>
          </w:p>
        </w:tc>
      </w:tr>
      <w:tr w:rsidR="005812B1" w:rsidTr="004F2019">
        <w:trPr>
          <w:cantSplit/>
        </w:trPr>
        <w:tc>
          <w:tcPr>
            <w:tcW w:w="3467" w:type="dxa"/>
          </w:tcPr>
          <w:p w:rsidR="005812B1" w:rsidRPr="009B2EC4" w:rsidRDefault="005812B1" w:rsidP="004F2019">
            <w:pPr>
              <w:spacing w:after="0"/>
              <w:ind w:left="0"/>
              <w:rPr>
                <w:szCs w:val="20"/>
              </w:rPr>
            </w:pPr>
            <w:r w:rsidRPr="009B2EC4">
              <w:rPr>
                <w:szCs w:val="20"/>
              </w:rPr>
              <w:t>App Test</w:t>
            </w:r>
          </w:p>
        </w:tc>
        <w:tc>
          <w:tcPr>
            <w:tcW w:w="3338" w:type="dxa"/>
            <w:shd w:val="clear" w:color="auto" w:fill="auto"/>
          </w:tcPr>
          <w:p w:rsidR="005812B1" w:rsidRPr="009B2EC4" w:rsidRDefault="005812B1" w:rsidP="004F2019">
            <w:pPr>
              <w:spacing w:after="0"/>
              <w:ind w:left="0"/>
              <w:rPr>
                <w:szCs w:val="20"/>
              </w:rPr>
            </w:pPr>
            <w:r w:rsidRPr="009B2EC4">
              <w:rPr>
                <w:szCs w:val="20"/>
              </w:rPr>
              <w:t>DB Test, SQL PaaS, HD Insight</w:t>
            </w:r>
          </w:p>
        </w:tc>
        <w:tc>
          <w:tcPr>
            <w:tcW w:w="3319" w:type="dxa"/>
          </w:tcPr>
          <w:p w:rsidR="005812B1" w:rsidRPr="009B2EC4" w:rsidRDefault="005812B1" w:rsidP="004F2019">
            <w:pPr>
              <w:spacing w:after="0"/>
              <w:ind w:left="0"/>
              <w:rPr>
                <w:szCs w:val="20"/>
              </w:rPr>
            </w:pPr>
            <w:r w:rsidRPr="009B2EC4">
              <w:rPr>
                <w:szCs w:val="20"/>
              </w:rPr>
              <w:t>SQL Server</w:t>
            </w:r>
          </w:p>
        </w:tc>
      </w:tr>
      <w:tr w:rsidR="005812B1" w:rsidRPr="00F57612" w:rsidTr="004F2019">
        <w:trPr>
          <w:cantSplit/>
        </w:trPr>
        <w:tc>
          <w:tcPr>
            <w:tcW w:w="3467" w:type="dxa"/>
          </w:tcPr>
          <w:p w:rsidR="005812B1" w:rsidRPr="009B2EC4" w:rsidRDefault="005812B1" w:rsidP="004F2019">
            <w:pPr>
              <w:spacing w:after="0"/>
              <w:ind w:left="0"/>
              <w:rPr>
                <w:szCs w:val="20"/>
              </w:rPr>
            </w:pPr>
            <w:r w:rsidRPr="009B2EC4">
              <w:rPr>
                <w:szCs w:val="20"/>
              </w:rPr>
              <w:t>Web Prod</w:t>
            </w:r>
          </w:p>
        </w:tc>
        <w:tc>
          <w:tcPr>
            <w:tcW w:w="3338" w:type="dxa"/>
            <w:shd w:val="clear" w:color="auto" w:fill="auto"/>
          </w:tcPr>
          <w:p w:rsidR="005812B1" w:rsidRPr="009B2EC4" w:rsidRDefault="005812B1" w:rsidP="004F2019">
            <w:pPr>
              <w:spacing w:after="0"/>
              <w:ind w:left="0"/>
              <w:rPr>
                <w:szCs w:val="20"/>
              </w:rPr>
            </w:pPr>
            <w:r w:rsidRPr="009B2EC4">
              <w:rPr>
                <w:szCs w:val="20"/>
              </w:rPr>
              <w:t>App Prod</w:t>
            </w:r>
          </w:p>
        </w:tc>
        <w:tc>
          <w:tcPr>
            <w:tcW w:w="3319" w:type="dxa"/>
          </w:tcPr>
          <w:p w:rsidR="005812B1" w:rsidRPr="009B2EC4" w:rsidRDefault="005812B1" w:rsidP="004F2019">
            <w:pPr>
              <w:spacing w:after="0"/>
              <w:ind w:left="0"/>
              <w:rPr>
                <w:szCs w:val="20"/>
              </w:rPr>
            </w:pPr>
            <w:r w:rsidRPr="009B2EC4">
              <w:rPr>
                <w:szCs w:val="20"/>
              </w:rPr>
              <w:t>SharePoint application</w:t>
            </w:r>
          </w:p>
        </w:tc>
      </w:tr>
      <w:tr w:rsidR="005812B1" w:rsidTr="004F2019">
        <w:trPr>
          <w:cantSplit/>
        </w:trPr>
        <w:tc>
          <w:tcPr>
            <w:tcW w:w="3467" w:type="dxa"/>
          </w:tcPr>
          <w:p w:rsidR="005812B1" w:rsidRPr="009B2EC4" w:rsidRDefault="005812B1" w:rsidP="004F2019">
            <w:pPr>
              <w:spacing w:after="0"/>
              <w:ind w:left="0"/>
              <w:rPr>
                <w:szCs w:val="20"/>
              </w:rPr>
            </w:pPr>
            <w:r w:rsidRPr="009B2EC4">
              <w:rPr>
                <w:szCs w:val="20"/>
              </w:rPr>
              <w:t>App Prod</w:t>
            </w:r>
          </w:p>
        </w:tc>
        <w:tc>
          <w:tcPr>
            <w:tcW w:w="3338" w:type="dxa"/>
            <w:shd w:val="clear" w:color="auto" w:fill="auto"/>
          </w:tcPr>
          <w:p w:rsidR="005812B1" w:rsidRPr="009B2EC4" w:rsidRDefault="005812B1" w:rsidP="004F2019">
            <w:pPr>
              <w:spacing w:after="0"/>
              <w:ind w:left="0"/>
              <w:rPr>
                <w:szCs w:val="20"/>
              </w:rPr>
            </w:pPr>
            <w:r w:rsidRPr="009B2EC4">
              <w:rPr>
                <w:szCs w:val="20"/>
              </w:rPr>
              <w:t>DB Prod, SQL PaaS, HD Insight</w:t>
            </w:r>
          </w:p>
        </w:tc>
        <w:tc>
          <w:tcPr>
            <w:tcW w:w="3319" w:type="dxa"/>
          </w:tcPr>
          <w:p w:rsidR="005812B1" w:rsidRPr="009B2EC4" w:rsidRDefault="005812B1" w:rsidP="004F2019">
            <w:pPr>
              <w:spacing w:after="0"/>
              <w:ind w:left="0"/>
              <w:rPr>
                <w:szCs w:val="20"/>
              </w:rPr>
            </w:pPr>
            <w:r w:rsidRPr="009B2EC4">
              <w:rPr>
                <w:szCs w:val="20"/>
              </w:rPr>
              <w:t>SQL Server</w:t>
            </w:r>
          </w:p>
        </w:tc>
      </w:tr>
      <w:tr w:rsidR="005812B1" w:rsidRPr="00F57612" w:rsidTr="004F2019">
        <w:trPr>
          <w:cantSplit/>
        </w:trPr>
        <w:tc>
          <w:tcPr>
            <w:tcW w:w="3467" w:type="dxa"/>
          </w:tcPr>
          <w:p w:rsidR="005812B1" w:rsidRPr="009B2EC4" w:rsidRDefault="005812B1" w:rsidP="004F2019">
            <w:pPr>
              <w:spacing w:after="0"/>
              <w:ind w:left="0"/>
              <w:rPr>
                <w:szCs w:val="20"/>
              </w:rPr>
            </w:pPr>
            <w:r w:rsidRPr="009B2EC4">
              <w:rPr>
                <w:szCs w:val="20"/>
              </w:rPr>
              <w:t>Web Dev, App Dev, DB Dev</w:t>
            </w:r>
          </w:p>
        </w:tc>
        <w:tc>
          <w:tcPr>
            <w:tcW w:w="3338" w:type="dxa"/>
            <w:shd w:val="clear" w:color="auto" w:fill="auto"/>
          </w:tcPr>
          <w:p w:rsidR="005812B1" w:rsidRPr="009B2EC4" w:rsidRDefault="005812B1" w:rsidP="004F2019">
            <w:pPr>
              <w:spacing w:after="0"/>
              <w:ind w:left="0"/>
              <w:rPr>
                <w:szCs w:val="20"/>
              </w:rPr>
            </w:pPr>
            <w:r w:rsidRPr="009B2EC4">
              <w:rPr>
                <w:szCs w:val="20"/>
              </w:rPr>
              <w:t>Shared</w:t>
            </w:r>
          </w:p>
        </w:tc>
        <w:tc>
          <w:tcPr>
            <w:tcW w:w="3319" w:type="dxa"/>
          </w:tcPr>
          <w:p w:rsidR="005812B1" w:rsidRPr="009B2EC4" w:rsidRDefault="005812B1" w:rsidP="004F2019">
            <w:pPr>
              <w:spacing w:after="0"/>
              <w:ind w:left="0"/>
              <w:rPr>
                <w:szCs w:val="20"/>
              </w:rPr>
            </w:pPr>
            <w:r w:rsidRPr="009B2EC4">
              <w:rPr>
                <w:szCs w:val="20"/>
              </w:rPr>
              <w:t>Active Directory, Monitoring</w:t>
            </w:r>
          </w:p>
        </w:tc>
      </w:tr>
      <w:tr w:rsidR="005812B1" w:rsidTr="004F2019">
        <w:trPr>
          <w:cantSplit/>
        </w:trPr>
        <w:tc>
          <w:tcPr>
            <w:tcW w:w="3467" w:type="dxa"/>
          </w:tcPr>
          <w:p w:rsidR="005812B1" w:rsidRPr="009B2EC4" w:rsidRDefault="005812B1" w:rsidP="004F2019">
            <w:pPr>
              <w:spacing w:after="0"/>
              <w:ind w:left="0"/>
              <w:rPr>
                <w:szCs w:val="20"/>
              </w:rPr>
            </w:pPr>
            <w:r w:rsidRPr="009B2EC4">
              <w:rPr>
                <w:szCs w:val="20"/>
              </w:rPr>
              <w:t>Web Test, App Test, DB Test</w:t>
            </w:r>
          </w:p>
        </w:tc>
        <w:tc>
          <w:tcPr>
            <w:tcW w:w="3338" w:type="dxa"/>
            <w:shd w:val="clear" w:color="auto" w:fill="auto"/>
          </w:tcPr>
          <w:p w:rsidR="005812B1" w:rsidRPr="009B2EC4" w:rsidRDefault="005812B1" w:rsidP="004F2019">
            <w:pPr>
              <w:spacing w:after="0"/>
              <w:ind w:left="0"/>
              <w:rPr>
                <w:szCs w:val="20"/>
              </w:rPr>
            </w:pPr>
            <w:r w:rsidRPr="009B2EC4">
              <w:rPr>
                <w:szCs w:val="20"/>
              </w:rPr>
              <w:t>Shared</w:t>
            </w:r>
          </w:p>
        </w:tc>
        <w:tc>
          <w:tcPr>
            <w:tcW w:w="3319" w:type="dxa"/>
          </w:tcPr>
          <w:p w:rsidR="005812B1" w:rsidRPr="009B2EC4" w:rsidRDefault="005812B1" w:rsidP="004F2019">
            <w:pPr>
              <w:spacing w:after="0"/>
              <w:ind w:left="0"/>
              <w:rPr>
                <w:szCs w:val="20"/>
              </w:rPr>
            </w:pPr>
            <w:r w:rsidRPr="009B2EC4">
              <w:rPr>
                <w:szCs w:val="20"/>
              </w:rPr>
              <w:t>Active Directory, Monitoring</w:t>
            </w:r>
          </w:p>
        </w:tc>
      </w:tr>
      <w:tr w:rsidR="005812B1" w:rsidTr="004F2019">
        <w:trPr>
          <w:cantSplit/>
        </w:trPr>
        <w:tc>
          <w:tcPr>
            <w:tcW w:w="3467" w:type="dxa"/>
          </w:tcPr>
          <w:p w:rsidR="005812B1" w:rsidRPr="009B2EC4" w:rsidRDefault="005812B1" w:rsidP="004F2019">
            <w:pPr>
              <w:spacing w:after="0"/>
              <w:ind w:left="0"/>
              <w:rPr>
                <w:szCs w:val="20"/>
              </w:rPr>
            </w:pPr>
            <w:r w:rsidRPr="009B2EC4">
              <w:rPr>
                <w:szCs w:val="20"/>
              </w:rPr>
              <w:t>Web Prod, App Prod, DB Prod</w:t>
            </w:r>
          </w:p>
        </w:tc>
        <w:tc>
          <w:tcPr>
            <w:tcW w:w="3338" w:type="dxa"/>
            <w:shd w:val="clear" w:color="auto" w:fill="auto"/>
          </w:tcPr>
          <w:p w:rsidR="005812B1" w:rsidRPr="009B2EC4" w:rsidRDefault="005812B1" w:rsidP="004F2019">
            <w:pPr>
              <w:spacing w:after="0"/>
              <w:ind w:left="0"/>
              <w:rPr>
                <w:szCs w:val="20"/>
              </w:rPr>
            </w:pPr>
            <w:r w:rsidRPr="009B2EC4">
              <w:rPr>
                <w:szCs w:val="20"/>
              </w:rPr>
              <w:t>Shared</w:t>
            </w:r>
          </w:p>
        </w:tc>
        <w:tc>
          <w:tcPr>
            <w:tcW w:w="3319" w:type="dxa"/>
          </w:tcPr>
          <w:p w:rsidR="005812B1" w:rsidRPr="009B2EC4" w:rsidRDefault="005812B1" w:rsidP="004F2019">
            <w:pPr>
              <w:spacing w:after="0"/>
              <w:ind w:left="0"/>
              <w:rPr>
                <w:szCs w:val="20"/>
              </w:rPr>
            </w:pPr>
            <w:r w:rsidRPr="009B2EC4">
              <w:rPr>
                <w:szCs w:val="20"/>
              </w:rPr>
              <w:t>Active Directory, Monitoring</w:t>
            </w:r>
          </w:p>
        </w:tc>
      </w:tr>
      <w:tr w:rsidR="005812B1" w:rsidRPr="00F57612" w:rsidTr="004F2019">
        <w:trPr>
          <w:cantSplit/>
        </w:trPr>
        <w:tc>
          <w:tcPr>
            <w:tcW w:w="3467" w:type="dxa"/>
          </w:tcPr>
          <w:p w:rsidR="005812B1" w:rsidRPr="009B2EC4" w:rsidRDefault="005812B1" w:rsidP="004F2019">
            <w:pPr>
              <w:spacing w:after="0"/>
              <w:ind w:left="0"/>
              <w:rPr>
                <w:szCs w:val="20"/>
              </w:rPr>
            </w:pPr>
            <w:r w:rsidRPr="009B2EC4">
              <w:rPr>
                <w:szCs w:val="20"/>
              </w:rPr>
              <w:t>Web Prod</w:t>
            </w:r>
          </w:p>
        </w:tc>
        <w:tc>
          <w:tcPr>
            <w:tcW w:w="3338" w:type="dxa"/>
            <w:shd w:val="clear" w:color="auto" w:fill="auto"/>
          </w:tcPr>
          <w:p w:rsidR="005812B1" w:rsidRPr="009B2EC4" w:rsidRDefault="005812B1" w:rsidP="004F2019">
            <w:pPr>
              <w:spacing w:after="0"/>
              <w:ind w:left="0"/>
              <w:rPr>
                <w:szCs w:val="20"/>
              </w:rPr>
            </w:pPr>
            <w:r w:rsidRPr="009B2EC4">
              <w:rPr>
                <w:szCs w:val="20"/>
              </w:rPr>
              <w:t>Web Dev, App Dev, DB Dev</w:t>
            </w:r>
          </w:p>
        </w:tc>
        <w:tc>
          <w:tcPr>
            <w:tcW w:w="3319" w:type="dxa"/>
          </w:tcPr>
          <w:p w:rsidR="005812B1" w:rsidRPr="009B2EC4" w:rsidRDefault="005812B1" w:rsidP="004F2019">
            <w:pPr>
              <w:spacing w:after="0"/>
              <w:ind w:left="0"/>
              <w:rPr>
                <w:szCs w:val="20"/>
              </w:rPr>
            </w:pPr>
            <w:r w:rsidRPr="009B2EC4">
              <w:rPr>
                <w:szCs w:val="20"/>
              </w:rPr>
              <w:t>Remote Desktop Services</w:t>
            </w:r>
          </w:p>
        </w:tc>
      </w:tr>
      <w:tr w:rsidR="005812B1" w:rsidTr="004F2019">
        <w:trPr>
          <w:cantSplit/>
        </w:trPr>
        <w:tc>
          <w:tcPr>
            <w:tcW w:w="3467" w:type="dxa"/>
          </w:tcPr>
          <w:p w:rsidR="005812B1" w:rsidRPr="009B2EC4" w:rsidRDefault="005812B1" w:rsidP="004F2019">
            <w:pPr>
              <w:spacing w:after="0"/>
              <w:ind w:left="0"/>
              <w:rPr>
                <w:szCs w:val="20"/>
              </w:rPr>
            </w:pPr>
            <w:r w:rsidRPr="009B2EC4">
              <w:rPr>
                <w:szCs w:val="20"/>
              </w:rPr>
              <w:t>Web Prod</w:t>
            </w:r>
          </w:p>
        </w:tc>
        <w:tc>
          <w:tcPr>
            <w:tcW w:w="3338" w:type="dxa"/>
            <w:shd w:val="clear" w:color="auto" w:fill="auto"/>
          </w:tcPr>
          <w:p w:rsidR="005812B1" w:rsidRPr="009B2EC4" w:rsidRDefault="005812B1" w:rsidP="004F2019">
            <w:pPr>
              <w:spacing w:after="0"/>
              <w:ind w:left="0"/>
              <w:rPr>
                <w:szCs w:val="20"/>
              </w:rPr>
            </w:pPr>
            <w:r w:rsidRPr="009B2EC4">
              <w:rPr>
                <w:szCs w:val="20"/>
              </w:rPr>
              <w:t>Web Test, App Test, DB Test</w:t>
            </w:r>
          </w:p>
        </w:tc>
        <w:tc>
          <w:tcPr>
            <w:tcW w:w="3319" w:type="dxa"/>
          </w:tcPr>
          <w:p w:rsidR="005812B1" w:rsidRPr="009B2EC4" w:rsidRDefault="005812B1" w:rsidP="004F2019">
            <w:pPr>
              <w:spacing w:after="0"/>
              <w:ind w:left="0"/>
              <w:rPr>
                <w:szCs w:val="20"/>
              </w:rPr>
            </w:pPr>
            <w:r w:rsidRPr="009B2EC4">
              <w:rPr>
                <w:szCs w:val="20"/>
              </w:rPr>
              <w:t>Remote Desktop Services</w:t>
            </w:r>
          </w:p>
        </w:tc>
      </w:tr>
      <w:tr w:rsidR="005812B1" w:rsidTr="004F2019">
        <w:trPr>
          <w:cantSplit/>
        </w:trPr>
        <w:tc>
          <w:tcPr>
            <w:tcW w:w="3467" w:type="dxa"/>
          </w:tcPr>
          <w:p w:rsidR="005812B1" w:rsidRPr="009B2EC4" w:rsidRDefault="005812B1" w:rsidP="004F2019">
            <w:pPr>
              <w:spacing w:after="0"/>
              <w:ind w:left="0"/>
              <w:rPr>
                <w:szCs w:val="20"/>
              </w:rPr>
            </w:pPr>
            <w:r w:rsidRPr="009B2EC4">
              <w:rPr>
                <w:szCs w:val="20"/>
              </w:rPr>
              <w:t>Web Prod</w:t>
            </w:r>
          </w:p>
        </w:tc>
        <w:tc>
          <w:tcPr>
            <w:tcW w:w="3338" w:type="dxa"/>
            <w:shd w:val="clear" w:color="auto" w:fill="auto"/>
          </w:tcPr>
          <w:p w:rsidR="005812B1" w:rsidRPr="009B2EC4" w:rsidRDefault="005812B1" w:rsidP="004F2019">
            <w:pPr>
              <w:spacing w:after="0"/>
              <w:ind w:left="0"/>
              <w:rPr>
                <w:szCs w:val="20"/>
              </w:rPr>
            </w:pPr>
            <w:r w:rsidRPr="009B2EC4">
              <w:rPr>
                <w:szCs w:val="20"/>
              </w:rPr>
              <w:t>Web Prod, App Prod, DB Prod</w:t>
            </w:r>
          </w:p>
        </w:tc>
        <w:tc>
          <w:tcPr>
            <w:tcW w:w="3319" w:type="dxa"/>
          </w:tcPr>
          <w:p w:rsidR="005812B1" w:rsidRPr="009B2EC4" w:rsidRDefault="005812B1" w:rsidP="004F2019">
            <w:pPr>
              <w:spacing w:after="0"/>
              <w:ind w:left="0"/>
              <w:rPr>
                <w:szCs w:val="20"/>
              </w:rPr>
            </w:pPr>
            <w:r w:rsidRPr="009B2EC4">
              <w:rPr>
                <w:szCs w:val="20"/>
              </w:rPr>
              <w:t>Remote Desktop Services</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30</w:t>
      </w:r>
      <w:r w:rsidRPr="005207C1">
        <w:rPr>
          <w:b/>
        </w:rPr>
        <w:fldChar w:fldCharType="end"/>
      </w:r>
      <w:r w:rsidRPr="005207C1">
        <w:rPr>
          <w:b/>
        </w:rPr>
        <w:t xml:space="preserve"> </w:t>
      </w:r>
      <w:r>
        <w:rPr>
          <w:b/>
        </w:rPr>
        <w:t>NSG logical policy</w:t>
      </w:r>
    </w:p>
    <w:p w:rsidR="005812B1" w:rsidRPr="00BF3FC8" w:rsidRDefault="005812B1" w:rsidP="005812B1"/>
    <w:p w:rsidR="005812B1" w:rsidRDefault="005812B1" w:rsidP="005812B1">
      <w:pPr>
        <w:pStyle w:val="Heading2"/>
        <w:rPr>
          <w:b/>
        </w:rPr>
      </w:pPr>
      <w:bookmarkStart w:id="207" w:name="_Toc434595743"/>
      <w:bookmarkStart w:id="208" w:name="_Toc468283863"/>
      <w:r>
        <w:t>Infrastructure Architecture</w:t>
      </w:r>
      <w:bookmarkEnd w:id="207"/>
      <w:bookmarkEnd w:id="208"/>
    </w:p>
    <w:p w:rsidR="005812B1" w:rsidRDefault="005812B1" w:rsidP="005812B1">
      <w:pPr>
        <w:pStyle w:val="Heading3"/>
        <w:numPr>
          <w:ilvl w:val="2"/>
          <w:numId w:val="1"/>
        </w:numPr>
      </w:pPr>
      <w:bookmarkStart w:id="209" w:name="_Toc434595744"/>
      <w:bookmarkStart w:id="210" w:name="_Toc468283864"/>
      <w:r>
        <w:t>Overview</w:t>
      </w:r>
      <w:bookmarkEnd w:id="209"/>
      <w:bookmarkEnd w:id="210"/>
    </w:p>
    <w:p w:rsidR="005812B1" w:rsidRDefault="005812B1" w:rsidP="005812B1">
      <w:r>
        <w:t>The DAP solution will be hosted on the Azure platform in Australia. The primary location will be Azure Australia South-East and the secondary (DR) location will be Azure Australia East.</w:t>
      </w:r>
    </w:p>
    <w:p w:rsidR="005812B1" w:rsidRDefault="005812B1" w:rsidP="005812B1">
      <w:r>
        <w:lastRenderedPageBreak/>
        <w:t>This will be provided using a new Azure subscription specific to the DAP project, created under the PTV organisation account. This will allow CGI to be the primary administrator of the Azure subscription and be responsible for the configuration and service delivery. Future PTV projects can then operate as an additional Azure subscription, independently from the DAP environment, if required.</w:t>
      </w:r>
    </w:p>
    <w:p w:rsidR="005812B1" w:rsidRDefault="005812B1" w:rsidP="005812B1">
      <w:r>
        <w:t>The DAP solution will consume three main Azure service types:</w:t>
      </w:r>
    </w:p>
    <w:p w:rsidR="005812B1" w:rsidRDefault="005812B1" w:rsidP="005812B1">
      <w:pPr>
        <w:pStyle w:val="ListBullet3"/>
      </w:pPr>
      <w:r>
        <w:t>Azure Platform-as-a-Service (PaaS) applications</w:t>
      </w:r>
    </w:p>
    <w:p w:rsidR="005812B1" w:rsidRDefault="005812B1" w:rsidP="005812B1">
      <w:pPr>
        <w:pStyle w:val="ListBullet3"/>
      </w:pPr>
      <w:r>
        <w:t>Azure Infrastructure-as-a-Service (IaaS) – virtual servers (VMs)</w:t>
      </w:r>
    </w:p>
    <w:p w:rsidR="005812B1" w:rsidRDefault="005812B1" w:rsidP="005812B1">
      <w:pPr>
        <w:pStyle w:val="ListBullet3"/>
      </w:pPr>
      <w:r>
        <w:t>Azure Storage Services</w:t>
      </w:r>
    </w:p>
    <w:p w:rsidR="005812B1" w:rsidRDefault="00600770" w:rsidP="005812B1">
      <w:r>
        <w:t xml:space="preserve">All Azure components of the DAP provide at least 99.5% availability, and Availability Sets are used to </w:t>
      </w:r>
      <w:r w:rsidR="00F168D2">
        <w:t>reduce single points of failure.</w:t>
      </w:r>
      <w:r>
        <w:t xml:space="preserve"> </w:t>
      </w:r>
    </w:p>
    <w:p w:rsidR="002F1D77" w:rsidRDefault="002F1D77" w:rsidP="005812B1">
      <w:r>
        <w:t>Estimated consumption (in dollars) of each Azure component is available in the “DAP Estimated Consumption” attachment at the end of this document.</w:t>
      </w:r>
    </w:p>
    <w:p w:rsidR="005812B1" w:rsidRDefault="005812B1" w:rsidP="005812B1">
      <w:pPr>
        <w:pStyle w:val="Heading3"/>
        <w:numPr>
          <w:ilvl w:val="2"/>
          <w:numId w:val="1"/>
        </w:numPr>
      </w:pPr>
      <w:bookmarkStart w:id="211" w:name="_Toc434595745"/>
      <w:bookmarkStart w:id="212" w:name="_Toc468283865"/>
      <w:r>
        <w:t>Resource Groups</w:t>
      </w:r>
      <w:bookmarkEnd w:id="211"/>
      <w:bookmarkEnd w:id="212"/>
    </w:p>
    <w:p w:rsidR="005812B1" w:rsidRDefault="005812B1" w:rsidP="005812B1">
      <w:r>
        <w:t xml:space="preserve">Azure Resource Manager provides the capability to organise the Azure resources into Resource Groups. </w:t>
      </w:r>
      <w:r w:rsidR="00C156CD">
        <w:t>The benefits of these Resource Groups to the DAP are that</w:t>
      </w:r>
      <w:r>
        <w:t>:</w:t>
      </w:r>
    </w:p>
    <w:p w:rsidR="005812B1" w:rsidRDefault="00C156CD" w:rsidP="005812B1">
      <w:pPr>
        <w:pStyle w:val="ListBullet3"/>
      </w:pPr>
      <w:r>
        <w:t xml:space="preserve">Resources for the DAP solution </w:t>
      </w:r>
      <w:r w:rsidR="00006894">
        <w:t xml:space="preserve">are </w:t>
      </w:r>
      <w:r>
        <w:t xml:space="preserve">deployed, managed, and monitored </w:t>
      </w:r>
      <w:r w:rsidR="005812B1">
        <w:t>as a group, rather than handling these resources individually.</w:t>
      </w:r>
    </w:p>
    <w:p w:rsidR="005812B1" w:rsidRDefault="00C156CD" w:rsidP="005812B1">
      <w:pPr>
        <w:pStyle w:val="ListBullet3"/>
      </w:pPr>
      <w:r>
        <w:t xml:space="preserve">Components of the DAP </w:t>
      </w:r>
      <w:r w:rsidR="00006894">
        <w:t xml:space="preserve">are </w:t>
      </w:r>
      <w:r w:rsidR="005812B1">
        <w:t>deploy</w:t>
      </w:r>
      <w:r>
        <w:t>ed</w:t>
      </w:r>
      <w:r w:rsidR="005812B1">
        <w:t xml:space="preserve"> throughout the development lifecycle </w:t>
      </w:r>
      <w:r w:rsidR="00006894">
        <w:t xml:space="preserve">and in DR activities </w:t>
      </w:r>
      <w:r w:rsidR="005812B1">
        <w:t>in a consistent state.</w:t>
      </w:r>
    </w:p>
    <w:p w:rsidR="005812B1" w:rsidRDefault="00C156CD" w:rsidP="005812B1">
      <w:pPr>
        <w:pStyle w:val="ListBullet3"/>
      </w:pPr>
      <w:r>
        <w:t>D</w:t>
      </w:r>
      <w:r w:rsidR="005812B1">
        <w:t xml:space="preserve">eclarative templates </w:t>
      </w:r>
      <w:r w:rsidR="00006894">
        <w:t xml:space="preserve">are </w:t>
      </w:r>
      <w:r>
        <w:t xml:space="preserve">used </w:t>
      </w:r>
      <w:r w:rsidR="005812B1">
        <w:t xml:space="preserve">to define </w:t>
      </w:r>
      <w:r>
        <w:t xml:space="preserve">the </w:t>
      </w:r>
      <w:r w:rsidR="005812B1">
        <w:t>deployment</w:t>
      </w:r>
      <w:r w:rsidR="00006894">
        <w:t xml:space="preserve"> to DR</w:t>
      </w:r>
      <w:r w:rsidR="005812B1">
        <w:t>.</w:t>
      </w:r>
    </w:p>
    <w:p w:rsidR="005812B1" w:rsidRDefault="00C156CD" w:rsidP="005812B1">
      <w:pPr>
        <w:pStyle w:val="ListBullet3"/>
      </w:pPr>
      <w:r>
        <w:t>Access control to services in Resource Groups can be controlled at a group level, and integrated into the Azure Portal management platform.</w:t>
      </w:r>
      <w:r w:rsidR="00006894">
        <w:t xml:space="preserve"> At the current time, no access to the Azure Portal is available to anyone other than DAP system administrators (CGI and PTV), but some ADA users may be granted access to control specific components, based on the Resource Group.</w:t>
      </w:r>
    </w:p>
    <w:p w:rsidR="005812B1" w:rsidRDefault="00C156CD" w:rsidP="005812B1">
      <w:pPr>
        <w:pStyle w:val="ListBullet3"/>
      </w:pPr>
      <w:r>
        <w:t>T</w:t>
      </w:r>
      <w:r w:rsidR="005812B1">
        <w:t xml:space="preserve">ags </w:t>
      </w:r>
      <w:r w:rsidR="00006894">
        <w:t xml:space="preserve">are </w:t>
      </w:r>
      <w:r>
        <w:t xml:space="preserve">be applied </w:t>
      </w:r>
      <w:r w:rsidR="005812B1">
        <w:t xml:space="preserve">to </w:t>
      </w:r>
      <w:r w:rsidR="00006894">
        <w:t xml:space="preserve">some </w:t>
      </w:r>
      <w:r w:rsidR="005812B1">
        <w:t xml:space="preserve">resources to logically </w:t>
      </w:r>
      <w:r>
        <w:t xml:space="preserve">organise </w:t>
      </w:r>
      <w:r w:rsidR="005812B1">
        <w:t xml:space="preserve">the resources in </w:t>
      </w:r>
      <w:r>
        <w:t xml:space="preserve">the </w:t>
      </w:r>
      <w:r w:rsidR="005812B1">
        <w:t>subscription</w:t>
      </w:r>
      <w:r>
        <w:t xml:space="preserve"> for grouping and billing purposes</w:t>
      </w:r>
      <w:r w:rsidR="005812B1">
        <w:t>.</w:t>
      </w:r>
      <w:r w:rsidR="00006894">
        <w:t xml:space="preserve"> At the current time, the only tags to be applied have been to mark specific ADA virtual machine components in addition to their resource group.</w:t>
      </w:r>
    </w:p>
    <w:p w:rsidR="005812B1" w:rsidRDefault="005812B1" w:rsidP="005812B1">
      <w:r>
        <w:t>For DAP, separate resources groups will be used for each environment as follows.</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4"/>
        <w:gridCol w:w="3375"/>
        <w:gridCol w:w="3375"/>
      </w:tblGrid>
      <w:tr w:rsidR="005812B1" w:rsidRPr="00B258C1" w:rsidTr="004F2019">
        <w:trPr>
          <w:cantSplit/>
          <w:tblHeader/>
        </w:trPr>
        <w:tc>
          <w:tcPr>
            <w:tcW w:w="3374" w:type="dxa"/>
            <w:shd w:val="clear" w:color="auto" w:fill="404040"/>
          </w:tcPr>
          <w:p w:rsidR="005812B1" w:rsidRDefault="005812B1" w:rsidP="004F2019">
            <w:pPr>
              <w:spacing w:after="0"/>
              <w:ind w:left="0"/>
              <w:jc w:val="center"/>
              <w:rPr>
                <w:color w:val="FFFFFF"/>
                <w:szCs w:val="20"/>
              </w:rPr>
            </w:pPr>
            <w:r>
              <w:rPr>
                <w:color w:val="FFFFFF"/>
                <w:szCs w:val="20"/>
              </w:rPr>
              <w:t>Resource Group</w:t>
            </w:r>
          </w:p>
        </w:tc>
        <w:tc>
          <w:tcPr>
            <w:tcW w:w="3375" w:type="dxa"/>
            <w:shd w:val="clear" w:color="auto" w:fill="404040"/>
          </w:tcPr>
          <w:p w:rsidR="005812B1" w:rsidRPr="00B258C1" w:rsidRDefault="005812B1" w:rsidP="004F2019">
            <w:pPr>
              <w:spacing w:after="0"/>
              <w:ind w:left="0"/>
              <w:jc w:val="center"/>
              <w:rPr>
                <w:color w:val="FFFFFF"/>
                <w:szCs w:val="20"/>
              </w:rPr>
            </w:pPr>
            <w:r>
              <w:rPr>
                <w:color w:val="FFFFFF"/>
                <w:szCs w:val="20"/>
              </w:rPr>
              <w:t>Environment</w:t>
            </w:r>
          </w:p>
        </w:tc>
        <w:tc>
          <w:tcPr>
            <w:tcW w:w="3375" w:type="dxa"/>
            <w:shd w:val="clear" w:color="auto" w:fill="404040"/>
          </w:tcPr>
          <w:p w:rsidR="005812B1" w:rsidRDefault="005812B1" w:rsidP="004F2019">
            <w:pPr>
              <w:spacing w:after="0"/>
              <w:ind w:left="0"/>
              <w:jc w:val="center"/>
              <w:rPr>
                <w:color w:val="FFFFFF"/>
                <w:szCs w:val="20"/>
              </w:rPr>
            </w:pPr>
            <w:r>
              <w:rPr>
                <w:color w:val="FFFFFF"/>
                <w:szCs w:val="20"/>
              </w:rPr>
              <w:t>DAP Services</w:t>
            </w:r>
          </w:p>
        </w:tc>
      </w:tr>
      <w:tr w:rsidR="005812B1" w:rsidRPr="00F57612" w:rsidTr="004F2019">
        <w:trPr>
          <w:cantSplit/>
        </w:trPr>
        <w:tc>
          <w:tcPr>
            <w:tcW w:w="3374" w:type="dxa"/>
          </w:tcPr>
          <w:p w:rsidR="005812B1" w:rsidRPr="00F57612" w:rsidRDefault="005812B1" w:rsidP="004F2019">
            <w:pPr>
              <w:spacing w:after="0"/>
              <w:ind w:left="0"/>
              <w:rPr>
                <w:szCs w:val="20"/>
              </w:rPr>
            </w:pPr>
            <w:r w:rsidRPr="009A491B">
              <w:t>DAP-Dev</w:t>
            </w:r>
          </w:p>
        </w:tc>
        <w:tc>
          <w:tcPr>
            <w:tcW w:w="3375" w:type="dxa"/>
            <w:shd w:val="clear" w:color="auto" w:fill="auto"/>
          </w:tcPr>
          <w:p w:rsidR="005812B1" w:rsidRPr="00F57612" w:rsidRDefault="005812B1" w:rsidP="004F2019">
            <w:pPr>
              <w:spacing w:after="0"/>
              <w:ind w:left="0"/>
              <w:rPr>
                <w:szCs w:val="20"/>
              </w:rPr>
            </w:pPr>
            <w:r>
              <w:rPr>
                <w:szCs w:val="20"/>
              </w:rPr>
              <w:t>Development</w:t>
            </w:r>
          </w:p>
        </w:tc>
        <w:tc>
          <w:tcPr>
            <w:tcW w:w="3375" w:type="dxa"/>
          </w:tcPr>
          <w:p w:rsidR="005812B1" w:rsidRPr="00F57612" w:rsidRDefault="005812B1" w:rsidP="004F2019">
            <w:pPr>
              <w:spacing w:after="0"/>
              <w:ind w:left="0"/>
              <w:rPr>
                <w:szCs w:val="20"/>
              </w:rPr>
            </w:pPr>
            <w:r w:rsidRPr="00904B8C">
              <w:rPr>
                <w:szCs w:val="20"/>
              </w:rPr>
              <w:t>Data Processing</w:t>
            </w:r>
            <w:r w:rsidDel="00D8735C">
              <w:rPr>
                <w:szCs w:val="20"/>
              </w:rPr>
              <w:t xml:space="preserve"> </w:t>
            </w:r>
          </w:p>
        </w:tc>
      </w:tr>
      <w:tr w:rsidR="005812B1" w:rsidRPr="00F57612" w:rsidTr="004F2019">
        <w:trPr>
          <w:cantSplit/>
        </w:trPr>
        <w:tc>
          <w:tcPr>
            <w:tcW w:w="3374" w:type="dxa"/>
          </w:tcPr>
          <w:p w:rsidR="005812B1" w:rsidDel="00D8735C" w:rsidRDefault="005812B1" w:rsidP="004F2019">
            <w:pPr>
              <w:spacing w:after="0"/>
              <w:ind w:left="0"/>
              <w:rPr>
                <w:szCs w:val="20"/>
              </w:rPr>
            </w:pPr>
            <w:r w:rsidRPr="009A491B">
              <w:t>DAP-Dev-ADA</w:t>
            </w:r>
          </w:p>
        </w:tc>
        <w:tc>
          <w:tcPr>
            <w:tcW w:w="3375" w:type="dxa"/>
            <w:shd w:val="clear" w:color="auto" w:fill="auto"/>
          </w:tcPr>
          <w:p w:rsidR="005812B1" w:rsidRDefault="005812B1" w:rsidP="004F2019">
            <w:pPr>
              <w:spacing w:after="0"/>
              <w:ind w:left="0"/>
              <w:rPr>
                <w:szCs w:val="20"/>
              </w:rPr>
            </w:pPr>
            <w:r>
              <w:rPr>
                <w:szCs w:val="20"/>
              </w:rPr>
              <w:t>Development</w:t>
            </w:r>
          </w:p>
        </w:tc>
        <w:tc>
          <w:tcPr>
            <w:tcW w:w="3375" w:type="dxa"/>
          </w:tcPr>
          <w:p w:rsidR="005812B1" w:rsidRDefault="005812B1" w:rsidP="004F2019">
            <w:pPr>
              <w:spacing w:after="0"/>
              <w:ind w:left="0"/>
              <w:rPr>
                <w:szCs w:val="20"/>
              </w:rPr>
            </w:pPr>
            <w:r>
              <w:rPr>
                <w:szCs w:val="20"/>
              </w:rPr>
              <w:t>ADA</w:t>
            </w:r>
          </w:p>
        </w:tc>
      </w:tr>
      <w:tr w:rsidR="005812B1" w:rsidRPr="00F57612" w:rsidTr="004F2019">
        <w:trPr>
          <w:cantSplit/>
        </w:trPr>
        <w:tc>
          <w:tcPr>
            <w:tcW w:w="3374" w:type="dxa"/>
          </w:tcPr>
          <w:p w:rsidR="005812B1" w:rsidDel="00D8735C" w:rsidRDefault="005812B1" w:rsidP="004F2019">
            <w:pPr>
              <w:spacing w:after="0"/>
              <w:ind w:left="0"/>
              <w:rPr>
                <w:szCs w:val="20"/>
              </w:rPr>
            </w:pPr>
            <w:r w:rsidRPr="009A491B">
              <w:t>DAP-Dev-SP</w:t>
            </w:r>
          </w:p>
        </w:tc>
        <w:tc>
          <w:tcPr>
            <w:tcW w:w="3375" w:type="dxa"/>
            <w:shd w:val="clear" w:color="auto" w:fill="auto"/>
          </w:tcPr>
          <w:p w:rsidR="005812B1" w:rsidRDefault="005812B1" w:rsidP="004F2019">
            <w:pPr>
              <w:spacing w:after="0"/>
              <w:ind w:left="0"/>
              <w:rPr>
                <w:szCs w:val="20"/>
              </w:rPr>
            </w:pPr>
            <w:r>
              <w:rPr>
                <w:szCs w:val="20"/>
              </w:rPr>
              <w:t>Development</w:t>
            </w:r>
          </w:p>
        </w:tc>
        <w:tc>
          <w:tcPr>
            <w:tcW w:w="3375" w:type="dxa"/>
          </w:tcPr>
          <w:p w:rsidR="005812B1" w:rsidRDefault="005812B1" w:rsidP="004F2019">
            <w:pPr>
              <w:spacing w:after="0"/>
              <w:ind w:left="0"/>
              <w:rPr>
                <w:szCs w:val="20"/>
              </w:rPr>
            </w:pPr>
            <w:r w:rsidRPr="00904B8C">
              <w:rPr>
                <w:szCs w:val="20"/>
              </w:rPr>
              <w:t>SharePoint</w:t>
            </w:r>
          </w:p>
        </w:tc>
      </w:tr>
      <w:tr w:rsidR="005812B1" w:rsidRPr="00F57612" w:rsidTr="004F2019">
        <w:trPr>
          <w:cantSplit/>
        </w:trPr>
        <w:tc>
          <w:tcPr>
            <w:tcW w:w="3374" w:type="dxa"/>
          </w:tcPr>
          <w:p w:rsidR="005812B1" w:rsidRPr="00F57612" w:rsidRDefault="005812B1" w:rsidP="004F2019">
            <w:pPr>
              <w:spacing w:after="0"/>
              <w:ind w:left="0"/>
              <w:rPr>
                <w:szCs w:val="20"/>
              </w:rPr>
            </w:pPr>
            <w:r w:rsidRPr="009A491B">
              <w:t>DAP-Test</w:t>
            </w:r>
          </w:p>
        </w:tc>
        <w:tc>
          <w:tcPr>
            <w:tcW w:w="3375" w:type="dxa"/>
            <w:shd w:val="clear" w:color="auto" w:fill="auto"/>
          </w:tcPr>
          <w:p w:rsidR="005812B1" w:rsidRPr="00F57612" w:rsidRDefault="005812B1" w:rsidP="004F2019">
            <w:pPr>
              <w:spacing w:after="0"/>
              <w:ind w:left="0"/>
              <w:rPr>
                <w:szCs w:val="20"/>
              </w:rPr>
            </w:pPr>
            <w:r>
              <w:rPr>
                <w:szCs w:val="20"/>
              </w:rPr>
              <w:t>Test</w:t>
            </w:r>
          </w:p>
        </w:tc>
        <w:tc>
          <w:tcPr>
            <w:tcW w:w="3375" w:type="dxa"/>
          </w:tcPr>
          <w:p w:rsidR="005812B1" w:rsidRDefault="005812B1" w:rsidP="004F2019">
            <w:pPr>
              <w:spacing w:after="0"/>
              <w:ind w:left="0"/>
              <w:rPr>
                <w:szCs w:val="20"/>
              </w:rPr>
            </w:pPr>
            <w:r>
              <w:rPr>
                <w:szCs w:val="20"/>
              </w:rPr>
              <w:t>Data Processing</w:t>
            </w:r>
          </w:p>
          <w:p w:rsidR="005812B1" w:rsidRPr="00F57612" w:rsidRDefault="005812B1" w:rsidP="004F2019">
            <w:pPr>
              <w:spacing w:after="0"/>
              <w:ind w:left="0"/>
              <w:rPr>
                <w:szCs w:val="20"/>
              </w:rPr>
            </w:pPr>
          </w:p>
        </w:tc>
      </w:tr>
      <w:tr w:rsidR="005812B1" w:rsidRPr="00F57612" w:rsidTr="004F2019">
        <w:trPr>
          <w:cantSplit/>
        </w:trPr>
        <w:tc>
          <w:tcPr>
            <w:tcW w:w="3374" w:type="dxa"/>
          </w:tcPr>
          <w:p w:rsidR="005812B1" w:rsidDel="00D8735C" w:rsidRDefault="005812B1" w:rsidP="004F2019">
            <w:pPr>
              <w:spacing w:after="0"/>
              <w:ind w:left="0"/>
              <w:rPr>
                <w:szCs w:val="20"/>
              </w:rPr>
            </w:pPr>
            <w:r w:rsidRPr="009A491B">
              <w:t>DAP-Test-ADA</w:t>
            </w:r>
          </w:p>
        </w:tc>
        <w:tc>
          <w:tcPr>
            <w:tcW w:w="3375" w:type="dxa"/>
            <w:shd w:val="clear" w:color="auto" w:fill="auto"/>
          </w:tcPr>
          <w:p w:rsidR="005812B1" w:rsidRDefault="005812B1" w:rsidP="004F2019">
            <w:pPr>
              <w:spacing w:after="0"/>
              <w:ind w:left="0"/>
              <w:rPr>
                <w:szCs w:val="20"/>
              </w:rPr>
            </w:pPr>
            <w:r>
              <w:rPr>
                <w:szCs w:val="20"/>
              </w:rPr>
              <w:t>Test</w:t>
            </w:r>
          </w:p>
        </w:tc>
        <w:tc>
          <w:tcPr>
            <w:tcW w:w="3375" w:type="dxa"/>
          </w:tcPr>
          <w:p w:rsidR="005812B1" w:rsidRDefault="005812B1" w:rsidP="004F2019">
            <w:pPr>
              <w:spacing w:after="0"/>
              <w:ind w:left="0"/>
              <w:rPr>
                <w:szCs w:val="20"/>
              </w:rPr>
            </w:pPr>
            <w:r>
              <w:rPr>
                <w:szCs w:val="20"/>
              </w:rPr>
              <w:t>ADA</w:t>
            </w:r>
          </w:p>
        </w:tc>
      </w:tr>
      <w:tr w:rsidR="005812B1" w:rsidRPr="00F57612" w:rsidTr="004F2019">
        <w:trPr>
          <w:cantSplit/>
        </w:trPr>
        <w:tc>
          <w:tcPr>
            <w:tcW w:w="3374" w:type="dxa"/>
          </w:tcPr>
          <w:p w:rsidR="005812B1" w:rsidDel="00D8735C" w:rsidRDefault="005812B1" w:rsidP="004F2019">
            <w:pPr>
              <w:spacing w:after="0"/>
              <w:ind w:left="0"/>
              <w:rPr>
                <w:szCs w:val="20"/>
              </w:rPr>
            </w:pPr>
            <w:r w:rsidRPr="009A491B">
              <w:t>DAP-Test-SP</w:t>
            </w:r>
          </w:p>
        </w:tc>
        <w:tc>
          <w:tcPr>
            <w:tcW w:w="3375" w:type="dxa"/>
            <w:shd w:val="clear" w:color="auto" w:fill="auto"/>
          </w:tcPr>
          <w:p w:rsidR="005812B1" w:rsidRDefault="005812B1" w:rsidP="004F2019">
            <w:pPr>
              <w:spacing w:after="0"/>
              <w:ind w:left="0"/>
              <w:rPr>
                <w:szCs w:val="20"/>
              </w:rPr>
            </w:pPr>
            <w:r>
              <w:rPr>
                <w:szCs w:val="20"/>
              </w:rPr>
              <w:t>Test</w:t>
            </w:r>
          </w:p>
        </w:tc>
        <w:tc>
          <w:tcPr>
            <w:tcW w:w="3375" w:type="dxa"/>
          </w:tcPr>
          <w:p w:rsidR="005812B1" w:rsidRDefault="005812B1" w:rsidP="004F2019">
            <w:pPr>
              <w:spacing w:after="0"/>
              <w:ind w:left="0"/>
              <w:rPr>
                <w:szCs w:val="20"/>
              </w:rPr>
            </w:pPr>
            <w:r>
              <w:rPr>
                <w:szCs w:val="20"/>
              </w:rPr>
              <w:t>SharePoint</w:t>
            </w:r>
          </w:p>
        </w:tc>
      </w:tr>
      <w:tr w:rsidR="005812B1" w:rsidRPr="00F57612" w:rsidTr="004F2019">
        <w:trPr>
          <w:cantSplit/>
        </w:trPr>
        <w:tc>
          <w:tcPr>
            <w:tcW w:w="3374" w:type="dxa"/>
          </w:tcPr>
          <w:p w:rsidR="005812B1" w:rsidRPr="00F57612" w:rsidRDefault="005812B1" w:rsidP="004F2019">
            <w:pPr>
              <w:spacing w:after="0"/>
              <w:ind w:left="0"/>
              <w:rPr>
                <w:szCs w:val="20"/>
              </w:rPr>
            </w:pPr>
            <w:r w:rsidRPr="009A491B">
              <w:t>DAP-Prod</w:t>
            </w:r>
          </w:p>
        </w:tc>
        <w:tc>
          <w:tcPr>
            <w:tcW w:w="3375" w:type="dxa"/>
            <w:shd w:val="clear" w:color="auto" w:fill="auto"/>
          </w:tcPr>
          <w:p w:rsidR="005812B1" w:rsidRPr="00F57612" w:rsidRDefault="005812B1" w:rsidP="004F2019">
            <w:pPr>
              <w:spacing w:after="0"/>
              <w:ind w:left="0"/>
              <w:rPr>
                <w:szCs w:val="20"/>
              </w:rPr>
            </w:pPr>
            <w:r>
              <w:rPr>
                <w:szCs w:val="20"/>
              </w:rPr>
              <w:t>Production</w:t>
            </w:r>
          </w:p>
        </w:tc>
        <w:tc>
          <w:tcPr>
            <w:tcW w:w="3375" w:type="dxa"/>
          </w:tcPr>
          <w:p w:rsidR="005812B1" w:rsidRPr="00F57612" w:rsidRDefault="005812B1" w:rsidP="004F2019">
            <w:pPr>
              <w:spacing w:after="0"/>
              <w:ind w:left="0"/>
              <w:rPr>
                <w:szCs w:val="20"/>
              </w:rPr>
            </w:pPr>
            <w:r>
              <w:rPr>
                <w:szCs w:val="20"/>
              </w:rPr>
              <w:t>Data Processing</w:t>
            </w:r>
          </w:p>
        </w:tc>
      </w:tr>
      <w:tr w:rsidR="005812B1" w:rsidRPr="00F57612" w:rsidTr="004F2019">
        <w:trPr>
          <w:cantSplit/>
        </w:trPr>
        <w:tc>
          <w:tcPr>
            <w:tcW w:w="3374" w:type="dxa"/>
          </w:tcPr>
          <w:p w:rsidR="005812B1" w:rsidDel="00D8735C" w:rsidRDefault="005812B1" w:rsidP="004F2019">
            <w:pPr>
              <w:spacing w:after="0"/>
              <w:ind w:left="0"/>
              <w:rPr>
                <w:szCs w:val="20"/>
              </w:rPr>
            </w:pPr>
            <w:r w:rsidRPr="009A491B">
              <w:t>DAP-Prod-ADA</w:t>
            </w:r>
          </w:p>
        </w:tc>
        <w:tc>
          <w:tcPr>
            <w:tcW w:w="3375" w:type="dxa"/>
            <w:shd w:val="clear" w:color="auto" w:fill="auto"/>
          </w:tcPr>
          <w:p w:rsidR="005812B1" w:rsidRDefault="005812B1" w:rsidP="004F2019">
            <w:pPr>
              <w:spacing w:after="0"/>
              <w:ind w:left="0"/>
              <w:rPr>
                <w:szCs w:val="20"/>
              </w:rPr>
            </w:pPr>
            <w:r>
              <w:rPr>
                <w:szCs w:val="20"/>
              </w:rPr>
              <w:t>Production</w:t>
            </w:r>
          </w:p>
        </w:tc>
        <w:tc>
          <w:tcPr>
            <w:tcW w:w="3375" w:type="dxa"/>
          </w:tcPr>
          <w:p w:rsidR="005812B1" w:rsidRDefault="005812B1" w:rsidP="004F2019">
            <w:pPr>
              <w:spacing w:after="0"/>
              <w:ind w:left="0"/>
              <w:rPr>
                <w:szCs w:val="20"/>
              </w:rPr>
            </w:pPr>
            <w:r>
              <w:rPr>
                <w:szCs w:val="20"/>
              </w:rPr>
              <w:t>ADA</w:t>
            </w:r>
          </w:p>
        </w:tc>
      </w:tr>
      <w:tr w:rsidR="005812B1" w:rsidRPr="00F57612" w:rsidTr="004F2019">
        <w:trPr>
          <w:cantSplit/>
        </w:trPr>
        <w:tc>
          <w:tcPr>
            <w:tcW w:w="3374" w:type="dxa"/>
          </w:tcPr>
          <w:p w:rsidR="005812B1" w:rsidDel="00D8735C" w:rsidRDefault="005812B1" w:rsidP="004F2019">
            <w:pPr>
              <w:spacing w:after="0"/>
              <w:ind w:left="0"/>
              <w:rPr>
                <w:szCs w:val="20"/>
              </w:rPr>
            </w:pPr>
            <w:r w:rsidRPr="009A491B">
              <w:t>DAP-Prod-SP</w:t>
            </w:r>
          </w:p>
        </w:tc>
        <w:tc>
          <w:tcPr>
            <w:tcW w:w="3375" w:type="dxa"/>
            <w:shd w:val="clear" w:color="auto" w:fill="auto"/>
          </w:tcPr>
          <w:p w:rsidR="005812B1" w:rsidRDefault="005812B1" w:rsidP="004F2019">
            <w:pPr>
              <w:spacing w:after="0"/>
              <w:ind w:left="0"/>
              <w:rPr>
                <w:szCs w:val="20"/>
              </w:rPr>
            </w:pPr>
            <w:r>
              <w:rPr>
                <w:szCs w:val="20"/>
              </w:rPr>
              <w:t>Production</w:t>
            </w:r>
          </w:p>
        </w:tc>
        <w:tc>
          <w:tcPr>
            <w:tcW w:w="3375" w:type="dxa"/>
          </w:tcPr>
          <w:p w:rsidR="005812B1" w:rsidRDefault="005812B1" w:rsidP="004F2019">
            <w:pPr>
              <w:spacing w:after="0"/>
              <w:ind w:left="0"/>
              <w:rPr>
                <w:szCs w:val="20"/>
              </w:rPr>
            </w:pPr>
            <w:r>
              <w:rPr>
                <w:szCs w:val="20"/>
              </w:rPr>
              <w:t>SharePoint</w:t>
            </w:r>
          </w:p>
        </w:tc>
      </w:tr>
      <w:tr w:rsidR="005812B1" w:rsidRPr="00F57612" w:rsidTr="004F2019">
        <w:trPr>
          <w:cantSplit/>
        </w:trPr>
        <w:tc>
          <w:tcPr>
            <w:tcW w:w="3374" w:type="dxa"/>
          </w:tcPr>
          <w:p w:rsidR="005812B1" w:rsidDel="00D8735C" w:rsidRDefault="005812B1" w:rsidP="004F2019">
            <w:pPr>
              <w:spacing w:after="0"/>
              <w:ind w:left="0"/>
              <w:rPr>
                <w:szCs w:val="20"/>
              </w:rPr>
            </w:pPr>
            <w:r w:rsidRPr="009A491B">
              <w:t>DAP-</w:t>
            </w:r>
            <w:proofErr w:type="spellStart"/>
            <w:r w:rsidRPr="009A491B">
              <w:t>Shrd</w:t>
            </w:r>
            <w:proofErr w:type="spellEnd"/>
          </w:p>
        </w:tc>
        <w:tc>
          <w:tcPr>
            <w:tcW w:w="3375" w:type="dxa"/>
            <w:shd w:val="clear" w:color="auto" w:fill="auto"/>
          </w:tcPr>
          <w:p w:rsidR="005812B1" w:rsidRDefault="005812B1" w:rsidP="004F2019">
            <w:pPr>
              <w:spacing w:after="0"/>
              <w:ind w:left="0"/>
              <w:rPr>
                <w:szCs w:val="20"/>
              </w:rPr>
            </w:pPr>
            <w:r>
              <w:rPr>
                <w:szCs w:val="20"/>
              </w:rPr>
              <w:t>Shared</w:t>
            </w:r>
          </w:p>
        </w:tc>
        <w:tc>
          <w:tcPr>
            <w:tcW w:w="3375" w:type="dxa"/>
          </w:tcPr>
          <w:p w:rsidR="005812B1" w:rsidRDefault="005812B1" w:rsidP="004F2019">
            <w:pPr>
              <w:spacing w:after="0"/>
              <w:ind w:left="0"/>
              <w:rPr>
                <w:szCs w:val="20"/>
              </w:rPr>
            </w:pPr>
            <w:r>
              <w:rPr>
                <w:szCs w:val="20"/>
              </w:rPr>
              <w:t>DAP Active Directory</w:t>
            </w:r>
          </w:p>
          <w:p w:rsidR="005812B1" w:rsidRDefault="005812B1" w:rsidP="004F2019">
            <w:pPr>
              <w:spacing w:after="0"/>
              <w:ind w:left="0"/>
              <w:rPr>
                <w:szCs w:val="20"/>
              </w:rPr>
            </w:pPr>
            <w:r>
              <w:rPr>
                <w:szCs w:val="20"/>
              </w:rPr>
              <w:t>Management</w:t>
            </w:r>
          </w:p>
        </w:tc>
      </w:tr>
      <w:tr w:rsidR="00F67673" w:rsidRPr="00F57612" w:rsidTr="004F2019">
        <w:trPr>
          <w:cantSplit/>
        </w:trPr>
        <w:tc>
          <w:tcPr>
            <w:tcW w:w="3374" w:type="dxa"/>
          </w:tcPr>
          <w:p w:rsidR="00F67673" w:rsidRPr="009A491B" w:rsidRDefault="00F67673" w:rsidP="004F2019">
            <w:pPr>
              <w:spacing w:after="0"/>
              <w:ind w:left="0"/>
            </w:pPr>
            <w:r>
              <w:t>DAP-Security</w:t>
            </w:r>
          </w:p>
        </w:tc>
        <w:tc>
          <w:tcPr>
            <w:tcW w:w="3375" w:type="dxa"/>
            <w:shd w:val="clear" w:color="auto" w:fill="auto"/>
          </w:tcPr>
          <w:p w:rsidR="00F67673" w:rsidRDefault="00F67673" w:rsidP="004F2019">
            <w:pPr>
              <w:spacing w:after="0"/>
              <w:ind w:left="0"/>
              <w:rPr>
                <w:szCs w:val="20"/>
              </w:rPr>
            </w:pPr>
            <w:r>
              <w:rPr>
                <w:szCs w:val="20"/>
              </w:rPr>
              <w:t>Shared</w:t>
            </w:r>
          </w:p>
        </w:tc>
        <w:tc>
          <w:tcPr>
            <w:tcW w:w="3375" w:type="dxa"/>
          </w:tcPr>
          <w:p w:rsidR="00F67673" w:rsidRDefault="00F67673" w:rsidP="004F2019">
            <w:pPr>
              <w:spacing w:after="0"/>
              <w:ind w:left="0"/>
              <w:rPr>
                <w:szCs w:val="20"/>
              </w:rPr>
            </w:pPr>
            <w:r>
              <w:rPr>
                <w:szCs w:val="20"/>
              </w:rPr>
              <w:t>Environment Security Resources</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31</w:t>
      </w:r>
      <w:r w:rsidRPr="005207C1">
        <w:rPr>
          <w:b/>
        </w:rPr>
        <w:fldChar w:fldCharType="end"/>
      </w:r>
      <w:r w:rsidRPr="005207C1">
        <w:rPr>
          <w:b/>
        </w:rPr>
        <w:t xml:space="preserve"> </w:t>
      </w:r>
      <w:r>
        <w:rPr>
          <w:b/>
        </w:rPr>
        <w:t>DAP resource groups</w:t>
      </w:r>
    </w:p>
    <w:p w:rsidR="005812B1" w:rsidRDefault="005812B1" w:rsidP="005812B1"/>
    <w:p w:rsidR="005812B1" w:rsidRDefault="005812B1" w:rsidP="005812B1">
      <w:pPr>
        <w:pStyle w:val="Heading3"/>
        <w:numPr>
          <w:ilvl w:val="2"/>
          <w:numId w:val="1"/>
        </w:numPr>
      </w:pPr>
      <w:bookmarkStart w:id="213" w:name="_Toc434595746"/>
      <w:bookmarkStart w:id="214" w:name="_Toc468283866"/>
      <w:r>
        <w:t>Azure PaaS</w:t>
      </w:r>
      <w:bookmarkEnd w:id="213"/>
      <w:bookmarkEnd w:id="214"/>
    </w:p>
    <w:p w:rsidR="005812B1" w:rsidRDefault="005812B1" w:rsidP="005812B1">
      <w:r>
        <w:t>The Azure PaaS applications provide preconfigured application and database services that can be deployed rapidly, decreasing the implementation time and effort. DAP will consume the following application services:</w:t>
      </w:r>
    </w:p>
    <w:p w:rsidR="005812B1" w:rsidRDefault="005812B1" w:rsidP="005812B1">
      <w:pPr>
        <w:pStyle w:val="ListBullet3"/>
      </w:pPr>
      <w:r>
        <w:t>SQL database services</w:t>
      </w:r>
    </w:p>
    <w:p w:rsidR="005812B1" w:rsidRDefault="005812B1" w:rsidP="005812B1">
      <w:pPr>
        <w:pStyle w:val="ListBullet3"/>
      </w:pPr>
      <w:r>
        <w:lastRenderedPageBreak/>
        <w:t>HD Insight</w:t>
      </w:r>
    </w:p>
    <w:p w:rsidR="005812B1" w:rsidRDefault="005812B1" w:rsidP="005812B1">
      <w:pPr>
        <w:pStyle w:val="ListBullet3"/>
      </w:pPr>
      <w:r>
        <w:t>Cloud services – network load balancer (NLB)</w:t>
      </w:r>
    </w:p>
    <w:p w:rsidR="005812B1" w:rsidRDefault="005812B1" w:rsidP="005812B1">
      <w:pPr>
        <w:pStyle w:val="Heading3"/>
        <w:numPr>
          <w:ilvl w:val="2"/>
          <w:numId w:val="1"/>
        </w:numPr>
      </w:pPr>
      <w:bookmarkStart w:id="215" w:name="_Toc434595747"/>
      <w:bookmarkStart w:id="216" w:name="_Toc468283867"/>
      <w:r>
        <w:t>Azure IaaS</w:t>
      </w:r>
      <w:bookmarkEnd w:id="215"/>
      <w:bookmarkEnd w:id="216"/>
    </w:p>
    <w:p w:rsidR="005812B1" w:rsidRDefault="005812B1" w:rsidP="005812B1">
      <w:r>
        <w:t>Where more specific configurations or third-party applications are required, Azure Infrastructure Service servers will be consumed. For DAP, the uses will include:</w:t>
      </w:r>
    </w:p>
    <w:p w:rsidR="005812B1" w:rsidRDefault="005812B1" w:rsidP="005812B1">
      <w:pPr>
        <w:pStyle w:val="ListBullet3"/>
      </w:pPr>
      <w:r>
        <w:t>Active Directory servers</w:t>
      </w:r>
    </w:p>
    <w:p w:rsidR="005812B1" w:rsidRDefault="005812B1" w:rsidP="005812B1">
      <w:pPr>
        <w:pStyle w:val="ListBullet3"/>
      </w:pPr>
      <w:r>
        <w:t>SharePoint web, application and database servers</w:t>
      </w:r>
    </w:p>
    <w:p w:rsidR="005812B1" w:rsidRDefault="005812B1" w:rsidP="005812B1">
      <w:pPr>
        <w:pStyle w:val="ListBullet3"/>
      </w:pPr>
      <w:r>
        <w:t>Custom Analytics</w:t>
      </w:r>
    </w:p>
    <w:p w:rsidR="005812B1" w:rsidRDefault="005812B1" w:rsidP="005812B1">
      <w:pPr>
        <w:pStyle w:val="ListBullet3"/>
      </w:pPr>
      <w:r>
        <w:t>Remote Desktop Services</w:t>
      </w:r>
    </w:p>
    <w:p w:rsidR="005812B1" w:rsidRDefault="005812B1" w:rsidP="005812B1">
      <w:r>
        <w:t>All Azure VMs deployed for DAP will utilise Windows Server 2012 R2 operating system.</w:t>
      </w:r>
    </w:p>
    <w:p w:rsidR="005812B1" w:rsidRDefault="005812B1" w:rsidP="005812B1">
      <w:pPr>
        <w:pStyle w:val="Heading3"/>
        <w:numPr>
          <w:ilvl w:val="2"/>
          <w:numId w:val="1"/>
        </w:numPr>
      </w:pPr>
      <w:bookmarkStart w:id="217" w:name="_Toc434595748"/>
      <w:bookmarkStart w:id="218" w:name="_Toc468283868"/>
      <w:r>
        <w:t>Azure Storage</w:t>
      </w:r>
      <w:bookmarkEnd w:id="217"/>
      <w:bookmarkEnd w:id="218"/>
    </w:p>
    <w:p w:rsidR="005812B1" w:rsidRDefault="005812B1" w:rsidP="005812B1">
      <w:r>
        <w:t>For both the Azure application-as-a-service and Azure VM services storage will be consumed from the Azure storage services. This will include:</w:t>
      </w:r>
    </w:p>
    <w:p w:rsidR="005812B1" w:rsidRDefault="005812B1" w:rsidP="005812B1">
      <w:pPr>
        <w:pStyle w:val="ListBullet3"/>
      </w:pPr>
      <w:r>
        <w:t>Storage blob – VM virtual hard disk (VHD), database data, data warehouse data lake</w:t>
      </w:r>
    </w:p>
    <w:p w:rsidR="005812B1" w:rsidRDefault="005812B1" w:rsidP="005812B1">
      <w:pPr>
        <w:pStyle w:val="ListBullet3"/>
      </w:pPr>
      <w:r>
        <w:t>Azure files – file shares</w:t>
      </w:r>
    </w:p>
    <w:p w:rsidR="005812B1" w:rsidRDefault="005812B1" w:rsidP="005812B1">
      <w:r>
        <w:t>Azure offers multiple levels of storage redundancy:</w:t>
      </w:r>
    </w:p>
    <w:p w:rsidR="005812B1" w:rsidRDefault="005812B1" w:rsidP="005812B1">
      <w:pPr>
        <w:pStyle w:val="ListBullet3"/>
      </w:pPr>
      <w:r>
        <w:t>LRS – locally redundant storage</w:t>
      </w:r>
    </w:p>
    <w:p w:rsidR="005812B1" w:rsidRDefault="005812B1" w:rsidP="005812B1">
      <w:pPr>
        <w:pStyle w:val="ListBullet3"/>
      </w:pPr>
      <w:r>
        <w:t>ZRS – Zone-redundant storage</w:t>
      </w:r>
    </w:p>
    <w:p w:rsidR="005812B1" w:rsidRDefault="005812B1" w:rsidP="005812B1">
      <w:pPr>
        <w:pStyle w:val="ListBullet3"/>
      </w:pPr>
      <w:r>
        <w:t>GRS – Geo-redundant storage</w:t>
      </w:r>
    </w:p>
    <w:p w:rsidR="005812B1" w:rsidRDefault="005812B1" w:rsidP="005812B1">
      <w:pPr>
        <w:pStyle w:val="ListBullet3"/>
      </w:pPr>
      <w:r>
        <w:t>RA-GRS – Read-access geo-redundant storage</w:t>
      </w:r>
    </w:p>
    <w:p w:rsidR="005812B1" w:rsidRDefault="005812B1" w:rsidP="005812B1">
      <w:r>
        <w:t>The redundancy and replication strategy for these storage levels are as follows.</w:t>
      </w:r>
    </w:p>
    <w:tbl>
      <w:tblPr>
        <w:tblW w:w="10015"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4"/>
        <w:gridCol w:w="915"/>
        <w:gridCol w:w="915"/>
        <w:gridCol w:w="915"/>
        <w:gridCol w:w="916"/>
      </w:tblGrid>
      <w:tr w:rsidR="005812B1" w:rsidRPr="00B258C1" w:rsidTr="004F2019">
        <w:trPr>
          <w:cantSplit/>
          <w:tblHeader/>
        </w:trPr>
        <w:tc>
          <w:tcPr>
            <w:tcW w:w="6354" w:type="dxa"/>
            <w:shd w:val="clear" w:color="auto" w:fill="404040"/>
          </w:tcPr>
          <w:p w:rsidR="005812B1" w:rsidRDefault="005812B1" w:rsidP="004F2019">
            <w:pPr>
              <w:spacing w:after="0"/>
              <w:ind w:left="0"/>
              <w:jc w:val="center"/>
              <w:rPr>
                <w:color w:val="FFFFFF"/>
                <w:szCs w:val="20"/>
              </w:rPr>
            </w:pPr>
            <w:r>
              <w:rPr>
                <w:color w:val="FFFFFF"/>
                <w:szCs w:val="20"/>
              </w:rPr>
              <w:t>Replication Strategy</w:t>
            </w:r>
          </w:p>
        </w:tc>
        <w:tc>
          <w:tcPr>
            <w:tcW w:w="915" w:type="dxa"/>
            <w:shd w:val="clear" w:color="auto" w:fill="404040"/>
          </w:tcPr>
          <w:p w:rsidR="005812B1" w:rsidRPr="00B258C1" w:rsidRDefault="005812B1" w:rsidP="004F2019">
            <w:pPr>
              <w:spacing w:after="0"/>
              <w:ind w:left="0"/>
              <w:jc w:val="center"/>
              <w:rPr>
                <w:color w:val="FFFFFF"/>
                <w:szCs w:val="20"/>
              </w:rPr>
            </w:pPr>
            <w:r>
              <w:rPr>
                <w:color w:val="FFFFFF"/>
                <w:szCs w:val="20"/>
              </w:rPr>
              <w:t>LRS</w:t>
            </w:r>
          </w:p>
        </w:tc>
        <w:tc>
          <w:tcPr>
            <w:tcW w:w="915" w:type="dxa"/>
            <w:shd w:val="clear" w:color="auto" w:fill="404040"/>
          </w:tcPr>
          <w:p w:rsidR="005812B1" w:rsidRDefault="005812B1" w:rsidP="004F2019">
            <w:pPr>
              <w:spacing w:after="0"/>
              <w:ind w:left="0"/>
              <w:jc w:val="center"/>
              <w:rPr>
                <w:color w:val="FFFFFF"/>
                <w:szCs w:val="20"/>
              </w:rPr>
            </w:pPr>
            <w:r>
              <w:rPr>
                <w:color w:val="FFFFFF"/>
                <w:szCs w:val="20"/>
              </w:rPr>
              <w:t>ZRS</w:t>
            </w:r>
          </w:p>
        </w:tc>
        <w:tc>
          <w:tcPr>
            <w:tcW w:w="915" w:type="dxa"/>
            <w:shd w:val="clear" w:color="auto" w:fill="404040"/>
          </w:tcPr>
          <w:p w:rsidR="005812B1" w:rsidRDefault="005812B1" w:rsidP="004F2019">
            <w:pPr>
              <w:spacing w:after="0"/>
              <w:ind w:left="0"/>
              <w:jc w:val="center"/>
              <w:rPr>
                <w:color w:val="FFFFFF"/>
                <w:szCs w:val="20"/>
              </w:rPr>
            </w:pPr>
            <w:r>
              <w:rPr>
                <w:color w:val="FFFFFF"/>
                <w:szCs w:val="20"/>
              </w:rPr>
              <w:t>GRS</w:t>
            </w:r>
          </w:p>
        </w:tc>
        <w:tc>
          <w:tcPr>
            <w:tcW w:w="916" w:type="dxa"/>
            <w:shd w:val="clear" w:color="auto" w:fill="404040"/>
          </w:tcPr>
          <w:p w:rsidR="005812B1" w:rsidRDefault="005812B1" w:rsidP="004F2019">
            <w:pPr>
              <w:spacing w:after="0"/>
              <w:ind w:left="0"/>
              <w:jc w:val="center"/>
              <w:rPr>
                <w:color w:val="FFFFFF"/>
                <w:szCs w:val="20"/>
              </w:rPr>
            </w:pPr>
            <w:r>
              <w:rPr>
                <w:color w:val="FFFFFF"/>
                <w:szCs w:val="20"/>
              </w:rPr>
              <w:t>RA-GRS</w:t>
            </w:r>
          </w:p>
        </w:tc>
      </w:tr>
      <w:tr w:rsidR="005812B1" w:rsidRPr="00F57612" w:rsidTr="004F2019">
        <w:trPr>
          <w:cantSplit/>
        </w:trPr>
        <w:tc>
          <w:tcPr>
            <w:tcW w:w="6354" w:type="dxa"/>
          </w:tcPr>
          <w:p w:rsidR="005812B1" w:rsidRPr="00F57612" w:rsidRDefault="005812B1" w:rsidP="004F2019">
            <w:pPr>
              <w:spacing w:after="0"/>
              <w:ind w:left="0"/>
              <w:rPr>
                <w:szCs w:val="20"/>
              </w:rPr>
            </w:pPr>
            <w:r w:rsidRPr="00B825F0">
              <w:rPr>
                <w:szCs w:val="20"/>
              </w:rPr>
              <w:t>Data is replic</w:t>
            </w:r>
            <w:r>
              <w:rPr>
                <w:szCs w:val="20"/>
              </w:rPr>
              <w:t>ated across multiple facilities</w:t>
            </w:r>
          </w:p>
        </w:tc>
        <w:tc>
          <w:tcPr>
            <w:tcW w:w="915" w:type="dxa"/>
            <w:shd w:val="clear" w:color="auto" w:fill="auto"/>
          </w:tcPr>
          <w:p w:rsidR="005812B1" w:rsidRPr="00F57612" w:rsidRDefault="005812B1" w:rsidP="004F2019">
            <w:pPr>
              <w:spacing w:after="0"/>
              <w:ind w:left="0"/>
              <w:jc w:val="center"/>
              <w:rPr>
                <w:szCs w:val="20"/>
              </w:rPr>
            </w:pPr>
            <w:r>
              <w:rPr>
                <w:szCs w:val="20"/>
              </w:rPr>
              <w:t>No</w:t>
            </w:r>
          </w:p>
        </w:tc>
        <w:tc>
          <w:tcPr>
            <w:tcW w:w="915" w:type="dxa"/>
          </w:tcPr>
          <w:p w:rsidR="005812B1" w:rsidRDefault="005812B1" w:rsidP="004F2019">
            <w:pPr>
              <w:spacing w:after="0"/>
              <w:ind w:left="0"/>
              <w:jc w:val="center"/>
              <w:rPr>
                <w:szCs w:val="20"/>
              </w:rPr>
            </w:pPr>
            <w:r>
              <w:rPr>
                <w:szCs w:val="20"/>
              </w:rPr>
              <w:t>Yes</w:t>
            </w:r>
          </w:p>
        </w:tc>
        <w:tc>
          <w:tcPr>
            <w:tcW w:w="915" w:type="dxa"/>
          </w:tcPr>
          <w:p w:rsidR="005812B1" w:rsidRDefault="005812B1" w:rsidP="004F2019">
            <w:pPr>
              <w:spacing w:after="0"/>
              <w:ind w:left="0"/>
              <w:jc w:val="center"/>
              <w:rPr>
                <w:szCs w:val="20"/>
              </w:rPr>
            </w:pPr>
            <w:r>
              <w:rPr>
                <w:szCs w:val="20"/>
              </w:rPr>
              <w:t>Yes</w:t>
            </w:r>
          </w:p>
        </w:tc>
        <w:tc>
          <w:tcPr>
            <w:tcW w:w="916" w:type="dxa"/>
          </w:tcPr>
          <w:p w:rsidR="005812B1" w:rsidRDefault="005812B1" w:rsidP="004F2019">
            <w:pPr>
              <w:spacing w:after="0"/>
              <w:ind w:left="0"/>
              <w:jc w:val="center"/>
              <w:rPr>
                <w:szCs w:val="20"/>
              </w:rPr>
            </w:pPr>
            <w:r>
              <w:rPr>
                <w:szCs w:val="20"/>
              </w:rPr>
              <w:t>Yes</w:t>
            </w:r>
          </w:p>
        </w:tc>
      </w:tr>
      <w:tr w:rsidR="005812B1" w:rsidRPr="00F57612" w:rsidTr="004F2019">
        <w:trPr>
          <w:cantSplit/>
        </w:trPr>
        <w:tc>
          <w:tcPr>
            <w:tcW w:w="6354" w:type="dxa"/>
          </w:tcPr>
          <w:p w:rsidR="005812B1" w:rsidRDefault="005812B1" w:rsidP="004F2019">
            <w:pPr>
              <w:spacing w:after="0"/>
              <w:ind w:left="0"/>
              <w:rPr>
                <w:szCs w:val="20"/>
              </w:rPr>
            </w:pPr>
            <w:r w:rsidRPr="00B825F0">
              <w:rPr>
                <w:szCs w:val="20"/>
              </w:rPr>
              <w:t>Data can be read from the secondary location as we</w:t>
            </w:r>
            <w:r>
              <w:rPr>
                <w:szCs w:val="20"/>
              </w:rPr>
              <w:t>ll as from the primary location</w:t>
            </w:r>
          </w:p>
        </w:tc>
        <w:tc>
          <w:tcPr>
            <w:tcW w:w="915" w:type="dxa"/>
            <w:shd w:val="clear" w:color="auto" w:fill="auto"/>
          </w:tcPr>
          <w:p w:rsidR="005812B1" w:rsidRPr="00F57612" w:rsidRDefault="005812B1" w:rsidP="004F2019">
            <w:pPr>
              <w:spacing w:after="0"/>
              <w:ind w:left="0"/>
              <w:jc w:val="center"/>
              <w:rPr>
                <w:szCs w:val="20"/>
              </w:rPr>
            </w:pPr>
            <w:r>
              <w:rPr>
                <w:szCs w:val="20"/>
              </w:rPr>
              <w:t>No</w:t>
            </w:r>
          </w:p>
        </w:tc>
        <w:tc>
          <w:tcPr>
            <w:tcW w:w="915" w:type="dxa"/>
          </w:tcPr>
          <w:p w:rsidR="005812B1" w:rsidRDefault="005812B1" w:rsidP="004F2019">
            <w:pPr>
              <w:spacing w:after="0"/>
              <w:ind w:left="0"/>
              <w:jc w:val="center"/>
              <w:rPr>
                <w:szCs w:val="20"/>
              </w:rPr>
            </w:pPr>
            <w:r>
              <w:rPr>
                <w:szCs w:val="20"/>
              </w:rPr>
              <w:t>No</w:t>
            </w:r>
          </w:p>
        </w:tc>
        <w:tc>
          <w:tcPr>
            <w:tcW w:w="915" w:type="dxa"/>
          </w:tcPr>
          <w:p w:rsidR="005812B1" w:rsidRDefault="005812B1" w:rsidP="004F2019">
            <w:pPr>
              <w:spacing w:after="0"/>
              <w:ind w:left="0"/>
              <w:jc w:val="center"/>
              <w:rPr>
                <w:szCs w:val="20"/>
              </w:rPr>
            </w:pPr>
            <w:r>
              <w:rPr>
                <w:szCs w:val="20"/>
              </w:rPr>
              <w:t>No</w:t>
            </w:r>
          </w:p>
        </w:tc>
        <w:tc>
          <w:tcPr>
            <w:tcW w:w="916" w:type="dxa"/>
          </w:tcPr>
          <w:p w:rsidR="005812B1" w:rsidRDefault="005812B1" w:rsidP="004F2019">
            <w:pPr>
              <w:spacing w:after="0"/>
              <w:ind w:left="0"/>
              <w:jc w:val="center"/>
              <w:rPr>
                <w:szCs w:val="20"/>
              </w:rPr>
            </w:pPr>
            <w:r>
              <w:rPr>
                <w:szCs w:val="20"/>
              </w:rPr>
              <w:t>Yes</w:t>
            </w:r>
          </w:p>
        </w:tc>
      </w:tr>
      <w:tr w:rsidR="005812B1" w:rsidRPr="00F57612" w:rsidTr="004F2019">
        <w:trPr>
          <w:cantSplit/>
        </w:trPr>
        <w:tc>
          <w:tcPr>
            <w:tcW w:w="6354" w:type="dxa"/>
          </w:tcPr>
          <w:p w:rsidR="005812B1" w:rsidRDefault="005812B1" w:rsidP="004F2019">
            <w:pPr>
              <w:spacing w:after="0"/>
              <w:ind w:left="0"/>
              <w:rPr>
                <w:szCs w:val="20"/>
              </w:rPr>
            </w:pPr>
            <w:r w:rsidRPr="00B825F0">
              <w:rPr>
                <w:szCs w:val="20"/>
              </w:rPr>
              <w:t>Number of copies of da</w:t>
            </w:r>
            <w:r>
              <w:rPr>
                <w:szCs w:val="20"/>
              </w:rPr>
              <w:t>ta maintained on separate nodes</w:t>
            </w:r>
          </w:p>
        </w:tc>
        <w:tc>
          <w:tcPr>
            <w:tcW w:w="915" w:type="dxa"/>
            <w:shd w:val="clear" w:color="auto" w:fill="auto"/>
          </w:tcPr>
          <w:p w:rsidR="005812B1" w:rsidRDefault="005812B1" w:rsidP="004F2019">
            <w:pPr>
              <w:spacing w:after="0"/>
              <w:ind w:left="0"/>
              <w:jc w:val="center"/>
              <w:rPr>
                <w:szCs w:val="20"/>
              </w:rPr>
            </w:pPr>
            <w:r>
              <w:rPr>
                <w:szCs w:val="20"/>
              </w:rPr>
              <w:t>3</w:t>
            </w:r>
          </w:p>
        </w:tc>
        <w:tc>
          <w:tcPr>
            <w:tcW w:w="915" w:type="dxa"/>
          </w:tcPr>
          <w:p w:rsidR="005812B1" w:rsidRDefault="005812B1" w:rsidP="004F2019">
            <w:pPr>
              <w:spacing w:after="0"/>
              <w:ind w:left="0"/>
              <w:jc w:val="center"/>
              <w:rPr>
                <w:szCs w:val="20"/>
              </w:rPr>
            </w:pPr>
            <w:r>
              <w:rPr>
                <w:szCs w:val="20"/>
              </w:rPr>
              <w:t>3</w:t>
            </w:r>
          </w:p>
        </w:tc>
        <w:tc>
          <w:tcPr>
            <w:tcW w:w="915" w:type="dxa"/>
          </w:tcPr>
          <w:p w:rsidR="005812B1" w:rsidRDefault="005812B1" w:rsidP="004F2019">
            <w:pPr>
              <w:spacing w:after="0"/>
              <w:ind w:left="0"/>
              <w:jc w:val="center"/>
              <w:rPr>
                <w:szCs w:val="20"/>
              </w:rPr>
            </w:pPr>
            <w:r>
              <w:rPr>
                <w:szCs w:val="20"/>
              </w:rPr>
              <w:t>6</w:t>
            </w:r>
          </w:p>
        </w:tc>
        <w:tc>
          <w:tcPr>
            <w:tcW w:w="916" w:type="dxa"/>
          </w:tcPr>
          <w:p w:rsidR="005812B1" w:rsidRDefault="005812B1" w:rsidP="004F2019">
            <w:pPr>
              <w:spacing w:after="0"/>
              <w:ind w:left="0"/>
              <w:jc w:val="center"/>
              <w:rPr>
                <w:szCs w:val="20"/>
              </w:rPr>
            </w:pPr>
            <w:r>
              <w:rPr>
                <w:szCs w:val="20"/>
              </w:rPr>
              <w:t>6</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32</w:t>
      </w:r>
      <w:r w:rsidRPr="005207C1">
        <w:rPr>
          <w:b/>
        </w:rPr>
        <w:fldChar w:fldCharType="end"/>
      </w:r>
      <w:r w:rsidRPr="005207C1">
        <w:rPr>
          <w:b/>
        </w:rPr>
        <w:t xml:space="preserve"> </w:t>
      </w:r>
      <w:r>
        <w:rPr>
          <w:b/>
        </w:rPr>
        <w:t>Azure storage replication</w:t>
      </w:r>
    </w:p>
    <w:p w:rsidR="005812B1" w:rsidRDefault="005812B1" w:rsidP="005812B1">
      <w:r>
        <w:t>For DAP, two levels will be used:</w:t>
      </w:r>
    </w:p>
    <w:p w:rsidR="005812B1" w:rsidRDefault="005812B1" w:rsidP="005812B1">
      <w:pPr>
        <w:pStyle w:val="ListBullet3"/>
      </w:pPr>
      <w:r>
        <w:t>LRS – for development and test with local redundancy only</w:t>
      </w:r>
    </w:p>
    <w:p w:rsidR="005812B1" w:rsidRDefault="005812B1" w:rsidP="005812B1">
      <w:pPr>
        <w:pStyle w:val="ListBullet3"/>
      </w:pPr>
      <w:r>
        <w:t>GRS – for production with geo-redundancy for disaster recovery</w:t>
      </w:r>
    </w:p>
    <w:p w:rsidR="005812B1" w:rsidRDefault="005812B1" w:rsidP="005812B1">
      <w:r>
        <w:t>Where GRS is used the primary copy will be located in the Australia South East DC and replicated to the Australia East DC.</w:t>
      </w:r>
    </w:p>
    <w:p w:rsidR="005812B1" w:rsidRDefault="005812B1" w:rsidP="005812B1">
      <w:pPr>
        <w:pStyle w:val="Heading3"/>
        <w:numPr>
          <w:ilvl w:val="2"/>
          <w:numId w:val="1"/>
        </w:numPr>
      </w:pPr>
      <w:bookmarkStart w:id="219" w:name="_Toc434595749"/>
      <w:bookmarkStart w:id="220" w:name="_Toc468283869"/>
      <w:r>
        <w:t>Azure Storage Accounts</w:t>
      </w:r>
      <w:bookmarkEnd w:id="219"/>
      <w:bookmarkEnd w:id="220"/>
    </w:p>
    <w:p w:rsidR="005812B1" w:rsidRDefault="005812B1" w:rsidP="005812B1">
      <w:r>
        <w:t>Azure storage is defined within storage accounts. Each storage accounts may consist of a collection of all types of Azure storage.</w:t>
      </w:r>
    </w:p>
    <w:p w:rsidR="005812B1" w:rsidRDefault="005812B1" w:rsidP="005812B1">
      <w:pPr>
        <w:jc w:val="center"/>
      </w:pPr>
      <w:r w:rsidRPr="00416F09">
        <w:rPr>
          <w:noProof/>
          <w:lang w:val="en-AU" w:eastAsia="en-AU"/>
        </w:rPr>
        <w:lastRenderedPageBreak/>
        <w:drawing>
          <wp:inline distT="0" distB="0" distL="0" distR="0" wp14:anchorId="48C9C35C" wp14:editId="7F587EAE">
            <wp:extent cx="3629025" cy="2190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29025" cy="2190750"/>
                    </a:xfrm>
                    <a:prstGeom prst="rect">
                      <a:avLst/>
                    </a:prstGeom>
                  </pic:spPr>
                </pic:pic>
              </a:graphicData>
            </a:graphic>
          </wp:inline>
        </w:drawing>
      </w:r>
    </w:p>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33</w:t>
      </w:r>
      <w:r w:rsidRPr="005207C1">
        <w:rPr>
          <w:b/>
        </w:rPr>
        <w:fldChar w:fldCharType="end"/>
      </w:r>
      <w:r w:rsidRPr="005207C1">
        <w:rPr>
          <w:b/>
        </w:rPr>
        <w:t xml:space="preserve"> </w:t>
      </w:r>
      <w:r>
        <w:rPr>
          <w:b/>
        </w:rPr>
        <w:t>Azure storage concepts</w:t>
      </w:r>
    </w:p>
    <w:p w:rsidR="005812B1" w:rsidRDefault="005812B1" w:rsidP="005812B1">
      <w:r>
        <w:t>In general, a storage account will be created for each resource group. Where the storage requires specific access requirements, such as for the data transfer storage, a separate storage account will be created. This will allow for the access to be securely managed.</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603"/>
        <w:gridCol w:w="2299"/>
        <w:gridCol w:w="2670"/>
      </w:tblGrid>
      <w:tr w:rsidR="005812B1" w:rsidRPr="00B258C1" w:rsidTr="004F2019">
        <w:trPr>
          <w:cantSplit/>
          <w:tblHeader/>
        </w:trPr>
        <w:tc>
          <w:tcPr>
            <w:tcW w:w="2552" w:type="dxa"/>
            <w:shd w:val="clear" w:color="auto" w:fill="404040"/>
          </w:tcPr>
          <w:p w:rsidR="005812B1" w:rsidRDefault="005812B1" w:rsidP="004F2019">
            <w:pPr>
              <w:spacing w:after="0"/>
              <w:ind w:left="0"/>
              <w:jc w:val="center"/>
              <w:rPr>
                <w:color w:val="FFFFFF"/>
                <w:szCs w:val="20"/>
              </w:rPr>
            </w:pPr>
            <w:r>
              <w:rPr>
                <w:color w:val="FFFFFF"/>
                <w:szCs w:val="20"/>
              </w:rPr>
              <w:t>Resource Group</w:t>
            </w:r>
          </w:p>
        </w:tc>
        <w:tc>
          <w:tcPr>
            <w:tcW w:w="2603" w:type="dxa"/>
            <w:shd w:val="clear" w:color="auto" w:fill="404040"/>
          </w:tcPr>
          <w:p w:rsidR="005812B1" w:rsidRPr="00B258C1" w:rsidRDefault="005812B1" w:rsidP="004F2019">
            <w:pPr>
              <w:spacing w:after="0"/>
              <w:ind w:left="0"/>
              <w:jc w:val="center"/>
              <w:rPr>
                <w:color w:val="FFFFFF"/>
                <w:szCs w:val="20"/>
              </w:rPr>
            </w:pPr>
            <w:r>
              <w:rPr>
                <w:color w:val="FFFFFF"/>
                <w:szCs w:val="20"/>
              </w:rPr>
              <w:t>Storage Account</w:t>
            </w:r>
          </w:p>
        </w:tc>
        <w:tc>
          <w:tcPr>
            <w:tcW w:w="2299" w:type="dxa"/>
            <w:shd w:val="clear" w:color="auto" w:fill="404040"/>
          </w:tcPr>
          <w:p w:rsidR="005812B1" w:rsidRDefault="005812B1" w:rsidP="004F2019">
            <w:pPr>
              <w:spacing w:after="0"/>
              <w:ind w:left="0"/>
              <w:jc w:val="center"/>
              <w:rPr>
                <w:color w:val="FFFFFF"/>
                <w:szCs w:val="20"/>
              </w:rPr>
            </w:pPr>
            <w:r>
              <w:rPr>
                <w:color w:val="FFFFFF"/>
                <w:szCs w:val="20"/>
              </w:rPr>
              <w:t>Storage Type</w:t>
            </w:r>
          </w:p>
        </w:tc>
        <w:tc>
          <w:tcPr>
            <w:tcW w:w="2670" w:type="dxa"/>
            <w:shd w:val="clear" w:color="auto" w:fill="404040"/>
          </w:tcPr>
          <w:p w:rsidR="005812B1" w:rsidRDefault="005812B1" w:rsidP="004F2019">
            <w:pPr>
              <w:spacing w:after="0"/>
              <w:ind w:left="0"/>
              <w:jc w:val="center"/>
              <w:rPr>
                <w:color w:val="FFFFFF"/>
                <w:szCs w:val="20"/>
              </w:rPr>
            </w:pPr>
            <w:r>
              <w:rPr>
                <w:color w:val="FFFFFF"/>
                <w:szCs w:val="20"/>
              </w:rPr>
              <w:t>DAP Services</w:t>
            </w:r>
          </w:p>
        </w:tc>
      </w:tr>
      <w:tr w:rsidR="005812B1" w:rsidRPr="00F57612" w:rsidTr="004F2019">
        <w:trPr>
          <w:cantSplit/>
        </w:trPr>
        <w:tc>
          <w:tcPr>
            <w:tcW w:w="2552" w:type="dxa"/>
            <w:vMerge w:val="restart"/>
          </w:tcPr>
          <w:p w:rsidR="005812B1" w:rsidRDefault="005812B1" w:rsidP="004F2019">
            <w:pPr>
              <w:spacing w:after="0"/>
              <w:ind w:left="0"/>
              <w:rPr>
                <w:szCs w:val="20"/>
              </w:rPr>
            </w:pPr>
            <w:r w:rsidRPr="00982AEF">
              <w:t>DAP-Prod</w:t>
            </w:r>
          </w:p>
        </w:tc>
        <w:tc>
          <w:tcPr>
            <w:tcW w:w="2603" w:type="dxa"/>
            <w:shd w:val="clear" w:color="auto" w:fill="auto"/>
          </w:tcPr>
          <w:p w:rsidR="005812B1" w:rsidRDefault="005812B1" w:rsidP="004F2019">
            <w:pPr>
              <w:spacing w:after="0"/>
              <w:ind w:left="0"/>
              <w:rPr>
                <w:szCs w:val="20"/>
              </w:rPr>
            </w:pPr>
            <w:r w:rsidRPr="00982AEF">
              <w:t>ptvdap01</w:t>
            </w:r>
          </w:p>
        </w:tc>
        <w:tc>
          <w:tcPr>
            <w:tcW w:w="2299" w:type="dxa"/>
          </w:tcPr>
          <w:p w:rsidR="005812B1" w:rsidRDefault="005812B1" w:rsidP="004F2019">
            <w:pPr>
              <w:spacing w:after="0"/>
              <w:ind w:left="0"/>
              <w:jc w:val="center"/>
              <w:rPr>
                <w:szCs w:val="20"/>
              </w:rPr>
            </w:pPr>
            <w:r>
              <w:rPr>
                <w:szCs w:val="20"/>
              </w:rPr>
              <w:t>Blobs</w:t>
            </w:r>
          </w:p>
        </w:tc>
        <w:tc>
          <w:tcPr>
            <w:tcW w:w="2670" w:type="dxa"/>
          </w:tcPr>
          <w:p w:rsidR="005812B1" w:rsidRDefault="005812B1" w:rsidP="004F2019">
            <w:pPr>
              <w:spacing w:after="0"/>
              <w:ind w:left="0"/>
              <w:rPr>
                <w:szCs w:val="20"/>
              </w:rPr>
            </w:pPr>
            <w:r>
              <w:rPr>
                <w:szCs w:val="20"/>
              </w:rPr>
              <w:t>DP VMs</w:t>
            </w:r>
          </w:p>
        </w:tc>
      </w:tr>
      <w:tr w:rsidR="005812B1" w:rsidRPr="00F57612" w:rsidTr="004F2019">
        <w:trPr>
          <w:cantSplit/>
        </w:trPr>
        <w:tc>
          <w:tcPr>
            <w:tcW w:w="2552" w:type="dxa"/>
            <w:vMerge/>
          </w:tcPr>
          <w:p w:rsidR="005812B1" w:rsidRDefault="005812B1" w:rsidP="004F2019">
            <w:pPr>
              <w:spacing w:after="0"/>
              <w:ind w:left="0"/>
              <w:rPr>
                <w:szCs w:val="20"/>
              </w:rPr>
            </w:pPr>
          </w:p>
        </w:tc>
        <w:tc>
          <w:tcPr>
            <w:tcW w:w="2603" w:type="dxa"/>
            <w:shd w:val="clear" w:color="auto" w:fill="auto"/>
          </w:tcPr>
          <w:p w:rsidR="005812B1" w:rsidRDefault="005812B1" w:rsidP="004F2019">
            <w:pPr>
              <w:spacing w:after="0"/>
              <w:ind w:left="0"/>
              <w:rPr>
                <w:szCs w:val="20"/>
              </w:rPr>
            </w:pPr>
            <w:r w:rsidRPr="00982AEF">
              <w:t>ptvdap01datatrans</w:t>
            </w:r>
          </w:p>
        </w:tc>
        <w:tc>
          <w:tcPr>
            <w:tcW w:w="2299" w:type="dxa"/>
          </w:tcPr>
          <w:p w:rsidR="005812B1" w:rsidRDefault="005812B1" w:rsidP="004F2019">
            <w:pPr>
              <w:spacing w:after="0"/>
              <w:ind w:left="0"/>
              <w:jc w:val="center"/>
              <w:rPr>
                <w:szCs w:val="20"/>
              </w:rPr>
            </w:pPr>
            <w:r>
              <w:rPr>
                <w:szCs w:val="20"/>
              </w:rPr>
              <w:t>Files</w:t>
            </w:r>
          </w:p>
        </w:tc>
        <w:tc>
          <w:tcPr>
            <w:tcW w:w="2670" w:type="dxa"/>
          </w:tcPr>
          <w:p w:rsidR="005812B1" w:rsidRDefault="005812B1" w:rsidP="004F2019">
            <w:pPr>
              <w:spacing w:after="0"/>
              <w:ind w:left="0"/>
              <w:rPr>
                <w:szCs w:val="20"/>
              </w:rPr>
            </w:pPr>
            <w:r>
              <w:rPr>
                <w:szCs w:val="20"/>
              </w:rPr>
              <w:t>FTPS</w:t>
            </w:r>
          </w:p>
          <w:p w:rsidR="005812B1" w:rsidRDefault="005812B1" w:rsidP="004F2019">
            <w:pPr>
              <w:spacing w:after="0"/>
              <w:ind w:left="0"/>
              <w:rPr>
                <w:szCs w:val="20"/>
              </w:rPr>
            </w:pPr>
            <w:r>
              <w:rPr>
                <w:szCs w:val="20"/>
              </w:rPr>
              <w:t>HDFS</w:t>
            </w:r>
          </w:p>
        </w:tc>
      </w:tr>
      <w:tr w:rsidR="005812B1" w:rsidRPr="00F57612" w:rsidTr="004F2019">
        <w:trPr>
          <w:cantSplit/>
        </w:trPr>
        <w:tc>
          <w:tcPr>
            <w:tcW w:w="2552" w:type="dxa"/>
          </w:tcPr>
          <w:p w:rsidR="005812B1" w:rsidRDefault="005812B1" w:rsidP="004F2019">
            <w:pPr>
              <w:spacing w:after="0"/>
              <w:ind w:left="0"/>
              <w:rPr>
                <w:szCs w:val="20"/>
              </w:rPr>
            </w:pPr>
            <w:r w:rsidRPr="00982AEF">
              <w:t>DAP-Prod-ADA</w:t>
            </w:r>
          </w:p>
        </w:tc>
        <w:tc>
          <w:tcPr>
            <w:tcW w:w="2603" w:type="dxa"/>
            <w:shd w:val="clear" w:color="auto" w:fill="auto"/>
          </w:tcPr>
          <w:p w:rsidR="005812B1" w:rsidRDefault="005812B1" w:rsidP="004F2019">
            <w:pPr>
              <w:spacing w:after="0"/>
              <w:ind w:left="0"/>
              <w:rPr>
                <w:szCs w:val="20"/>
              </w:rPr>
            </w:pPr>
            <w:r w:rsidRPr="00982AEF">
              <w:t>ptvdap01ada</w:t>
            </w:r>
          </w:p>
        </w:tc>
        <w:tc>
          <w:tcPr>
            <w:tcW w:w="2299" w:type="dxa"/>
          </w:tcPr>
          <w:p w:rsidR="005812B1" w:rsidRDefault="005812B1" w:rsidP="004F2019">
            <w:pPr>
              <w:spacing w:after="0"/>
              <w:ind w:left="0"/>
              <w:jc w:val="center"/>
              <w:rPr>
                <w:szCs w:val="20"/>
              </w:rPr>
            </w:pPr>
            <w:r>
              <w:rPr>
                <w:szCs w:val="20"/>
              </w:rPr>
              <w:t>Blobs</w:t>
            </w:r>
          </w:p>
        </w:tc>
        <w:tc>
          <w:tcPr>
            <w:tcW w:w="2670" w:type="dxa"/>
          </w:tcPr>
          <w:p w:rsidR="005812B1" w:rsidRDefault="005812B1" w:rsidP="004F2019">
            <w:pPr>
              <w:spacing w:after="0"/>
              <w:ind w:left="0"/>
              <w:rPr>
                <w:szCs w:val="20"/>
              </w:rPr>
            </w:pPr>
            <w:r>
              <w:rPr>
                <w:szCs w:val="20"/>
              </w:rPr>
              <w:t>ADA VMs</w:t>
            </w:r>
          </w:p>
        </w:tc>
      </w:tr>
      <w:tr w:rsidR="005812B1" w:rsidRPr="00F57612" w:rsidTr="004F2019">
        <w:trPr>
          <w:cantSplit/>
        </w:trPr>
        <w:tc>
          <w:tcPr>
            <w:tcW w:w="2552" w:type="dxa"/>
          </w:tcPr>
          <w:p w:rsidR="005812B1" w:rsidRDefault="005812B1" w:rsidP="004F2019">
            <w:pPr>
              <w:spacing w:after="0"/>
              <w:ind w:left="0"/>
              <w:rPr>
                <w:szCs w:val="20"/>
              </w:rPr>
            </w:pPr>
            <w:r w:rsidRPr="00982AEF">
              <w:t>DAP-Prod-SP</w:t>
            </w:r>
          </w:p>
        </w:tc>
        <w:tc>
          <w:tcPr>
            <w:tcW w:w="2603" w:type="dxa"/>
            <w:shd w:val="clear" w:color="auto" w:fill="auto"/>
          </w:tcPr>
          <w:p w:rsidR="005812B1" w:rsidRDefault="005812B1" w:rsidP="004F2019">
            <w:pPr>
              <w:spacing w:after="0"/>
              <w:ind w:left="0"/>
              <w:rPr>
                <w:szCs w:val="20"/>
              </w:rPr>
            </w:pPr>
            <w:r w:rsidRPr="00982AEF">
              <w:t>ptvdap01sp</w:t>
            </w:r>
          </w:p>
        </w:tc>
        <w:tc>
          <w:tcPr>
            <w:tcW w:w="2299" w:type="dxa"/>
          </w:tcPr>
          <w:p w:rsidR="005812B1" w:rsidRDefault="005812B1" w:rsidP="004F2019">
            <w:pPr>
              <w:spacing w:after="0"/>
              <w:ind w:left="0"/>
              <w:jc w:val="center"/>
              <w:rPr>
                <w:szCs w:val="20"/>
              </w:rPr>
            </w:pPr>
            <w:r>
              <w:rPr>
                <w:szCs w:val="20"/>
              </w:rPr>
              <w:t>Blobs</w:t>
            </w:r>
          </w:p>
        </w:tc>
        <w:tc>
          <w:tcPr>
            <w:tcW w:w="2670" w:type="dxa"/>
          </w:tcPr>
          <w:p w:rsidR="005812B1" w:rsidRDefault="005812B1" w:rsidP="004F2019">
            <w:pPr>
              <w:spacing w:after="0"/>
              <w:ind w:left="0"/>
              <w:rPr>
                <w:szCs w:val="20"/>
              </w:rPr>
            </w:pPr>
            <w:r>
              <w:rPr>
                <w:szCs w:val="20"/>
              </w:rPr>
              <w:t>SharePoint VMs</w:t>
            </w:r>
          </w:p>
        </w:tc>
      </w:tr>
      <w:tr w:rsidR="005812B1" w:rsidRPr="00F57612" w:rsidTr="004F2019">
        <w:trPr>
          <w:cantSplit/>
        </w:trPr>
        <w:tc>
          <w:tcPr>
            <w:tcW w:w="2552" w:type="dxa"/>
            <w:vMerge w:val="restart"/>
          </w:tcPr>
          <w:p w:rsidR="005812B1" w:rsidRDefault="005812B1" w:rsidP="004F2019">
            <w:pPr>
              <w:spacing w:after="0"/>
              <w:ind w:left="0"/>
              <w:rPr>
                <w:szCs w:val="20"/>
              </w:rPr>
            </w:pPr>
            <w:r w:rsidRPr="00982AEF">
              <w:t>DAP-Test</w:t>
            </w:r>
          </w:p>
        </w:tc>
        <w:tc>
          <w:tcPr>
            <w:tcW w:w="2603" w:type="dxa"/>
            <w:shd w:val="clear" w:color="auto" w:fill="auto"/>
          </w:tcPr>
          <w:p w:rsidR="005812B1" w:rsidRDefault="005812B1" w:rsidP="004F2019">
            <w:pPr>
              <w:spacing w:after="0"/>
              <w:ind w:left="0"/>
              <w:rPr>
                <w:szCs w:val="20"/>
              </w:rPr>
            </w:pPr>
            <w:r w:rsidRPr="00982AEF">
              <w:t>ptvdap02</w:t>
            </w:r>
          </w:p>
        </w:tc>
        <w:tc>
          <w:tcPr>
            <w:tcW w:w="2299" w:type="dxa"/>
          </w:tcPr>
          <w:p w:rsidR="005812B1" w:rsidRDefault="005812B1" w:rsidP="004F2019">
            <w:pPr>
              <w:spacing w:after="0"/>
              <w:ind w:left="0"/>
              <w:jc w:val="center"/>
              <w:rPr>
                <w:szCs w:val="20"/>
              </w:rPr>
            </w:pPr>
            <w:r>
              <w:rPr>
                <w:szCs w:val="20"/>
              </w:rPr>
              <w:t>Blobs</w:t>
            </w:r>
          </w:p>
        </w:tc>
        <w:tc>
          <w:tcPr>
            <w:tcW w:w="2670" w:type="dxa"/>
          </w:tcPr>
          <w:p w:rsidR="005812B1" w:rsidRDefault="005812B1" w:rsidP="004F2019">
            <w:pPr>
              <w:spacing w:after="0"/>
              <w:ind w:left="0"/>
              <w:rPr>
                <w:szCs w:val="20"/>
              </w:rPr>
            </w:pPr>
            <w:r>
              <w:rPr>
                <w:szCs w:val="20"/>
              </w:rPr>
              <w:t>DP VMs</w:t>
            </w:r>
          </w:p>
        </w:tc>
      </w:tr>
      <w:tr w:rsidR="005812B1" w:rsidRPr="00F57612" w:rsidTr="004F2019">
        <w:trPr>
          <w:cantSplit/>
        </w:trPr>
        <w:tc>
          <w:tcPr>
            <w:tcW w:w="2552" w:type="dxa"/>
            <w:vMerge/>
          </w:tcPr>
          <w:p w:rsidR="005812B1" w:rsidRDefault="005812B1" w:rsidP="004F2019">
            <w:pPr>
              <w:spacing w:after="0"/>
              <w:ind w:left="0"/>
              <w:rPr>
                <w:szCs w:val="20"/>
              </w:rPr>
            </w:pPr>
          </w:p>
        </w:tc>
        <w:tc>
          <w:tcPr>
            <w:tcW w:w="2603" w:type="dxa"/>
            <w:shd w:val="clear" w:color="auto" w:fill="auto"/>
          </w:tcPr>
          <w:p w:rsidR="005812B1" w:rsidRDefault="005812B1" w:rsidP="004F2019">
            <w:pPr>
              <w:spacing w:after="0"/>
              <w:ind w:left="0"/>
              <w:rPr>
                <w:szCs w:val="20"/>
              </w:rPr>
            </w:pPr>
            <w:r w:rsidRPr="00982AEF">
              <w:t>ptvdap02datatrans</w:t>
            </w:r>
          </w:p>
        </w:tc>
        <w:tc>
          <w:tcPr>
            <w:tcW w:w="2299" w:type="dxa"/>
          </w:tcPr>
          <w:p w:rsidR="005812B1" w:rsidRDefault="005812B1" w:rsidP="004F2019">
            <w:pPr>
              <w:spacing w:after="0"/>
              <w:ind w:left="0"/>
              <w:jc w:val="center"/>
              <w:rPr>
                <w:szCs w:val="20"/>
              </w:rPr>
            </w:pPr>
            <w:r>
              <w:rPr>
                <w:szCs w:val="20"/>
              </w:rPr>
              <w:t>Files</w:t>
            </w:r>
          </w:p>
        </w:tc>
        <w:tc>
          <w:tcPr>
            <w:tcW w:w="2670" w:type="dxa"/>
          </w:tcPr>
          <w:p w:rsidR="005812B1" w:rsidRDefault="005812B1" w:rsidP="004F2019">
            <w:pPr>
              <w:spacing w:after="0"/>
              <w:ind w:left="0"/>
              <w:rPr>
                <w:szCs w:val="20"/>
              </w:rPr>
            </w:pPr>
            <w:r>
              <w:rPr>
                <w:szCs w:val="20"/>
              </w:rPr>
              <w:t>FTPS</w:t>
            </w:r>
          </w:p>
          <w:p w:rsidR="005812B1" w:rsidRDefault="005812B1" w:rsidP="004F2019">
            <w:pPr>
              <w:spacing w:after="0"/>
              <w:ind w:left="0"/>
              <w:rPr>
                <w:szCs w:val="20"/>
              </w:rPr>
            </w:pPr>
            <w:r>
              <w:rPr>
                <w:szCs w:val="20"/>
              </w:rPr>
              <w:t>HDFS</w:t>
            </w:r>
          </w:p>
        </w:tc>
      </w:tr>
      <w:tr w:rsidR="005812B1" w:rsidRPr="00F57612" w:rsidTr="004F2019">
        <w:trPr>
          <w:cantSplit/>
        </w:trPr>
        <w:tc>
          <w:tcPr>
            <w:tcW w:w="2552" w:type="dxa"/>
          </w:tcPr>
          <w:p w:rsidR="005812B1" w:rsidRDefault="005812B1" w:rsidP="004F2019">
            <w:pPr>
              <w:spacing w:after="0"/>
              <w:ind w:left="0"/>
              <w:rPr>
                <w:szCs w:val="20"/>
              </w:rPr>
            </w:pPr>
            <w:r w:rsidRPr="00982AEF">
              <w:t>DAP-Test-ADA</w:t>
            </w:r>
          </w:p>
        </w:tc>
        <w:tc>
          <w:tcPr>
            <w:tcW w:w="2603" w:type="dxa"/>
            <w:shd w:val="clear" w:color="auto" w:fill="auto"/>
          </w:tcPr>
          <w:p w:rsidR="005812B1" w:rsidRDefault="005812B1" w:rsidP="004F2019">
            <w:pPr>
              <w:spacing w:after="0"/>
              <w:ind w:left="0"/>
              <w:rPr>
                <w:szCs w:val="20"/>
              </w:rPr>
            </w:pPr>
            <w:r w:rsidRPr="00982AEF">
              <w:t>ptvdap02ada</w:t>
            </w:r>
          </w:p>
        </w:tc>
        <w:tc>
          <w:tcPr>
            <w:tcW w:w="2299" w:type="dxa"/>
          </w:tcPr>
          <w:p w:rsidR="005812B1" w:rsidRDefault="005812B1" w:rsidP="004F2019">
            <w:pPr>
              <w:spacing w:after="0"/>
              <w:ind w:left="0"/>
              <w:jc w:val="center"/>
              <w:rPr>
                <w:szCs w:val="20"/>
              </w:rPr>
            </w:pPr>
            <w:r>
              <w:rPr>
                <w:szCs w:val="20"/>
              </w:rPr>
              <w:t>Blobs</w:t>
            </w:r>
          </w:p>
        </w:tc>
        <w:tc>
          <w:tcPr>
            <w:tcW w:w="2670" w:type="dxa"/>
          </w:tcPr>
          <w:p w:rsidR="005812B1" w:rsidRDefault="005812B1" w:rsidP="004F2019">
            <w:pPr>
              <w:spacing w:after="0"/>
              <w:ind w:left="0"/>
              <w:rPr>
                <w:szCs w:val="20"/>
              </w:rPr>
            </w:pPr>
            <w:r>
              <w:rPr>
                <w:szCs w:val="20"/>
              </w:rPr>
              <w:t>ADA VMs</w:t>
            </w:r>
          </w:p>
        </w:tc>
      </w:tr>
      <w:tr w:rsidR="005812B1" w:rsidRPr="00F57612" w:rsidTr="004F2019">
        <w:trPr>
          <w:cantSplit/>
        </w:trPr>
        <w:tc>
          <w:tcPr>
            <w:tcW w:w="2552" w:type="dxa"/>
          </w:tcPr>
          <w:p w:rsidR="005812B1" w:rsidRDefault="005812B1" w:rsidP="004F2019">
            <w:pPr>
              <w:spacing w:after="0"/>
              <w:ind w:left="0"/>
              <w:rPr>
                <w:szCs w:val="20"/>
              </w:rPr>
            </w:pPr>
            <w:r w:rsidRPr="00982AEF">
              <w:t>DAP-Test-SP</w:t>
            </w:r>
          </w:p>
        </w:tc>
        <w:tc>
          <w:tcPr>
            <w:tcW w:w="2603" w:type="dxa"/>
            <w:shd w:val="clear" w:color="auto" w:fill="auto"/>
          </w:tcPr>
          <w:p w:rsidR="005812B1" w:rsidRDefault="005812B1" w:rsidP="004F2019">
            <w:pPr>
              <w:spacing w:after="0"/>
              <w:ind w:left="0"/>
              <w:rPr>
                <w:szCs w:val="20"/>
              </w:rPr>
            </w:pPr>
            <w:r w:rsidRPr="00982AEF">
              <w:t>ptvdap02sp</w:t>
            </w:r>
          </w:p>
        </w:tc>
        <w:tc>
          <w:tcPr>
            <w:tcW w:w="2299" w:type="dxa"/>
          </w:tcPr>
          <w:p w:rsidR="005812B1" w:rsidRDefault="005812B1" w:rsidP="004F2019">
            <w:pPr>
              <w:spacing w:after="0"/>
              <w:ind w:left="0"/>
              <w:jc w:val="center"/>
              <w:rPr>
                <w:szCs w:val="20"/>
              </w:rPr>
            </w:pPr>
            <w:r>
              <w:rPr>
                <w:szCs w:val="20"/>
              </w:rPr>
              <w:t>Blobs</w:t>
            </w:r>
          </w:p>
        </w:tc>
        <w:tc>
          <w:tcPr>
            <w:tcW w:w="2670" w:type="dxa"/>
          </w:tcPr>
          <w:p w:rsidR="005812B1" w:rsidRDefault="005812B1" w:rsidP="004F2019">
            <w:pPr>
              <w:spacing w:after="0"/>
              <w:ind w:left="0"/>
              <w:rPr>
                <w:szCs w:val="20"/>
              </w:rPr>
            </w:pPr>
            <w:r>
              <w:rPr>
                <w:szCs w:val="20"/>
              </w:rPr>
              <w:t>SharePoint VMs</w:t>
            </w:r>
          </w:p>
        </w:tc>
      </w:tr>
      <w:tr w:rsidR="005812B1" w:rsidRPr="00F57612" w:rsidTr="004F2019">
        <w:trPr>
          <w:cantSplit/>
        </w:trPr>
        <w:tc>
          <w:tcPr>
            <w:tcW w:w="2552" w:type="dxa"/>
            <w:vMerge w:val="restart"/>
          </w:tcPr>
          <w:p w:rsidR="005812B1" w:rsidRDefault="005812B1" w:rsidP="004F2019">
            <w:pPr>
              <w:spacing w:after="0"/>
              <w:ind w:left="0"/>
              <w:rPr>
                <w:szCs w:val="20"/>
              </w:rPr>
            </w:pPr>
            <w:r w:rsidRPr="00982AEF">
              <w:t>DAP-Dev</w:t>
            </w:r>
          </w:p>
        </w:tc>
        <w:tc>
          <w:tcPr>
            <w:tcW w:w="2603" w:type="dxa"/>
            <w:shd w:val="clear" w:color="auto" w:fill="auto"/>
          </w:tcPr>
          <w:p w:rsidR="005812B1" w:rsidRDefault="005812B1" w:rsidP="004F2019">
            <w:pPr>
              <w:spacing w:after="0"/>
              <w:ind w:left="0"/>
              <w:rPr>
                <w:szCs w:val="20"/>
              </w:rPr>
            </w:pPr>
            <w:r w:rsidRPr="00982AEF">
              <w:t>ptvdap03</w:t>
            </w:r>
          </w:p>
        </w:tc>
        <w:tc>
          <w:tcPr>
            <w:tcW w:w="2299" w:type="dxa"/>
          </w:tcPr>
          <w:p w:rsidR="005812B1" w:rsidRDefault="005812B1" w:rsidP="004F2019">
            <w:pPr>
              <w:spacing w:after="0"/>
              <w:ind w:left="0"/>
              <w:jc w:val="center"/>
              <w:rPr>
                <w:szCs w:val="20"/>
              </w:rPr>
            </w:pPr>
            <w:r>
              <w:rPr>
                <w:szCs w:val="20"/>
              </w:rPr>
              <w:t>Blobs</w:t>
            </w:r>
          </w:p>
        </w:tc>
        <w:tc>
          <w:tcPr>
            <w:tcW w:w="2670" w:type="dxa"/>
          </w:tcPr>
          <w:p w:rsidR="005812B1" w:rsidRDefault="005812B1" w:rsidP="004F2019">
            <w:pPr>
              <w:spacing w:after="0"/>
              <w:ind w:left="0"/>
              <w:rPr>
                <w:szCs w:val="20"/>
              </w:rPr>
            </w:pPr>
            <w:r>
              <w:rPr>
                <w:szCs w:val="20"/>
              </w:rPr>
              <w:t>DP VMs</w:t>
            </w:r>
          </w:p>
        </w:tc>
      </w:tr>
      <w:tr w:rsidR="005812B1" w:rsidRPr="00F57612" w:rsidTr="004F2019">
        <w:trPr>
          <w:cantSplit/>
        </w:trPr>
        <w:tc>
          <w:tcPr>
            <w:tcW w:w="2552" w:type="dxa"/>
            <w:vMerge/>
          </w:tcPr>
          <w:p w:rsidR="005812B1" w:rsidRDefault="005812B1" w:rsidP="004F2019">
            <w:pPr>
              <w:spacing w:after="0"/>
              <w:ind w:left="0"/>
              <w:rPr>
                <w:szCs w:val="20"/>
              </w:rPr>
            </w:pPr>
          </w:p>
        </w:tc>
        <w:tc>
          <w:tcPr>
            <w:tcW w:w="2603" w:type="dxa"/>
            <w:shd w:val="clear" w:color="auto" w:fill="auto"/>
          </w:tcPr>
          <w:p w:rsidR="005812B1" w:rsidRDefault="005812B1" w:rsidP="004F2019">
            <w:pPr>
              <w:spacing w:after="0"/>
              <w:ind w:left="0"/>
              <w:rPr>
                <w:szCs w:val="20"/>
              </w:rPr>
            </w:pPr>
            <w:r w:rsidRPr="00982AEF">
              <w:t>ptvdap03datatrans</w:t>
            </w:r>
          </w:p>
        </w:tc>
        <w:tc>
          <w:tcPr>
            <w:tcW w:w="2299" w:type="dxa"/>
          </w:tcPr>
          <w:p w:rsidR="005812B1" w:rsidRDefault="005812B1" w:rsidP="004F2019">
            <w:pPr>
              <w:spacing w:after="0"/>
              <w:ind w:left="0"/>
              <w:jc w:val="center"/>
              <w:rPr>
                <w:szCs w:val="20"/>
              </w:rPr>
            </w:pPr>
            <w:r>
              <w:rPr>
                <w:szCs w:val="20"/>
              </w:rPr>
              <w:t>Files</w:t>
            </w:r>
          </w:p>
        </w:tc>
        <w:tc>
          <w:tcPr>
            <w:tcW w:w="2670" w:type="dxa"/>
          </w:tcPr>
          <w:p w:rsidR="005812B1" w:rsidRDefault="005812B1" w:rsidP="004F2019">
            <w:pPr>
              <w:spacing w:after="0"/>
              <w:ind w:left="0"/>
              <w:rPr>
                <w:szCs w:val="20"/>
              </w:rPr>
            </w:pPr>
            <w:r>
              <w:rPr>
                <w:szCs w:val="20"/>
              </w:rPr>
              <w:t>FTPS</w:t>
            </w:r>
          </w:p>
          <w:p w:rsidR="005812B1" w:rsidRDefault="005812B1" w:rsidP="004F2019">
            <w:pPr>
              <w:spacing w:after="0"/>
              <w:ind w:left="0"/>
              <w:rPr>
                <w:szCs w:val="20"/>
              </w:rPr>
            </w:pPr>
            <w:r>
              <w:rPr>
                <w:szCs w:val="20"/>
              </w:rPr>
              <w:t>HDFS</w:t>
            </w:r>
          </w:p>
        </w:tc>
      </w:tr>
      <w:tr w:rsidR="005812B1" w:rsidRPr="00F57612" w:rsidTr="004F2019">
        <w:trPr>
          <w:cantSplit/>
        </w:trPr>
        <w:tc>
          <w:tcPr>
            <w:tcW w:w="2552" w:type="dxa"/>
          </w:tcPr>
          <w:p w:rsidR="005812B1" w:rsidRDefault="005812B1" w:rsidP="004F2019">
            <w:pPr>
              <w:spacing w:after="0"/>
              <w:ind w:left="0"/>
              <w:rPr>
                <w:szCs w:val="20"/>
              </w:rPr>
            </w:pPr>
            <w:r w:rsidRPr="00982AEF">
              <w:t>DAP-Dev-ADA</w:t>
            </w:r>
          </w:p>
        </w:tc>
        <w:tc>
          <w:tcPr>
            <w:tcW w:w="2603" w:type="dxa"/>
            <w:shd w:val="clear" w:color="auto" w:fill="auto"/>
          </w:tcPr>
          <w:p w:rsidR="005812B1" w:rsidRDefault="005812B1" w:rsidP="004F2019">
            <w:pPr>
              <w:spacing w:after="0"/>
              <w:ind w:left="0"/>
              <w:rPr>
                <w:szCs w:val="20"/>
              </w:rPr>
            </w:pPr>
            <w:r w:rsidRPr="00982AEF">
              <w:t>ptvdap03ada</w:t>
            </w:r>
          </w:p>
        </w:tc>
        <w:tc>
          <w:tcPr>
            <w:tcW w:w="2299" w:type="dxa"/>
          </w:tcPr>
          <w:p w:rsidR="005812B1" w:rsidRDefault="005812B1" w:rsidP="004F2019">
            <w:pPr>
              <w:spacing w:after="0"/>
              <w:ind w:left="0"/>
              <w:jc w:val="center"/>
              <w:rPr>
                <w:szCs w:val="20"/>
              </w:rPr>
            </w:pPr>
            <w:r>
              <w:rPr>
                <w:szCs w:val="20"/>
              </w:rPr>
              <w:t>Blobs</w:t>
            </w:r>
          </w:p>
        </w:tc>
        <w:tc>
          <w:tcPr>
            <w:tcW w:w="2670" w:type="dxa"/>
          </w:tcPr>
          <w:p w:rsidR="005812B1" w:rsidRDefault="005812B1" w:rsidP="004F2019">
            <w:pPr>
              <w:spacing w:after="0"/>
              <w:ind w:left="0"/>
              <w:rPr>
                <w:szCs w:val="20"/>
              </w:rPr>
            </w:pPr>
            <w:r>
              <w:rPr>
                <w:szCs w:val="20"/>
              </w:rPr>
              <w:t>ADA VMs</w:t>
            </w:r>
          </w:p>
        </w:tc>
      </w:tr>
      <w:tr w:rsidR="005812B1" w:rsidRPr="00F57612" w:rsidTr="004F2019">
        <w:trPr>
          <w:cantSplit/>
        </w:trPr>
        <w:tc>
          <w:tcPr>
            <w:tcW w:w="2552" w:type="dxa"/>
          </w:tcPr>
          <w:p w:rsidR="005812B1" w:rsidRDefault="005812B1" w:rsidP="004F2019">
            <w:pPr>
              <w:spacing w:after="0"/>
              <w:ind w:left="0"/>
              <w:rPr>
                <w:szCs w:val="20"/>
              </w:rPr>
            </w:pPr>
            <w:r w:rsidRPr="00982AEF">
              <w:t>DAP-Dev-SP</w:t>
            </w:r>
          </w:p>
        </w:tc>
        <w:tc>
          <w:tcPr>
            <w:tcW w:w="2603" w:type="dxa"/>
            <w:shd w:val="clear" w:color="auto" w:fill="auto"/>
          </w:tcPr>
          <w:p w:rsidR="005812B1" w:rsidRDefault="005812B1" w:rsidP="004F2019">
            <w:pPr>
              <w:spacing w:after="0"/>
              <w:ind w:left="0"/>
              <w:rPr>
                <w:szCs w:val="20"/>
              </w:rPr>
            </w:pPr>
            <w:r w:rsidRPr="00982AEF">
              <w:t>ptvdap03sp</w:t>
            </w:r>
          </w:p>
        </w:tc>
        <w:tc>
          <w:tcPr>
            <w:tcW w:w="2299" w:type="dxa"/>
          </w:tcPr>
          <w:p w:rsidR="005812B1" w:rsidRDefault="005812B1" w:rsidP="004F2019">
            <w:pPr>
              <w:spacing w:after="0"/>
              <w:ind w:left="0"/>
              <w:jc w:val="center"/>
              <w:rPr>
                <w:szCs w:val="20"/>
              </w:rPr>
            </w:pPr>
            <w:r>
              <w:rPr>
                <w:szCs w:val="20"/>
              </w:rPr>
              <w:t>Blobs</w:t>
            </w:r>
          </w:p>
        </w:tc>
        <w:tc>
          <w:tcPr>
            <w:tcW w:w="2670" w:type="dxa"/>
          </w:tcPr>
          <w:p w:rsidR="005812B1" w:rsidRDefault="005812B1" w:rsidP="004F2019">
            <w:pPr>
              <w:spacing w:after="0"/>
              <w:ind w:left="0"/>
              <w:rPr>
                <w:szCs w:val="20"/>
              </w:rPr>
            </w:pPr>
            <w:r>
              <w:rPr>
                <w:szCs w:val="20"/>
              </w:rPr>
              <w:t>SharePoint VMs</w:t>
            </w:r>
          </w:p>
        </w:tc>
      </w:tr>
      <w:tr w:rsidR="005812B1" w:rsidRPr="00F57612" w:rsidTr="004F2019">
        <w:trPr>
          <w:cantSplit/>
        </w:trPr>
        <w:tc>
          <w:tcPr>
            <w:tcW w:w="2552" w:type="dxa"/>
          </w:tcPr>
          <w:p w:rsidR="005812B1" w:rsidRDefault="005812B1" w:rsidP="004F2019">
            <w:pPr>
              <w:spacing w:after="0"/>
              <w:ind w:left="0"/>
              <w:rPr>
                <w:szCs w:val="20"/>
              </w:rPr>
            </w:pPr>
            <w:r w:rsidRPr="00982AEF">
              <w:t>DAP-</w:t>
            </w:r>
            <w:proofErr w:type="spellStart"/>
            <w:r w:rsidRPr="00982AEF">
              <w:t>Shrd</w:t>
            </w:r>
            <w:proofErr w:type="spellEnd"/>
          </w:p>
        </w:tc>
        <w:tc>
          <w:tcPr>
            <w:tcW w:w="2603" w:type="dxa"/>
            <w:shd w:val="clear" w:color="auto" w:fill="auto"/>
          </w:tcPr>
          <w:p w:rsidR="005812B1" w:rsidRDefault="005812B1" w:rsidP="004F2019">
            <w:pPr>
              <w:spacing w:after="0"/>
              <w:ind w:left="0"/>
              <w:rPr>
                <w:szCs w:val="20"/>
              </w:rPr>
            </w:pPr>
            <w:proofErr w:type="spellStart"/>
            <w:r w:rsidRPr="00982AEF">
              <w:t>ptvdapshrd</w:t>
            </w:r>
            <w:proofErr w:type="spellEnd"/>
          </w:p>
        </w:tc>
        <w:tc>
          <w:tcPr>
            <w:tcW w:w="2299" w:type="dxa"/>
          </w:tcPr>
          <w:p w:rsidR="005812B1" w:rsidRDefault="005812B1" w:rsidP="004F2019">
            <w:pPr>
              <w:spacing w:after="0"/>
              <w:ind w:left="0"/>
              <w:jc w:val="center"/>
              <w:rPr>
                <w:szCs w:val="20"/>
              </w:rPr>
            </w:pPr>
            <w:r>
              <w:rPr>
                <w:szCs w:val="20"/>
              </w:rPr>
              <w:t>Blobs</w:t>
            </w:r>
          </w:p>
        </w:tc>
        <w:tc>
          <w:tcPr>
            <w:tcW w:w="2670" w:type="dxa"/>
          </w:tcPr>
          <w:p w:rsidR="005812B1" w:rsidRDefault="005812B1" w:rsidP="004F2019">
            <w:pPr>
              <w:spacing w:after="0"/>
              <w:ind w:left="0"/>
              <w:rPr>
                <w:szCs w:val="20"/>
              </w:rPr>
            </w:pPr>
            <w:proofErr w:type="spellStart"/>
            <w:r>
              <w:rPr>
                <w:szCs w:val="20"/>
              </w:rPr>
              <w:t>Mgmt</w:t>
            </w:r>
            <w:proofErr w:type="spellEnd"/>
            <w:r>
              <w:rPr>
                <w:szCs w:val="20"/>
              </w:rPr>
              <w:t xml:space="preserve"> VMs</w:t>
            </w:r>
          </w:p>
          <w:p w:rsidR="005812B1" w:rsidRDefault="005812B1" w:rsidP="004F2019">
            <w:pPr>
              <w:spacing w:after="0"/>
              <w:ind w:left="0"/>
              <w:rPr>
                <w:szCs w:val="20"/>
              </w:rPr>
            </w:pPr>
            <w:r>
              <w:rPr>
                <w:szCs w:val="20"/>
              </w:rPr>
              <w:t>AD VMs</w:t>
            </w:r>
          </w:p>
        </w:tc>
      </w:tr>
      <w:tr w:rsidR="00F67673" w:rsidRPr="00F57612" w:rsidTr="004F2019">
        <w:trPr>
          <w:cantSplit/>
        </w:trPr>
        <w:tc>
          <w:tcPr>
            <w:tcW w:w="2552" w:type="dxa"/>
          </w:tcPr>
          <w:p w:rsidR="00F67673" w:rsidRPr="00982AEF" w:rsidRDefault="00F67673" w:rsidP="004F2019">
            <w:pPr>
              <w:spacing w:after="0"/>
              <w:ind w:left="0"/>
            </w:pPr>
            <w:r>
              <w:t>DAP-Security</w:t>
            </w:r>
          </w:p>
        </w:tc>
        <w:tc>
          <w:tcPr>
            <w:tcW w:w="2603" w:type="dxa"/>
            <w:shd w:val="clear" w:color="auto" w:fill="auto"/>
          </w:tcPr>
          <w:p w:rsidR="00F67673" w:rsidRPr="00982AEF" w:rsidRDefault="005E7B27" w:rsidP="004F2019">
            <w:pPr>
              <w:spacing w:after="0"/>
              <w:ind w:left="0"/>
            </w:pPr>
            <w:r>
              <w:t>p</w:t>
            </w:r>
            <w:r w:rsidR="00F67673">
              <w:t>tvdap01sec</w:t>
            </w:r>
          </w:p>
        </w:tc>
        <w:tc>
          <w:tcPr>
            <w:tcW w:w="2299" w:type="dxa"/>
          </w:tcPr>
          <w:p w:rsidR="00F67673" w:rsidRDefault="00F67673" w:rsidP="004F2019">
            <w:pPr>
              <w:spacing w:after="0"/>
              <w:ind w:left="0"/>
              <w:jc w:val="center"/>
              <w:rPr>
                <w:szCs w:val="20"/>
              </w:rPr>
            </w:pPr>
            <w:r>
              <w:rPr>
                <w:szCs w:val="20"/>
              </w:rPr>
              <w:t>Blobs</w:t>
            </w:r>
          </w:p>
        </w:tc>
        <w:tc>
          <w:tcPr>
            <w:tcW w:w="2670" w:type="dxa"/>
          </w:tcPr>
          <w:p w:rsidR="00F67673" w:rsidRDefault="005E7B27" w:rsidP="004F2019">
            <w:pPr>
              <w:spacing w:after="0"/>
              <w:ind w:left="0"/>
              <w:rPr>
                <w:szCs w:val="20"/>
              </w:rPr>
            </w:pPr>
            <w:r>
              <w:rPr>
                <w:szCs w:val="20"/>
              </w:rPr>
              <w:t>Firewall VMs</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34</w:t>
      </w:r>
      <w:r w:rsidRPr="005207C1">
        <w:rPr>
          <w:b/>
        </w:rPr>
        <w:fldChar w:fldCharType="end"/>
      </w:r>
      <w:r w:rsidRPr="005207C1">
        <w:rPr>
          <w:b/>
        </w:rPr>
        <w:t xml:space="preserve"> </w:t>
      </w:r>
      <w:r>
        <w:rPr>
          <w:b/>
        </w:rPr>
        <w:t>DAP storage accounts</w:t>
      </w:r>
    </w:p>
    <w:p w:rsidR="005812B1" w:rsidRDefault="005812B1" w:rsidP="005812B1"/>
    <w:p w:rsidR="005812B1" w:rsidRDefault="005812B1" w:rsidP="005812B1">
      <w:pPr>
        <w:pStyle w:val="Heading3"/>
        <w:numPr>
          <w:ilvl w:val="2"/>
          <w:numId w:val="1"/>
        </w:numPr>
      </w:pPr>
      <w:bookmarkStart w:id="221" w:name="_Toc434595750"/>
      <w:bookmarkStart w:id="222" w:name="_Toc468283870"/>
      <w:r>
        <w:t>Availability Sets</w:t>
      </w:r>
      <w:bookmarkEnd w:id="221"/>
      <w:bookmarkEnd w:id="222"/>
    </w:p>
    <w:p w:rsidR="005812B1" w:rsidRDefault="005812B1" w:rsidP="005812B1">
      <w:r>
        <w:t>Azure availability sets provide increased redundancy for groups of virtual servers. This protection is provided for two types of events:</w:t>
      </w:r>
    </w:p>
    <w:p w:rsidR="005812B1" w:rsidRDefault="005812B1" w:rsidP="005812B1">
      <w:pPr>
        <w:pStyle w:val="ListBullet3"/>
      </w:pPr>
      <w:r>
        <w:t xml:space="preserve">Planned maintenance – </w:t>
      </w:r>
      <w:r w:rsidRPr="00A81B44">
        <w:t>periodic updates made by Microsoft to the underlying Azure platform to improve overall reliability, performance, and security of the platform infrastructure that your virtual machines ru</w:t>
      </w:r>
      <w:r>
        <w:t>n on where a reboot may be required</w:t>
      </w:r>
    </w:p>
    <w:p w:rsidR="005812B1" w:rsidRPr="00A81B44" w:rsidRDefault="005812B1" w:rsidP="005812B1">
      <w:pPr>
        <w:pStyle w:val="ListBullet3"/>
      </w:pPr>
      <w:r>
        <w:t xml:space="preserve">Unplanned maintenance </w:t>
      </w:r>
      <w:r w:rsidRPr="00A81B44">
        <w:t>when the hardware or physical infrastructure underlying your virtual machine has faulted in some way.</w:t>
      </w:r>
    </w:p>
    <w:p w:rsidR="005812B1" w:rsidRDefault="005812B1" w:rsidP="005812B1">
      <w:r>
        <w:t>Each VM in an availability set is assigned an Update Domain (UD) for planned maintenance and a Fault Domain (FD) for unplanned maintenance.</w:t>
      </w:r>
    </w:p>
    <w:p w:rsidR="005812B1" w:rsidRDefault="005812B1" w:rsidP="005812B1">
      <w:r>
        <w:lastRenderedPageBreak/>
        <w:t xml:space="preserve">For update domains, virtual machines in the same domain will be restarted together during planned maintenance. Azure never restarts more than one update domain at a time. VMs in an availability set are spread across up to 5 update domains. </w:t>
      </w:r>
    </w:p>
    <w:p w:rsidR="005812B1" w:rsidRDefault="005812B1" w:rsidP="005812B1">
      <w:r>
        <w:t>For fault domain, virtual machines in the same domain share a common power source and physical network switch.</w:t>
      </w:r>
    </w:p>
    <w:p w:rsidR="005812B1" w:rsidRPr="00062666" w:rsidRDefault="005812B1" w:rsidP="005812B1">
      <w:pPr>
        <w:keepNext/>
        <w:keepLines/>
        <w:ind w:left="431"/>
        <w:jc w:val="center"/>
      </w:pPr>
      <w:r w:rsidRPr="00A20128">
        <w:rPr>
          <w:noProof/>
          <w:lang w:val="en-AU" w:eastAsia="en-AU"/>
        </w:rPr>
        <w:drawing>
          <wp:inline distT="0" distB="0" distL="0" distR="0" wp14:anchorId="0100C663" wp14:editId="15C76A1B">
            <wp:extent cx="5014800" cy="32940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14800" cy="3294000"/>
                    </a:xfrm>
                    <a:prstGeom prst="rect">
                      <a:avLst/>
                    </a:prstGeom>
                  </pic:spPr>
                </pic:pic>
              </a:graphicData>
            </a:graphic>
          </wp:inline>
        </w:drawing>
      </w:r>
    </w:p>
    <w:p w:rsidR="005812B1" w:rsidRPr="005207C1" w:rsidRDefault="005812B1" w:rsidP="005812B1">
      <w:pPr>
        <w:keepNext/>
        <w:keepLines/>
        <w:ind w:left="431"/>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35</w:t>
      </w:r>
      <w:r w:rsidRPr="005207C1">
        <w:rPr>
          <w:b/>
        </w:rPr>
        <w:fldChar w:fldCharType="end"/>
      </w:r>
      <w:r w:rsidRPr="005207C1">
        <w:rPr>
          <w:b/>
        </w:rPr>
        <w:t xml:space="preserve"> </w:t>
      </w:r>
      <w:r>
        <w:rPr>
          <w:b/>
        </w:rPr>
        <w:t>Availability sets</w:t>
      </w:r>
    </w:p>
    <w:p w:rsidR="005812B1" w:rsidRDefault="005812B1" w:rsidP="005812B1">
      <w:r>
        <w:t>For DAP, the following availability sets will be used.</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4"/>
        <w:gridCol w:w="3375"/>
        <w:gridCol w:w="3375"/>
      </w:tblGrid>
      <w:tr w:rsidR="005812B1" w:rsidRPr="00B258C1" w:rsidTr="004F2019">
        <w:trPr>
          <w:cantSplit/>
          <w:tblHeader/>
        </w:trPr>
        <w:tc>
          <w:tcPr>
            <w:tcW w:w="3374" w:type="dxa"/>
            <w:shd w:val="clear" w:color="auto" w:fill="404040"/>
          </w:tcPr>
          <w:p w:rsidR="005812B1" w:rsidRDefault="005812B1" w:rsidP="004F2019">
            <w:pPr>
              <w:spacing w:after="0"/>
              <w:ind w:left="0"/>
              <w:jc w:val="center"/>
              <w:rPr>
                <w:color w:val="FFFFFF"/>
                <w:szCs w:val="20"/>
              </w:rPr>
            </w:pPr>
            <w:r>
              <w:rPr>
                <w:color w:val="FFFFFF"/>
                <w:szCs w:val="20"/>
              </w:rPr>
              <w:t>Environment</w:t>
            </w:r>
          </w:p>
        </w:tc>
        <w:tc>
          <w:tcPr>
            <w:tcW w:w="3375" w:type="dxa"/>
            <w:shd w:val="clear" w:color="auto" w:fill="404040"/>
          </w:tcPr>
          <w:p w:rsidR="005812B1" w:rsidRPr="00B258C1" w:rsidRDefault="005812B1" w:rsidP="004F2019">
            <w:pPr>
              <w:spacing w:after="0"/>
              <w:ind w:left="0"/>
              <w:jc w:val="center"/>
              <w:rPr>
                <w:color w:val="FFFFFF"/>
                <w:szCs w:val="20"/>
              </w:rPr>
            </w:pPr>
            <w:r>
              <w:rPr>
                <w:color w:val="FFFFFF"/>
                <w:szCs w:val="20"/>
              </w:rPr>
              <w:t>Availability Set</w:t>
            </w:r>
          </w:p>
        </w:tc>
        <w:tc>
          <w:tcPr>
            <w:tcW w:w="3375" w:type="dxa"/>
            <w:shd w:val="clear" w:color="auto" w:fill="404040"/>
          </w:tcPr>
          <w:p w:rsidR="005812B1" w:rsidRDefault="005812B1" w:rsidP="004F2019">
            <w:pPr>
              <w:spacing w:after="0"/>
              <w:ind w:left="0"/>
              <w:jc w:val="center"/>
              <w:rPr>
                <w:color w:val="FFFFFF"/>
                <w:szCs w:val="20"/>
              </w:rPr>
            </w:pPr>
            <w:r>
              <w:rPr>
                <w:color w:val="FFFFFF"/>
                <w:szCs w:val="20"/>
              </w:rPr>
              <w:t>Purpose</w:t>
            </w:r>
          </w:p>
        </w:tc>
      </w:tr>
      <w:tr w:rsidR="005812B1" w:rsidRPr="00F57612" w:rsidTr="004F2019">
        <w:trPr>
          <w:cantSplit/>
        </w:trPr>
        <w:tc>
          <w:tcPr>
            <w:tcW w:w="3374" w:type="dxa"/>
          </w:tcPr>
          <w:p w:rsidR="005812B1" w:rsidRPr="005907A8" w:rsidRDefault="005812B1" w:rsidP="004F2019">
            <w:pPr>
              <w:spacing w:after="0"/>
              <w:ind w:left="0"/>
              <w:rPr>
                <w:i/>
                <w:szCs w:val="20"/>
              </w:rPr>
            </w:pPr>
            <w:r>
              <w:rPr>
                <w:i/>
                <w:szCs w:val="20"/>
              </w:rPr>
              <w:t>Dev</w:t>
            </w:r>
          </w:p>
        </w:tc>
        <w:tc>
          <w:tcPr>
            <w:tcW w:w="3375" w:type="dxa"/>
            <w:shd w:val="clear" w:color="auto" w:fill="auto"/>
          </w:tcPr>
          <w:p w:rsidR="005812B1" w:rsidRPr="005907A8" w:rsidRDefault="005812B1" w:rsidP="004F2019">
            <w:pPr>
              <w:spacing w:after="0"/>
              <w:ind w:left="0"/>
              <w:rPr>
                <w:i/>
                <w:szCs w:val="20"/>
              </w:rPr>
            </w:pPr>
            <w:r w:rsidRPr="005907A8">
              <w:rPr>
                <w:i/>
                <w:szCs w:val="20"/>
              </w:rPr>
              <w:t>None</w:t>
            </w:r>
          </w:p>
        </w:tc>
        <w:tc>
          <w:tcPr>
            <w:tcW w:w="3375" w:type="dxa"/>
          </w:tcPr>
          <w:p w:rsidR="005812B1" w:rsidRPr="00F57612" w:rsidRDefault="005812B1" w:rsidP="004F2019">
            <w:pPr>
              <w:spacing w:after="0"/>
              <w:ind w:left="0"/>
              <w:rPr>
                <w:szCs w:val="20"/>
              </w:rPr>
            </w:pPr>
            <w:r w:rsidRPr="005907A8">
              <w:rPr>
                <w:i/>
                <w:szCs w:val="20"/>
              </w:rPr>
              <w:t>None</w:t>
            </w:r>
          </w:p>
        </w:tc>
      </w:tr>
      <w:tr w:rsidR="005812B1" w:rsidRPr="00F57612" w:rsidTr="004F2019">
        <w:trPr>
          <w:cantSplit/>
        </w:trPr>
        <w:tc>
          <w:tcPr>
            <w:tcW w:w="3374" w:type="dxa"/>
            <w:vMerge w:val="restart"/>
          </w:tcPr>
          <w:p w:rsidR="005812B1" w:rsidRPr="00F57612" w:rsidRDefault="005812B1" w:rsidP="004F2019">
            <w:pPr>
              <w:spacing w:after="0"/>
              <w:ind w:left="0"/>
              <w:rPr>
                <w:szCs w:val="20"/>
              </w:rPr>
            </w:pPr>
            <w:r>
              <w:rPr>
                <w:szCs w:val="20"/>
              </w:rPr>
              <w:t>Test</w:t>
            </w:r>
          </w:p>
        </w:tc>
        <w:tc>
          <w:tcPr>
            <w:tcW w:w="3375" w:type="dxa"/>
            <w:shd w:val="clear" w:color="auto" w:fill="auto"/>
          </w:tcPr>
          <w:p w:rsidR="005812B1" w:rsidRPr="00F57612" w:rsidRDefault="005812B1" w:rsidP="004F2019">
            <w:pPr>
              <w:spacing w:after="0"/>
              <w:ind w:left="0"/>
              <w:rPr>
                <w:szCs w:val="20"/>
              </w:rPr>
            </w:pPr>
            <w:r>
              <w:rPr>
                <w:szCs w:val="20"/>
              </w:rPr>
              <w:t>Test-SP-Web</w:t>
            </w:r>
          </w:p>
        </w:tc>
        <w:tc>
          <w:tcPr>
            <w:tcW w:w="3375" w:type="dxa"/>
          </w:tcPr>
          <w:p w:rsidR="005812B1" w:rsidRPr="00F57612" w:rsidRDefault="005812B1" w:rsidP="004F2019">
            <w:pPr>
              <w:spacing w:after="0"/>
              <w:ind w:left="0"/>
              <w:rPr>
                <w:szCs w:val="20"/>
              </w:rPr>
            </w:pPr>
            <w:r>
              <w:rPr>
                <w:szCs w:val="20"/>
              </w:rPr>
              <w:t>SharePoint web</w:t>
            </w:r>
          </w:p>
        </w:tc>
      </w:tr>
      <w:tr w:rsidR="005812B1" w:rsidRPr="00F57612" w:rsidTr="004F2019">
        <w:trPr>
          <w:cantSplit/>
        </w:trPr>
        <w:tc>
          <w:tcPr>
            <w:tcW w:w="3374" w:type="dxa"/>
            <w:vMerge/>
          </w:tcPr>
          <w:p w:rsidR="005812B1" w:rsidRPr="00F57612" w:rsidRDefault="005812B1" w:rsidP="004F2019">
            <w:pPr>
              <w:spacing w:after="0"/>
              <w:ind w:left="0"/>
              <w:rPr>
                <w:szCs w:val="20"/>
              </w:rPr>
            </w:pPr>
          </w:p>
        </w:tc>
        <w:tc>
          <w:tcPr>
            <w:tcW w:w="3375" w:type="dxa"/>
            <w:shd w:val="clear" w:color="auto" w:fill="auto"/>
          </w:tcPr>
          <w:p w:rsidR="005812B1" w:rsidRPr="00F57612" w:rsidRDefault="005812B1" w:rsidP="004F2019">
            <w:pPr>
              <w:spacing w:after="0"/>
              <w:ind w:left="0"/>
              <w:rPr>
                <w:szCs w:val="20"/>
              </w:rPr>
            </w:pPr>
            <w:r>
              <w:rPr>
                <w:szCs w:val="20"/>
              </w:rPr>
              <w:t>Test-SP-App</w:t>
            </w:r>
          </w:p>
        </w:tc>
        <w:tc>
          <w:tcPr>
            <w:tcW w:w="3375" w:type="dxa"/>
          </w:tcPr>
          <w:p w:rsidR="005812B1" w:rsidRPr="00F57612" w:rsidRDefault="005812B1" w:rsidP="004F2019">
            <w:pPr>
              <w:spacing w:after="0"/>
              <w:ind w:left="0"/>
              <w:rPr>
                <w:szCs w:val="20"/>
              </w:rPr>
            </w:pPr>
            <w:r>
              <w:rPr>
                <w:szCs w:val="20"/>
              </w:rPr>
              <w:t>SharePoint application</w:t>
            </w:r>
          </w:p>
        </w:tc>
      </w:tr>
      <w:tr w:rsidR="005812B1" w:rsidRPr="00F57612" w:rsidTr="004F2019">
        <w:trPr>
          <w:cantSplit/>
        </w:trPr>
        <w:tc>
          <w:tcPr>
            <w:tcW w:w="3374" w:type="dxa"/>
            <w:vMerge/>
          </w:tcPr>
          <w:p w:rsidR="005812B1" w:rsidRPr="00F57612" w:rsidRDefault="005812B1" w:rsidP="004F2019">
            <w:pPr>
              <w:spacing w:after="0"/>
              <w:ind w:left="0"/>
              <w:rPr>
                <w:szCs w:val="20"/>
              </w:rPr>
            </w:pPr>
          </w:p>
        </w:tc>
        <w:tc>
          <w:tcPr>
            <w:tcW w:w="3375" w:type="dxa"/>
            <w:shd w:val="clear" w:color="auto" w:fill="auto"/>
          </w:tcPr>
          <w:p w:rsidR="005812B1" w:rsidRPr="00F57612" w:rsidRDefault="005812B1" w:rsidP="004F2019">
            <w:pPr>
              <w:spacing w:after="0"/>
              <w:ind w:left="0"/>
              <w:rPr>
                <w:szCs w:val="20"/>
              </w:rPr>
            </w:pPr>
            <w:r>
              <w:rPr>
                <w:szCs w:val="20"/>
              </w:rPr>
              <w:t>Test-SP-DB</w:t>
            </w:r>
          </w:p>
        </w:tc>
        <w:tc>
          <w:tcPr>
            <w:tcW w:w="3375" w:type="dxa"/>
          </w:tcPr>
          <w:p w:rsidR="005812B1" w:rsidRPr="00F57612" w:rsidRDefault="005812B1" w:rsidP="004F2019">
            <w:pPr>
              <w:spacing w:after="0"/>
              <w:ind w:left="0"/>
              <w:rPr>
                <w:szCs w:val="20"/>
              </w:rPr>
            </w:pPr>
            <w:r>
              <w:rPr>
                <w:szCs w:val="20"/>
              </w:rPr>
              <w:t>SharePoint database cluster</w:t>
            </w:r>
          </w:p>
        </w:tc>
      </w:tr>
      <w:tr w:rsidR="005812B1" w:rsidRPr="00F57612" w:rsidTr="004F2019">
        <w:trPr>
          <w:cantSplit/>
        </w:trPr>
        <w:tc>
          <w:tcPr>
            <w:tcW w:w="3374" w:type="dxa"/>
            <w:vMerge w:val="restart"/>
          </w:tcPr>
          <w:p w:rsidR="005812B1" w:rsidRPr="00F57612" w:rsidRDefault="005812B1" w:rsidP="004F2019">
            <w:pPr>
              <w:spacing w:after="0"/>
              <w:ind w:left="0"/>
              <w:rPr>
                <w:szCs w:val="20"/>
              </w:rPr>
            </w:pPr>
            <w:r>
              <w:rPr>
                <w:szCs w:val="20"/>
              </w:rPr>
              <w:t>Prod</w:t>
            </w:r>
          </w:p>
        </w:tc>
        <w:tc>
          <w:tcPr>
            <w:tcW w:w="3375" w:type="dxa"/>
            <w:shd w:val="clear" w:color="auto" w:fill="auto"/>
          </w:tcPr>
          <w:p w:rsidR="005812B1" w:rsidRPr="00F57612" w:rsidRDefault="005812B1" w:rsidP="004F2019">
            <w:pPr>
              <w:spacing w:after="0"/>
              <w:ind w:left="0"/>
              <w:rPr>
                <w:szCs w:val="20"/>
              </w:rPr>
            </w:pPr>
            <w:r>
              <w:rPr>
                <w:szCs w:val="20"/>
              </w:rPr>
              <w:t>Prod-SP-Web</w:t>
            </w:r>
          </w:p>
        </w:tc>
        <w:tc>
          <w:tcPr>
            <w:tcW w:w="3375" w:type="dxa"/>
          </w:tcPr>
          <w:p w:rsidR="005812B1" w:rsidRPr="00F57612" w:rsidRDefault="005812B1" w:rsidP="004F2019">
            <w:pPr>
              <w:spacing w:after="0"/>
              <w:ind w:left="0"/>
              <w:rPr>
                <w:szCs w:val="20"/>
              </w:rPr>
            </w:pPr>
            <w:r>
              <w:rPr>
                <w:szCs w:val="20"/>
              </w:rPr>
              <w:t>SharePoint web</w:t>
            </w:r>
          </w:p>
        </w:tc>
      </w:tr>
      <w:tr w:rsidR="005812B1" w:rsidRPr="00F57612" w:rsidTr="004F2019">
        <w:trPr>
          <w:cantSplit/>
        </w:trPr>
        <w:tc>
          <w:tcPr>
            <w:tcW w:w="3374" w:type="dxa"/>
            <w:vMerge/>
          </w:tcPr>
          <w:p w:rsidR="005812B1" w:rsidRPr="00F57612" w:rsidRDefault="005812B1" w:rsidP="004F2019">
            <w:pPr>
              <w:spacing w:after="0"/>
              <w:ind w:left="0"/>
              <w:rPr>
                <w:szCs w:val="20"/>
              </w:rPr>
            </w:pPr>
          </w:p>
        </w:tc>
        <w:tc>
          <w:tcPr>
            <w:tcW w:w="3375" w:type="dxa"/>
            <w:shd w:val="clear" w:color="auto" w:fill="auto"/>
          </w:tcPr>
          <w:p w:rsidR="005812B1" w:rsidRPr="00F57612" w:rsidRDefault="005812B1" w:rsidP="004F2019">
            <w:pPr>
              <w:spacing w:after="0"/>
              <w:ind w:left="0"/>
              <w:rPr>
                <w:szCs w:val="20"/>
              </w:rPr>
            </w:pPr>
            <w:r>
              <w:rPr>
                <w:szCs w:val="20"/>
              </w:rPr>
              <w:t>Prod-SP-App</w:t>
            </w:r>
          </w:p>
        </w:tc>
        <w:tc>
          <w:tcPr>
            <w:tcW w:w="3375" w:type="dxa"/>
          </w:tcPr>
          <w:p w:rsidR="005812B1" w:rsidRPr="00F57612" w:rsidRDefault="005812B1" w:rsidP="004F2019">
            <w:pPr>
              <w:spacing w:after="0"/>
              <w:ind w:left="0"/>
              <w:rPr>
                <w:szCs w:val="20"/>
              </w:rPr>
            </w:pPr>
            <w:r>
              <w:rPr>
                <w:szCs w:val="20"/>
              </w:rPr>
              <w:t>SharePoint application</w:t>
            </w:r>
          </w:p>
        </w:tc>
      </w:tr>
      <w:tr w:rsidR="005812B1" w:rsidRPr="00F57612" w:rsidTr="004F2019">
        <w:trPr>
          <w:cantSplit/>
        </w:trPr>
        <w:tc>
          <w:tcPr>
            <w:tcW w:w="3374" w:type="dxa"/>
            <w:vMerge/>
          </w:tcPr>
          <w:p w:rsidR="005812B1" w:rsidRPr="00F57612" w:rsidRDefault="005812B1" w:rsidP="004F2019">
            <w:pPr>
              <w:spacing w:after="0"/>
              <w:ind w:left="0"/>
              <w:rPr>
                <w:szCs w:val="20"/>
              </w:rPr>
            </w:pPr>
          </w:p>
        </w:tc>
        <w:tc>
          <w:tcPr>
            <w:tcW w:w="3375" w:type="dxa"/>
            <w:shd w:val="clear" w:color="auto" w:fill="auto"/>
          </w:tcPr>
          <w:p w:rsidR="005812B1" w:rsidRPr="00F57612" w:rsidRDefault="005812B1" w:rsidP="004F2019">
            <w:pPr>
              <w:spacing w:after="0"/>
              <w:ind w:left="0"/>
              <w:rPr>
                <w:szCs w:val="20"/>
              </w:rPr>
            </w:pPr>
            <w:r>
              <w:rPr>
                <w:szCs w:val="20"/>
              </w:rPr>
              <w:t>Prod-SP-DB</w:t>
            </w:r>
          </w:p>
        </w:tc>
        <w:tc>
          <w:tcPr>
            <w:tcW w:w="3375" w:type="dxa"/>
          </w:tcPr>
          <w:p w:rsidR="005812B1" w:rsidRPr="00F57612" w:rsidRDefault="005812B1" w:rsidP="004F2019">
            <w:pPr>
              <w:spacing w:after="0"/>
              <w:ind w:left="0"/>
              <w:rPr>
                <w:szCs w:val="20"/>
              </w:rPr>
            </w:pPr>
            <w:r>
              <w:rPr>
                <w:szCs w:val="20"/>
              </w:rPr>
              <w:t>SharePoint database cluster</w:t>
            </w:r>
          </w:p>
        </w:tc>
      </w:tr>
      <w:tr w:rsidR="005812B1" w:rsidRPr="00F57612" w:rsidTr="004F2019">
        <w:trPr>
          <w:cantSplit/>
        </w:trPr>
        <w:tc>
          <w:tcPr>
            <w:tcW w:w="3374" w:type="dxa"/>
          </w:tcPr>
          <w:p w:rsidR="005812B1" w:rsidRPr="00F57612" w:rsidRDefault="005812B1" w:rsidP="004F2019">
            <w:pPr>
              <w:spacing w:after="0"/>
              <w:ind w:left="0"/>
              <w:rPr>
                <w:szCs w:val="20"/>
              </w:rPr>
            </w:pPr>
            <w:r>
              <w:rPr>
                <w:szCs w:val="20"/>
              </w:rPr>
              <w:t>Management</w:t>
            </w:r>
          </w:p>
        </w:tc>
        <w:tc>
          <w:tcPr>
            <w:tcW w:w="3375" w:type="dxa"/>
            <w:shd w:val="clear" w:color="auto" w:fill="auto"/>
          </w:tcPr>
          <w:p w:rsidR="005812B1" w:rsidRPr="00F57612" w:rsidRDefault="005812B1" w:rsidP="004F2019">
            <w:pPr>
              <w:spacing w:after="0"/>
              <w:ind w:left="0"/>
              <w:rPr>
                <w:szCs w:val="20"/>
              </w:rPr>
            </w:pPr>
            <w:r>
              <w:rPr>
                <w:szCs w:val="20"/>
              </w:rPr>
              <w:t>Prod-AD</w:t>
            </w:r>
          </w:p>
        </w:tc>
        <w:tc>
          <w:tcPr>
            <w:tcW w:w="3375" w:type="dxa"/>
          </w:tcPr>
          <w:p w:rsidR="005812B1" w:rsidRDefault="005812B1" w:rsidP="004F2019">
            <w:pPr>
              <w:spacing w:after="0"/>
              <w:ind w:left="0"/>
              <w:rPr>
                <w:szCs w:val="20"/>
              </w:rPr>
            </w:pPr>
            <w:r>
              <w:rPr>
                <w:szCs w:val="20"/>
              </w:rPr>
              <w:t>Active Directory</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36</w:t>
      </w:r>
      <w:r w:rsidRPr="005207C1">
        <w:rPr>
          <w:b/>
        </w:rPr>
        <w:fldChar w:fldCharType="end"/>
      </w:r>
      <w:r w:rsidRPr="005207C1">
        <w:rPr>
          <w:b/>
        </w:rPr>
        <w:t xml:space="preserve"> </w:t>
      </w:r>
      <w:r>
        <w:rPr>
          <w:b/>
        </w:rPr>
        <w:t>DAP availability sets</w:t>
      </w:r>
    </w:p>
    <w:p w:rsidR="005812B1" w:rsidRDefault="005812B1" w:rsidP="005812B1"/>
    <w:p w:rsidR="005812B1" w:rsidRDefault="005812B1" w:rsidP="005812B1">
      <w:pPr>
        <w:pStyle w:val="Heading3"/>
        <w:numPr>
          <w:ilvl w:val="2"/>
          <w:numId w:val="1"/>
        </w:numPr>
      </w:pPr>
      <w:bookmarkStart w:id="223" w:name="_Toc434595751"/>
      <w:bookmarkStart w:id="224" w:name="_Toc468283871"/>
      <w:r>
        <w:t>Active Directory – DAP</w:t>
      </w:r>
      <w:bookmarkEnd w:id="223"/>
      <w:bookmarkEnd w:id="224"/>
    </w:p>
    <w:p w:rsidR="005812B1" w:rsidRDefault="005812B1" w:rsidP="005812B1">
      <w:r>
        <w:t>A new Active Directory domain will be hosted in Azure to provide directory services for the Azure VMs in the DAP environment. A single domain will be used for all Azure VMs across all environments. The domain will house the following objects.</w:t>
      </w:r>
    </w:p>
    <w:p w:rsidR="005812B1" w:rsidRDefault="005812B1" w:rsidP="005812B1">
      <w:pPr>
        <w:pStyle w:val="ListBullet3"/>
      </w:pPr>
      <w:r>
        <w:t>Computer accounts for Azure VMs</w:t>
      </w:r>
    </w:p>
    <w:p w:rsidR="005812B1" w:rsidRDefault="005812B1" w:rsidP="005812B1">
      <w:pPr>
        <w:pStyle w:val="ListBullet3"/>
      </w:pPr>
      <w:r>
        <w:t>User accounts used by CGI to manage the VMs</w:t>
      </w:r>
    </w:p>
    <w:p w:rsidR="005812B1" w:rsidRDefault="005812B1" w:rsidP="005812B1">
      <w:pPr>
        <w:pStyle w:val="ListBullet3"/>
      </w:pPr>
      <w:r>
        <w:t>Service accounts for applications installed on the Azure VMs</w:t>
      </w:r>
    </w:p>
    <w:p w:rsidR="005812B1" w:rsidRDefault="005812B1" w:rsidP="005812B1">
      <w:r>
        <w:t>The features of the new domain will be as follows.</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2"/>
        <w:gridCol w:w="2835"/>
        <w:gridCol w:w="4337"/>
      </w:tblGrid>
      <w:tr w:rsidR="005812B1" w:rsidRPr="00B258C1" w:rsidTr="004F2019">
        <w:trPr>
          <w:cantSplit/>
          <w:tblHeader/>
        </w:trPr>
        <w:tc>
          <w:tcPr>
            <w:tcW w:w="2952" w:type="dxa"/>
            <w:shd w:val="clear" w:color="auto" w:fill="404040"/>
          </w:tcPr>
          <w:p w:rsidR="005812B1" w:rsidRDefault="005812B1" w:rsidP="004F2019">
            <w:pPr>
              <w:spacing w:after="0"/>
              <w:ind w:left="0"/>
              <w:jc w:val="center"/>
              <w:rPr>
                <w:color w:val="FFFFFF"/>
                <w:szCs w:val="20"/>
              </w:rPr>
            </w:pPr>
            <w:r>
              <w:rPr>
                <w:color w:val="FFFFFF"/>
                <w:szCs w:val="20"/>
              </w:rPr>
              <w:t>Feature</w:t>
            </w:r>
          </w:p>
        </w:tc>
        <w:tc>
          <w:tcPr>
            <w:tcW w:w="2835" w:type="dxa"/>
            <w:shd w:val="clear" w:color="auto" w:fill="404040"/>
          </w:tcPr>
          <w:p w:rsidR="005812B1" w:rsidRPr="00B258C1" w:rsidRDefault="005812B1" w:rsidP="004F2019">
            <w:pPr>
              <w:spacing w:after="0"/>
              <w:ind w:left="0"/>
              <w:jc w:val="center"/>
              <w:rPr>
                <w:color w:val="FFFFFF"/>
                <w:szCs w:val="20"/>
              </w:rPr>
            </w:pPr>
            <w:r>
              <w:rPr>
                <w:color w:val="FFFFFF"/>
                <w:szCs w:val="20"/>
              </w:rPr>
              <w:t>Value</w:t>
            </w:r>
          </w:p>
        </w:tc>
        <w:tc>
          <w:tcPr>
            <w:tcW w:w="4337" w:type="dxa"/>
            <w:shd w:val="clear" w:color="auto" w:fill="404040"/>
          </w:tcPr>
          <w:p w:rsidR="005812B1" w:rsidRDefault="005812B1" w:rsidP="004F2019">
            <w:pPr>
              <w:spacing w:after="0"/>
              <w:ind w:left="0"/>
              <w:jc w:val="center"/>
              <w:rPr>
                <w:color w:val="FFFFFF"/>
                <w:szCs w:val="20"/>
              </w:rPr>
            </w:pPr>
            <w:r>
              <w:rPr>
                <w:color w:val="FFFFFF"/>
                <w:szCs w:val="20"/>
              </w:rPr>
              <w:t>Configuration</w:t>
            </w:r>
          </w:p>
        </w:tc>
      </w:tr>
      <w:tr w:rsidR="005812B1" w:rsidRPr="00F57612" w:rsidTr="004F2019">
        <w:trPr>
          <w:cantSplit/>
        </w:trPr>
        <w:tc>
          <w:tcPr>
            <w:tcW w:w="2952" w:type="dxa"/>
          </w:tcPr>
          <w:p w:rsidR="005812B1" w:rsidRPr="00F57612" w:rsidRDefault="005812B1" w:rsidP="004F2019">
            <w:pPr>
              <w:spacing w:after="0"/>
              <w:ind w:left="0"/>
              <w:rPr>
                <w:szCs w:val="20"/>
              </w:rPr>
            </w:pPr>
            <w:r>
              <w:rPr>
                <w:szCs w:val="20"/>
              </w:rPr>
              <w:t>Forest</w:t>
            </w:r>
          </w:p>
        </w:tc>
        <w:tc>
          <w:tcPr>
            <w:tcW w:w="2835" w:type="dxa"/>
            <w:shd w:val="clear" w:color="auto" w:fill="auto"/>
          </w:tcPr>
          <w:p w:rsidR="005812B1" w:rsidRPr="00F57612" w:rsidRDefault="005812B1" w:rsidP="004F2019">
            <w:pPr>
              <w:spacing w:after="0"/>
              <w:ind w:left="0"/>
              <w:rPr>
                <w:szCs w:val="20"/>
              </w:rPr>
            </w:pPr>
            <w:r>
              <w:rPr>
                <w:szCs w:val="20"/>
              </w:rPr>
              <w:t>-</w:t>
            </w:r>
          </w:p>
        </w:tc>
        <w:tc>
          <w:tcPr>
            <w:tcW w:w="4337" w:type="dxa"/>
          </w:tcPr>
          <w:p w:rsidR="005812B1" w:rsidRPr="00F57612" w:rsidRDefault="005812B1" w:rsidP="004F2019">
            <w:pPr>
              <w:spacing w:after="0"/>
              <w:ind w:left="0"/>
              <w:rPr>
                <w:szCs w:val="20"/>
              </w:rPr>
            </w:pPr>
            <w:r>
              <w:rPr>
                <w:szCs w:val="20"/>
              </w:rPr>
              <w:t>Single forest</w:t>
            </w:r>
          </w:p>
        </w:tc>
      </w:tr>
      <w:tr w:rsidR="005812B1" w:rsidRPr="00F57612" w:rsidTr="004F2019">
        <w:trPr>
          <w:cantSplit/>
        </w:trPr>
        <w:tc>
          <w:tcPr>
            <w:tcW w:w="2952" w:type="dxa"/>
          </w:tcPr>
          <w:p w:rsidR="005812B1" w:rsidRPr="00F57612" w:rsidRDefault="005812B1" w:rsidP="004F2019">
            <w:pPr>
              <w:spacing w:after="0"/>
              <w:ind w:left="0"/>
              <w:rPr>
                <w:szCs w:val="20"/>
              </w:rPr>
            </w:pPr>
            <w:r>
              <w:rPr>
                <w:szCs w:val="20"/>
              </w:rPr>
              <w:t>Domain</w:t>
            </w:r>
          </w:p>
        </w:tc>
        <w:tc>
          <w:tcPr>
            <w:tcW w:w="2835" w:type="dxa"/>
            <w:shd w:val="clear" w:color="auto" w:fill="auto"/>
          </w:tcPr>
          <w:p w:rsidR="005812B1" w:rsidRPr="00F57612" w:rsidRDefault="005812B1" w:rsidP="004F2019">
            <w:pPr>
              <w:spacing w:after="0"/>
              <w:ind w:left="0"/>
              <w:rPr>
                <w:szCs w:val="20"/>
              </w:rPr>
            </w:pPr>
            <w:r>
              <w:rPr>
                <w:szCs w:val="20"/>
              </w:rPr>
              <w:t>dap.int</w:t>
            </w:r>
          </w:p>
        </w:tc>
        <w:tc>
          <w:tcPr>
            <w:tcW w:w="4337" w:type="dxa"/>
          </w:tcPr>
          <w:p w:rsidR="005812B1" w:rsidRPr="00F57612" w:rsidRDefault="005812B1" w:rsidP="004F2019">
            <w:pPr>
              <w:spacing w:after="0"/>
              <w:ind w:left="0"/>
              <w:rPr>
                <w:szCs w:val="20"/>
              </w:rPr>
            </w:pPr>
            <w:r>
              <w:rPr>
                <w:szCs w:val="20"/>
              </w:rPr>
              <w:t>Single domain</w:t>
            </w:r>
          </w:p>
        </w:tc>
      </w:tr>
      <w:tr w:rsidR="005812B1" w:rsidRPr="00F57612" w:rsidTr="004F2019">
        <w:trPr>
          <w:cantSplit/>
        </w:trPr>
        <w:tc>
          <w:tcPr>
            <w:tcW w:w="2952" w:type="dxa"/>
          </w:tcPr>
          <w:p w:rsidR="005812B1" w:rsidRPr="00F57612" w:rsidRDefault="005812B1" w:rsidP="004F2019">
            <w:pPr>
              <w:spacing w:after="0"/>
              <w:ind w:left="0"/>
              <w:rPr>
                <w:szCs w:val="20"/>
              </w:rPr>
            </w:pPr>
            <w:r>
              <w:rPr>
                <w:szCs w:val="20"/>
              </w:rPr>
              <w:lastRenderedPageBreak/>
              <w:t>Sites</w:t>
            </w:r>
          </w:p>
        </w:tc>
        <w:tc>
          <w:tcPr>
            <w:tcW w:w="2835" w:type="dxa"/>
            <w:shd w:val="clear" w:color="auto" w:fill="auto"/>
          </w:tcPr>
          <w:p w:rsidR="005812B1" w:rsidRPr="00F57612" w:rsidRDefault="005812B1" w:rsidP="004F2019">
            <w:pPr>
              <w:spacing w:after="0"/>
              <w:ind w:left="0"/>
              <w:rPr>
                <w:szCs w:val="20"/>
              </w:rPr>
            </w:pPr>
            <w:r>
              <w:rPr>
                <w:szCs w:val="20"/>
              </w:rPr>
              <w:t>Azure-AU</w:t>
            </w:r>
          </w:p>
        </w:tc>
        <w:tc>
          <w:tcPr>
            <w:tcW w:w="4337" w:type="dxa"/>
          </w:tcPr>
          <w:p w:rsidR="005812B1" w:rsidRDefault="005812B1" w:rsidP="004F2019">
            <w:pPr>
              <w:spacing w:after="0"/>
              <w:ind w:left="0"/>
              <w:rPr>
                <w:szCs w:val="20"/>
              </w:rPr>
            </w:pPr>
            <w:r>
              <w:rPr>
                <w:szCs w:val="20"/>
              </w:rPr>
              <w:t>Single site – Azure South East</w:t>
            </w:r>
          </w:p>
          <w:p w:rsidR="005812B1" w:rsidRPr="00F57612" w:rsidRDefault="005812B1" w:rsidP="004F2019">
            <w:pPr>
              <w:spacing w:after="0"/>
              <w:ind w:left="0"/>
              <w:rPr>
                <w:szCs w:val="20"/>
              </w:rPr>
            </w:pPr>
            <w:r>
              <w:rPr>
                <w:szCs w:val="20"/>
              </w:rPr>
              <w:t>DR failover to Azure East</w:t>
            </w:r>
          </w:p>
        </w:tc>
      </w:tr>
      <w:tr w:rsidR="005812B1" w:rsidRPr="00F57612" w:rsidTr="004F2019">
        <w:trPr>
          <w:cantSplit/>
        </w:trPr>
        <w:tc>
          <w:tcPr>
            <w:tcW w:w="2952" w:type="dxa"/>
          </w:tcPr>
          <w:p w:rsidR="005812B1" w:rsidRDefault="005812B1" w:rsidP="004F2019">
            <w:pPr>
              <w:spacing w:after="0"/>
              <w:ind w:left="0"/>
              <w:rPr>
                <w:szCs w:val="20"/>
              </w:rPr>
            </w:pPr>
            <w:r>
              <w:rPr>
                <w:szCs w:val="20"/>
              </w:rPr>
              <w:t>Subnets</w:t>
            </w:r>
          </w:p>
        </w:tc>
        <w:tc>
          <w:tcPr>
            <w:tcW w:w="2835" w:type="dxa"/>
            <w:shd w:val="clear" w:color="auto" w:fill="auto"/>
          </w:tcPr>
          <w:p w:rsidR="005812B1" w:rsidRDefault="005812B1" w:rsidP="004F2019">
            <w:pPr>
              <w:spacing w:after="0"/>
              <w:ind w:left="0"/>
              <w:rPr>
                <w:szCs w:val="20"/>
              </w:rPr>
            </w:pPr>
          </w:p>
        </w:tc>
        <w:tc>
          <w:tcPr>
            <w:tcW w:w="4337" w:type="dxa"/>
          </w:tcPr>
          <w:p w:rsidR="005812B1" w:rsidRDefault="005812B1" w:rsidP="004F2019">
            <w:pPr>
              <w:spacing w:after="0"/>
              <w:ind w:left="0"/>
              <w:rPr>
                <w:szCs w:val="20"/>
              </w:rPr>
            </w:pPr>
            <w:r>
              <w:rPr>
                <w:szCs w:val="20"/>
              </w:rPr>
              <w:t>A single subnet will be created for the assigned Azure virtual network.</w:t>
            </w:r>
          </w:p>
        </w:tc>
      </w:tr>
      <w:tr w:rsidR="005812B1" w:rsidRPr="00F57612" w:rsidTr="004F2019">
        <w:trPr>
          <w:cantSplit/>
        </w:trPr>
        <w:tc>
          <w:tcPr>
            <w:tcW w:w="2952" w:type="dxa"/>
          </w:tcPr>
          <w:p w:rsidR="005812B1" w:rsidRDefault="005812B1" w:rsidP="004F2019">
            <w:pPr>
              <w:spacing w:after="0"/>
              <w:ind w:left="0"/>
              <w:rPr>
                <w:szCs w:val="20"/>
              </w:rPr>
            </w:pPr>
            <w:r>
              <w:rPr>
                <w:szCs w:val="20"/>
              </w:rPr>
              <w:t>Functional Level – forest</w:t>
            </w:r>
          </w:p>
        </w:tc>
        <w:tc>
          <w:tcPr>
            <w:tcW w:w="2835" w:type="dxa"/>
            <w:shd w:val="clear" w:color="auto" w:fill="auto"/>
          </w:tcPr>
          <w:p w:rsidR="005812B1" w:rsidRDefault="005812B1" w:rsidP="004F2019">
            <w:pPr>
              <w:spacing w:after="0"/>
              <w:ind w:left="0"/>
              <w:rPr>
                <w:szCs w:val="20"/>
              </w:rPr>
            </w:pPr>
            <w:r w:rsidRPr="00F128A4">
              <w:rPr>
                <w:szCs w:val="20"/>
              </w:rPr>
              <w:t>Windows Server 2012 R2</w:t>
            </w:r>
          </w:p>
        </w:tc>
        <w:tc>
          <w:tcPr>
            <w:tcW w:w="4337" w:type="dxa"/>
          </w:tcPr>
          <w:p w:rsidR="005812B1" w:rsidRDefault="005812B1" w:rsidP="004F2019">
            <w:pPr>
              <w:spacing w:after="0"/>
              <w:ind w:left="0"/>
              <w:rPr>
                <w:szCs w:val="20"/>
              </w:rPr>
            </w:pPr>
          </w:p>
        </w:tc>
      </w:tr>
      <w:tr w:rsidR="005812B1" w:rsidRPr="00F57612" w:rsidTr="004F2019">
        <w:trPr>
          <w:cantSplit/>
        </w:trPr>
        <w:tc>
          <w:tcPr>
            <w:tcW w:w="2952" w:type="dxa"/>
          </w:tcPr>
          <w:p w:rsidR="005812B1" w:rsidRDefault="005812B1" w:rsidP="004F2019">
            <w:pPr>
              <w:spacing w:after="0"/>
              <w:ind w:left="0"/>
              <w:rPr>
                <w:szCs w:val="20"/>
              </w:rPr>
            </w:pPr>
            <w:r>
              <w:rPr>
                <w:szCs w:val="20"/>
              </w:rPr>
              <w:t>Functional Level – domain</w:t>
            </w:r>
          </w:p>
        </w:tc>
        <w:tc>
          <w:tcPr>
            <w:tcW w:w="2835" w:type="dxa"/>
            <w:shd w:val="clear" w:color="auto" w:fill="auto"/>
          </w:tcPr>
          <w:p w:rsidR="005812B1" w:rsidRDefault="005812B1" w:rsidP="004F2019">
            <w:pPr>
              <w:spacing w:after="0"/>
              <w:ind w:left="0"/>
              <w:rPr>
                <w:szCs w:val="20"/>
              </w:rPr>
            </w:pPr>
            <w:r w:rsidRPr="00F128A4">
              <w:rPr>
                <w:szCs w:val="20"/>
              </w:rPr>
              <w:t>Windows Server 2012 R2</w:t>
            </w:r>
          </w:p>
        </w:tc>
        <w:tc>
          <w:tcPr>
            <w:tcW w:w="4337" w:type="dxa"/>
          </w:tcPr>
          <w:p w:rsidR="005812B1" w:rsidRDefault="005812B1" w:rsidP="004F2019">
            <w:pPr>
              <w:spacing w:after="0"/>
              <w:ind w:left="0"/>
              <w:rPr>
                <w:szCs w:val="20"/>
              </w:rPr>
            </w:pPr>
          </w:p>
        </w:tc>
      </w:tr>
      <w:tr w:rsidR="005812B1" w:rsidRPr="00F57612" w:rsidTr="004F2019">
        <w:trPr>
          <w:cantSplit/>
        </w:trPr>
        <w:tc>
          <w:tcPr>
            <w:tcW w:w="2952" w:type="dxa"/>
          </w:tcPr>
          <w:p w:rsidR="005812B1" w:rsidRDefault="005812B1" w:rsidP="004F2019">
            <w:pPr>
              <w:spacing w:after="0"/>
              <w:ind w:left="0"/>
              <w:rPr>
                <w:szCs w:val="20"/>
              </w:rPr>
            </w:pPr>
            <w:r>
              <w:rPr>
                <w:szCs w:val="20"/>
              </w:rPr>
              <w:t>Trusts</w:t>
            </w:r>
          </w:p>
        </w:tc>
        <w:tc>
          <w:tcPr>
            <w:tcW w:w="2835" w:type="dxa"/>
            <w:shd w:val="clear" w:color="auto" w:fill="auto"/>
          </w:tcPr>
          <w:p w:rsidR="005812B1" w:rsidRPr="00F128A4" w:rsidRDefault="005812B1" w:rsidP="004F2019">
            <w:pPr>
              <w:spacing w:after="0"/>
              <w:ind w:left="0"/>
              <w:rPr>
                <w:szCs w:val="20"/>
              </w:rPr>
            </w:pPr>
            <w:r>
              <w:rPr>
                <w:szCs w:val="20"/>
              </w:rPr>
              <w:t>None</w:t>
            </w:r>
          </w:p>
        </w:tc>
        <w:tc>
          <w:tcPr>
            <w:tcW w:w="4337" w:type="dxa"/>
          </w:tcPr>
          <w:p w:rsidR="005812B1" w:rsidRDefault="005812B1" w:rsidP="004F2019">
            <w:pPr>
              <w:spacing w:after="0"/>
              <w:ind w:left="0"/>
              <w:rPr>
                <w:szCs w:val="20"/>
              </w:rPr>
            </w:pPr>
          </w:p>
        </w:tc>
      </w:tr>
      <w:tr w:rsidR="005812B1" w:rsidTr="004F2019">
        <w:trPr>
          <w:cantSplit/>
        </w:trPr>
        <w:tc>
          <w:tcPr>
            <w:tcW w:w="2952" w:type="dxa"/>
          </w:tcPr>
          <w:p w:rsidR="005812B1" w:rsidRDefault="005812B1" w:rsidP="004F2019">
            <w:pPr>
              <w:spacing w:after="0"/>
              <w:ind w:left="0"/>
              <w:rPr>
                <w:szCs w:val="20"/>
              </w:rPr>
            </w:pPr>
            <w:r>
              <w:rPr>
                <w:szCs w:val="20"/>
              </w:rPr>
              <w:t>Domain controllers</w:t>
            </w:r>
          </w:p>
        </w:tc>
        <w:tc>
          <w:tcPr>
            <w:tcW w:w="2835" w:type="dxa"/>
            <w:shd w:val="clear" w:color="auto" w:fill="auto"/>
          </w:tcPr>
          <w:p w:rsidR="005812B1" w:rsidRDefault="005812B1" w:rsidP="004F2019">
            <w:pPr>
              <w:spacing w:after="0"/>
              <w:ind w:left="0"/>
              <w:rPr>
                <w:szCs w:val="20"/>
              </w:rPr>
            </w:pPr>
            <w:r>
              <w:rPr>
                <w:szCs w:val="20"/>
              </w:rPr>
              <w:t>&lt;dc1&gt;.dap.int</w:t>
            </w:r>
          </w:p>
          <w:p w:rsidR="005812B1" w:rsidRDefault="005812B1" w:rsidP="004F2019">
            <w:pPr>
              <w:spacing w:after="0"/>
              <w:ind w:left="0"/>
              <w:rPr>
                <w:szCs w:val="20"/>
              </w:rPr>
            </w:pPr>
            <w:r>
              <w:rPr>
                <w:szCs w:val="20"/>
              </w:rPr>
              <w:t>&lt;dc2&gt;.dap.int</w:t>
            </w:r>
          </w:p>
        </w:tc>
        <w:tc>
          <w:tcPr>
            <w:tcW w:w="4337" w:type="dxa"/>
          </w:tcPr>
          <w:p w:rsidR="005812B1" w:rsidRDefault="005812B1" w:rsidP="004F2019">
            <w:pPr>
              <w:spacing w:after="0"/>
              <w:ind w:left="0"/>
              <w:rPr>
                <w:szCs w:val="20"/>
              </w:rPr>
            </w:pPr>
            <w:r>
              <w:rPr>
                <w:szCs w:val="20"/>
              </w:rPr>
              <w:t>Two domain controllers</w:t>
            </w:r>
          </w:p>
        </w:tc>
      </w:tr>
      <w:tr w:rsidR="005812B1" w:rsidTr="004F2019">
        <w:trPr>
          <w:cantSplit/>
        </w:trPr>
        <w:tc>
          <w:tcPr>
            <w:tcW w:w="2952" w:type="dxa"/>
          </w:tcPr>
          <w:p w:rsidR="005812B1" w:rsidRDefault="005812B1" w:rsidP="004F2019">
            <w:pPr>
              <w:spacing w:after="0"/>
              <w:ind w:left="0"/>
              <w:rPr>
                <w:szCs w:val="20"/>
              </w:rPr>
            </w:pPr>
            <w:r>
              <w:rPr>
                <w:szCs w:val="20"/>
              </w:rPr>
              <w:t>Controller placement</w:t>
            </w:r>
          </w:p>
        </w:tc>
        <w:tc>
          <w:tcPr>
            <w:tcW w:w="2835" w:type="dxa"/>
            <w:shd w:val="clear" w:color="auto" w:fill="auto"/>
          </w:tcPr>
          <w:p w:rsidR="005812B1" w:rsidRDefault="005812B1" w:rsidP="004F2019">
            <w:pPr>
              <w:spacing w:after="0"/>
              <w:ind w:left="0"/>
              <w:rPr>
                <w:szCs w:val="20"/>
              </w:rPr>
            </w:pPr>
            <w:r>
              <w:rPr>
                <w:szCs w:val="20"/>
              </w:rPr>
              <w:t>Azure South-East</w:t>
            </w:r>
          </w:p>
        </w:tc>
        <w:tc>
          <w:tcPr>
            <w:tcW w:w="4337" w:type="dxa"/>
          </w:tcPr>
          <w:p w:rsidR="005812B1" w:rsidRDefault="005812B1" w:rsidP="004F2019">
            <w:pPr>
              <w:spacing w:after="0"/>
              <w:ind w:left="0"/>
              <w:rPr>
                <w:szCs w:val="20"/>
              </w:rPr>
            </w:pPr>
            <w:r>
              <w:rPr>
                <w:szCs w:val="20"/>
              </w:rPr>
              <w:t>Azure availability set</w:t>
            </w:r>
          </w:p>
        </w:tc>
      </w:tr>
      <w:tr w:rsidR="005812B1" w:rsidTr="004F2019">
        <w:trPr>
          <w:cantSplit/>
        </w:trPr>
        <w:tc>
          <w:tcPr>
            <w:tcW w:w="2952" w:type="dxa"/>
          </w:tcPr>
          <w:p w:rsidR="005812B1" w:rsidRDefault="005812B1" w:rsidP="004F2019">
            <w:pPr>
              <w:spacing w:after="0"/>
              <w:ind w:left="0"/>
              <w:rPr>
                <w:szCs w:val="20"/>
              </w:rPr>
            </w:pPr>
            <w:r>
              <w:rPr>
                <w:szCs w:val="20"/>
              </w:rPr>
              <w:t>Replication</w:t>
            </w:r>
          </w:p>
        </w:tc>
        <w:tc>
          <w:tcPr>
            <w:tcW w:w="2835" w:type="dxa"/>
            <w:shd w:val="clear" w:color="auto" w:fill="auto"/>
          </w:tcPr>
          <w:p w:rsidR="005812B1" w:rsidRDefault="005812B1" w:rsidP="004F2019">
            <w:pPr>
              <w:spacing w:after="0"/>
              <w:ind w:left="0"/>
              <w:rPr>
                <w:szCs w:val="20"/>
              </w:rPr>
            </w:pPr>
            <w:r>
              <w:rPr>
                <w:szCs w:val="20"/>
              </w:rPr>
              <w:t>-</w:t>
            </w:r>
          </w:p>
        </w:tc>
        <w:tc>
          <w:tcPr>
            <w:tcW w:w="4337" w:type="dxa"/>
          </w:tcPr>
          <w:p w:rsidR="005812B1" w:rsidRDefault="005812B1" w:rsidP="004F2019">
            <w:pPr>
              <w:spacing w:after="0"/>
              <w:ind w:left="0"/>
              <w:rPr>
                <w:szCs w:val="20"/>
              </w:rPr>
            </w:pPr>
            <w:r>
              <w:rPr>
                <w:szCs w:val="20"/>
              </w:rPr>
              <w:t>Default topology</w:t>
            </w:r>
          </w:p>
        </w:tc>
      </w:tr>
      <w:tr w:rsidR="005812B1" w:rsidTr="004F2019">
        <w:trPr>
          <w:cantSplit/>
        </w:trPr>
        <w:tc>
          <w:tcPr>
            <w:tcW w:w="2952" w:type="dxa"/>
          </w:tcPr>
          <w:p w:rsidR="005812B1" w:rsidRDefault="005812B1" w:rsidP="004F2019">
            <w:pPr>
              <w:spacing w:after="0"/>
              <w:ind w:left="0"/>
              <w:rPr>
                <w:szCs w:val="20"/>
              </w:rPr>
            </w:pPr>
            <w:r>
              <w:rPr>
                <w:szCs w:val="20"/>
              </w:rPr>
              <w:t xml:space="preserve">Global </w:t>
            </w:r>
            <w:proofErr w:type="spellStart"/>
            <w:r>
              <w:rPr>
                <w:szCs w:val="20"/>
              </w:rPr>
              <w:t>catalog</w:t>
            </w:r>
            <w:proofErr w:type="spellEnd"/>
          </w:p>
        </w:tc>
        <w:tc>
          <w:tcPr>
            <w:tcW w:w="2835" w:type="dxa"/>
            <w:shd w:val="clear" w:color="auto" w:fill="auto"/>
          </w:tcPr>
          <w:p w:rsidR="005812B1" w:rsidRDefault="005812B1" w:rsidP="004F2019">
            <w:pPr>
              <w:spacing w:after="0"/>
              <w:ind w:left="0"/>
              <w:rPr>
                <w:szCs w:val="20"/>
              </w:rPr>
            </w:pPr>
            <w:r>
              <w:rPr>
                <w:szCs w:val="20"/>
              </w:rPr>
              <w:t>&lt;dc1&gt;.dap.int</w:t>
            </w:r>
          </w:p>
          <w:p w:rsidR="005812B1" w:rsidRDefault="005812B1" w:rsidP="004F2019">
            <w:pPr>
              <w:spacing w:after="0"/>
              <w:ind w:left="0"/>
              <w:rPr>
                <w:szCs w:val="20"/>
              </w:rPr>
            </w:pPr>
            <w:r>
              <w:rPr>
                <w:szCs w:val="20"/>
              </w:rPr>
              <w:t>&lt;dc2&gt;.dap.int</w:t>
            </w:r>
          </w:p>
        </w:tc>
        <w:tc>
          <w:tcPr>
            <w:tcW w:w="4337" w:type="dxa"/>
          </w:tcPr>
          <w:p w:rsidR="005812B1" w:rsidRDefault="005812B1" w:rsidP="004F2019">
            <w:pPr>
              <w:spacing w:after="0"/>
              <w:ind w:left="0"/>
              <w:rPr>
                <w:szCs w:val="20"/>
              </w:rPr>
            </w:pPr>
            <w:r>
              <w:rPr>
                <w:szCs w:val="20"/>
              </w:rPr>
              <w:t xml:space="preserve">Both controllers will be configured as global </w:t>
            </w:r>
            <w:proofErr w:type="spellStart"/>
            <w:r>
              <w:rPr>
                <w:szCs w:val="20"/>
              </w:rPr>
              <w:t>catalog</w:t>
            </w:r>
            <w:proofErr w:type="spellEnd"/>
          </w:p>
        </w:tc>
      </w:tr>
      <w:tr w:rsidR="005812B1" w:rsidTr="004F2019">
        <w:trPr>
          <w:cantSplit/>
        </w:trPr>
        <w:tc>
          <w:tcPr>
            <w:tcW w:w="2952" w:type="dxa"/>
          </w:tcPr>
          <w:p w:rsidR="005812B1" w:rsidRDefault="005812B1" w:rsidP="004F2019">
            <w:pPr>
              <w:spacing w:after="0"/>
              <w:ind w:left="0"/>
              <w:rPr>
                <w:szCs w:val="20"/>
              </w:rPr>
            </w:pPr>
            <w:r>
              <w:rPr>
                <w:szCs w:val="20"/>
              </w:rPr>
              <w:t>Read-only controller</w:t>
            </w:r>
          </w:p>
        </w:tc>
        <w:tc>
          <w:tcPr>
            <w:tcW w:w="2835" w:type="dxa"/>
            <w:shd w:val="clear" w:color="auto" w:fill="auto"/>
          </w:tcPr>
          <w:p w:rsidR="005812B1" w:rsidRDefault="005812B1" w:rsidP="004F2019">
            <w:pPr>
              <w:spacing w:after="0"/>
              <w:ind w:left="0"/>
              <w:rPr>
                <w:szCs w:val="20"/>
              </w:rPr>
            </w:pPr>
            <w:r>
              <w:rPr>
                <w:szCs w:val="20"/>
              </w:rPr>
              <w:t>None</w:t>
            </w:r>
          </w:p>
        </w:tc>
        <w:tc>
          <w:tcPr>
            <w:tcW w:w="4337" w:type="dxa"/>
          </w:tcPr>
          <w:p w:rsidR="005812B1" w:rsidRDefault="005812B1" w:rsidP="004F2019">
            <w:pPr>
              <w:spacing w:after="0"/>
              <w:ind w:left="0"/>
              <w:rPr>
                <w:szCs w:val="20"/>
              </w:rPr>
            </w:pPr>
          </w:p>
        </w:tc>
      </w:tr>
      <w:tr w:rsidR="005812B1" w:rsidTr="004F2019">
        <w:trPr>
          <w:cantSplit/>
        </w:trPr>
        <w:tc>
          <w:tcPr>
            <w:tcW w:w="2952" w:type="dxa"/>
          </w:tcPr>
          <w:p w:rsidR="005812B1" w:rsidRDefault="005812B1" w:rsidP="004F2019">
            <w:pPr>
              <w:spacing w:after="0"/>
              <w:ind w:left="0"/>
              <w:rPr>
                <w:szCs w:val="20"/>
              </w:rPr>
            </w:pPr>
            <w:r>
              <w:rPr>
                <w:szCs w:val="20"/>
              </w:rPr>
              <w:t>Password replication</w:t>
            </w:r>
          </w:p>
        </w:tc>
        <w:tc>
          <w:tcPr>
            <w:tcW w:w="2835" w:type="dxa"/>
            <w:shd w:val="clear" w:color="auto" w:fill="auto"/>
          </w:tcPr>
          <w:p w:rsidR="005812B1" w:rsidRDefault="005812B1" w:rsidP="004F2019">
            <w:pPr>
              <w:spacing w:after="0"/>
              <w:ind w:left="0"/>
              <w:rPr>
                <w:szCs w:val="20"/>
              </w:rPr>
            </w:pPr>
            <w:r>
              <w:rPr>
                <w:szCs w:val="20"/>
              </w:rPr>
              <w:t>Default</w:t>
            </w:r>
          </w:p>
        </w:tc>
        <w:tc>
          <w:tcPr>
            <w:tcW w:w="4337" w:type="dxa"/>
          </w:tcPr>
          <w:p w:rsidR="005812B1" w:rsidRDefault="005812B1" w:rsidP="004F2019">
            <w:pPr>
              <w:spacing w:after="0"/>
              <w:ind w:left="0"/>
              <w:rPr>
                <w:szCs w:val="20"/>
              </w:rPr>
            </w:pPr>
          </w:p>
        </w:tc>
      </w:tr>
      <w:tr w:rsidR="005812B1" w:rsidTr="004F2019">
        <w:trPr>
          <w:cantSplit/>
        </w:trPr>
        <w:tc>
          <w:tcPr>
            <w:tcW w:w="2952" w:type="dxa"/>
          </w:tcPr>
          <w:p w:rsidR="005812B1" w:rsidRDefault="005812B1" w:rsidP="004F2019">
            <w:pPr>
              <w:spacing w:after="0"/>
              <w:ind w:left="0"/>
              <w:rPr>
                <w:szCs w:val="20"/>
              </w:rPr>
            </w:pPr>
            <w:r>
              <w:rPr>
                <w:szCs w:val="20"/>
              </w:rPr>
              <w:t>FSMO – Schema Master</w:t>
            </w:r>
          </w:p>
        </w:tc>
        <w:tc>
          <w:tcPr>
            <w:tcW w:w="2835" w:type="dxa"/>
            <w:shd w:val="clear" w:color="auto" w:fill="auto"/>
          </w:tcPr>
          <w:p w:rsidR="005812B1" w:rsidRDefault="005812B1" w:rsidP="004F2019">
            <w:pPr>
              <w:spacing w:after="0"/>
              <w:ind w:left="0"/>
              <w:rPr>
                <w:szCs w:val="20"/>
              </w:rPr>
            </w:pPr>
            <w:r>
              <w:rPr>
                <w:szCs w:val="20"/>
              </w:rPr>
              <w:t>Primary - &lt;dc1&gt;</w:t>
            </w:r>
          </w:p>
        </w:tc>
        <w:tc>
          <w:tcPr>
            <w:tcW w:w="4337" w:type="dxa"/>
          </w:tcPr>
          <w:p w:rsidR="005812B1" w:rsidRDefault="005812B1" w:rsidP="004F2019">
            <w:pPr>
              <w:spacing w:after="0"/>
              <w:ind w:left="0"/>
              <w:rPr>
                <w:szCs w:val="20"/>
              </w:rPr>
            </w:pPr>
          </w:p>
        </w:tc>
      </w:tr>
      <w:tr w:rsidR="005812B1" w:rsidRPr="00F57612" w:rsidTr="004F2019">
        <w:trPr>
          <w:cantSplit/>
        </w:trPr>
        <w:tc>
          <w:tcPr>
            <w:tcW w:w="2952" w:type="dxa"/>
          </w:tcPr>
          <w:p w:rsidR="005812B1" w:rsidRDefault="005812B1" w:rsidP="004F2019">
            <w:pPr>
              <w:spacing w:after="0"/>
              <w:ind w:left="0"/>
              <w:rPr>
                <w:szCs w:val="20"/>
              </w:rPr>
            </w:pPr>
            <w:r>
              <w:rPr>
                <w:szCs w:val="20"/>
              </w:rPr>
              <w:t>FSMO – Domain Naming Master</w:t>
            </w:r>
          </w:p>
        </w:tc>
        <w:tc>
          <w:tcPr>
            <w:tcW w:w="2835" w:type="dxa"/>
            <w:shd w:val="clear" w:color="auto" w:fill="auto"/>
          </w:tcPr>
          <w:p w:rsidR="005812B1" w:rsidRPr="00F128A4" w:rsidRDefault="005812B1" w:rsidP="004F2019">
            <w:pPr>
              <w:spacing w:after="0"/>
              <w:ind w:left="0"/>
              <w:rPr>
                <w:szCs w:val="20"/>
              </w:rPr>
            </w:pPr>
            <w:r>
              <w:rPr>
                <w:szCs w:val="20"/>
              </w:rPr>
              <w:t>Primary - &lt;dc1&gt;</w:t>
            </w:r>
          </w:p>
        </w:tc>
        <w:tc>
          <w:tcPr>
            <w:tcW w:w="4337" w:type="dxa"/>
          </w:tcPr>
          <w:p w:rsidR="005812B1" w:rsidRPr="00BE706F" w:rsidRDefault="005812B1" w:rsidP="004F2019">
            <w:pPr>
              <w:spacing w:after="0"/>
              <w:ind w:left="0"/>
              <w:rPr>
                <w:szCs w:val="20"/>
                <w:highlight w:val="yellow"/>
              </w:rPr>
            </w:pPr>
          </w:p>
        </w:tc>
      </w:tr>
      <w:tr w:rsidR="005812B1" w:rsidRPr="00F57612" w:rsidTr="004F2019">
        <w:trPr>
          <w:cantSplit/>
        </w:trPr>
        <w:tc>
          <w:tcPr>
            <w:tcW w:w="2952" w:type="dxa"/>
          </w:tcPr>
          <w:p w:rsidR="005812B1" w:rsidRDefault="005812B1" w:rsidP="004F2019">
            <w:pPr>
              <w:spacing w:after="0"/>
              <w:ind w:left="0"/>
              <w:rPr>
                <w:szCs w:val="20"/>
              </w:rPr>
            </w:pPr>
            <w:r>
              <w:rPr>
                <w:szCs w:val="20"/>
              </w:rPr>
              <w:t>FSMO – Infrastructure Master</w:t>
            </w:r>
          </w:p>
        </w:tc>
        <w:tc>
          <w:tcPr>
            <w:tcW w:w="2835" w:type="dxa"/>
            <w:shd w:val="clear" w:color="auto" w:fill="auto"/>
          </w:tcPr>
          <w:p w:rsidR="005812B1" w:rsidRPr="00F128A4" w:rsidRDefault="005812B1" w:rsidP="004F2019">
            <w:pPr>
              <w:spacing w:after="0"/>
              <w:ind w:left="0"/>
              <w:rPr>
                <w:szCs w:val="20"/>
              </w:rPr>
            </w:pPr>
            <w:r>
              <w:rPr>
                <w:szCs w:val="20"/>
              </w:rPr>
              <w:t>Primary - &lt;dc1&gt;</w:t>
            </w:r>
          </w:p>
        </w:tc>
        <w:tc>
          <w:tcPr>
            <w:tcW w:w="4337" w:type="dxa"/>
          </w:tcPr>
          <w:p w:rsidR="005812B1" w:rsidRPr="00BE706F" w:rsidRDefault="005812B1" w:rsidP="004F2019">
            <w:pPr>
              <w:spacing w:after="0"/>
              <w:ind w:left="0"/>
              <w:rPr>
                <w:szCs w:val="20"/>
                <w:highlight w:val="yellow"/>
              </w:rPr>
            </w:pPr>
          </w:p>
        </w:tc>
      </w:tr>
      <w:tr w:rsidR="005812B1" w:rsidRPr="00F57612" w:rsidTr="004F2019">
        <w:trPr>
          <w:cantSplit/>
        </w:trPr>
        <w:tc>
          <w:tcPr>
            <w:tcW w:w="2952" w:type="dxa"/>
          </w:tcPr>
          <w:p w:rsidR="005812B1" w:rsidRDefault="005812B1" w:rsidP="004F2019">
            <w:pPr>
              <w:spacing w:after="0"/>
              <w:ind w:left="0"/>
              <w:rPr>
                <w:szCs w:val="20"/>
              </w:rPr>
            </w:pPr>
            <w:r>
              <w:rPr>
                <w:szCs w:val="20"/>
              </w:rPr>
              <w:t>FSMO – RID Master</w:t>
            </w:r>
          </w:p>
        </w:tc>
        <w:tc>
          <w:tcPr>
            <w:tcW w:w="2835" w:type="dxa"/>
            <w:shd w:val="clear" w:color="auto" w:fill="auto"/>
          </w:tcPr>
          <w:p w:rsidR="005812B1" w:rsidRPr="00F128A4" w:rsidRDefault="005812B1" w:rsidP="004F2019">
            <w:pPr>
              <w:spacing w:after="0"/>
              <w:ind w:left="0"/>
              <w:rPr>
                <w:szCs w:val="20"/>
              </w:rPr>
            </w:pPr>
            <w:r>
              <w:rPr>
                <w:szCs w:val="20"/>
              </w:rPr>
              <w:t>Primary - &lt;dc1&gt;</w:t>
            </w:r>
          </w:p>
        </w:tc>
        <w:tc>
          <w:tcPr>
            <w:tcW w:w="4337" w:type="dxa"/>
          </w:tcPr>
          <w:p w:rsidR="005812B1" w:rsidRPr="00BE706F" w:rsidRDefault="005812B1" w:rsidP="004F2019">
            <w:pPr>
              <w:spacing w:after="0"/>
              <w:ind w:left="0"/>
              <w:rPr>
                <w:szCs w:val="20"/>
                <w:highlight w:val="yellow"/>
              </w:rPr>
            </w:pPr>
          </w:p>
        </w:tc>
      </w:tr>
      <w:tr w:rsidR="005812B1" w:rsidRPr="00F57612" w:rsidTr="004F2019">
        <w:trPr>
          <w:cantSplit/>
        </w:trPr>
        <w:tc>
          <w:tcPr>
            <w:tcW w:w="2952" w:type="dxa"/>
          </w:tcPr>
          <w:p w:rsidR="005812B1" w:rsidRDefault="005812B1" w:rsidP="004F2019">
            <w:pPr>
              <w:spacing w:after="0"/>
              <w:ind w:left="0"/>
              <w:rPr>
                <w:szCs w:val="20"/>
              </w:rPr>
            </w:pPr>
            <w:r>
              <w:rPr>
                <w:szCs w:val="20"/>
              </w:rPr>
              <w:t>FSMO – PDC Emulator</w:t>
            </w:r>
          </w:p>
        </w:tc>
        <w:tc>
          <w:tcPr>
            <w:tcW w:w="2835" w:type="dxa"/>
            <w:shd w:val="clear" w:color="auto" w:fill="auto"/>
          </w:tcPr>
          <w:p w:rsidR="005812B1" w:rsidRPr="00F128A4" w:rsidRDefault="005812B1" w:rsidP="004F2019">
            <w:pPr>
              <w:spacing w:after="0"/>
              <w:ind w:left="0"/>
              <w:rPr>
                <w:szCs w:val="20"/>
              </w:rPr>
            </w:pPr>
            <w:r>
              <w:rPr>
                <w:szCs w:val="20"/>
              </w:rPr>
              <w:t>Primary - &lt;dc1&gt;</w:t>
            </w:r>
          </w:p>
        </w:tc>
        <w:tc>
          <w:tcPr>
            <w:tcW w:w="4337" w:type="dxa"/>
          </w:tcPr>
          <w:p w:rsidR="005812B1" w:rsidRPr="00BE706F" w:rsidRDefault="005812B1" w:rsidP="004F2019">
            <w:pPr>
              <w:spacing w:after="0"/>
              <w:ind w:left="0"/>
              <w:rPr>
                <w:szCs w:val="20"/>
                <w:highlight w:val="yellow"/>
              </w:rPr>
            </w:pPr>
          </w:p>
        </w:tc>
      </w:tr>
      <w:tr w:rsidR="005812B1" w:rsidRPr="00F57612" w:rsidTr="004F2019">
        <w:trPr>
          <w:cantSplit/>
        </w:trPr>
        <w:tc>
          <w:tcPr>
            <w:tcW w:w="2952" w:type="dxa"/>
          </w:tcPr>
          <w:p w:rsidR="005812B1" w:rsidRDefault="005812B1" w:rsidP="004F2019">
            <w:pPr>
              <w:spacing w:after="0"/>
              <w:ind w:left="0"/>
              <w:rPr>
                <w:szCs w:val="20"/>
              </w:rPr>
            </w:pPr>
            <w:r>
              <w:rPr>
                <w:szCs w:val="20"/>
              </w:rPr>
              <w:t>DNS</w:t>
            </w:r>
          </w:p>
        </w:tc>
        <w:tc>
          <w:tcPr>
            <w:tcW w:w="2835" w:type="dxa"/>
            <w:shd w:val="clear" w:color="auto" w:fill="auto"/>
          </w:tcPr>
          <w:p w:rsidR="005812B1" w:rsidRDefault="005812B1" w:rsidP="004F2019">
            <w:pPr>
              <w:spacing w:after="0"/>
              <w:ind w:left="0"/>
              <w:rPr>
                <w:szCs w:val="20"/>
              </w:rPr>
            </w:pPr>
            <w:r>
              <w:rPr>
                <w:szCs w:val="20"/>
              </w:rPr>
              <w:t>dap.int</w:t>
            </w:r>
          </w:p>
        </w:tc>
        <w:tc>
          <w:tcPr>
            <w:tcW w:w="4337" w:type="dxa"/>
          </w:tcPr>
          <w:p w:rsidR="005812B1" w:rsidRDefault="005812B1" w:rsidP="004F2019">
            <w:pPr>
              <w:spacing w:after="0"/>
              <w:ind w:left="0"/>
              <w:rPr>
                <w:szCs w:val="20"/>
              </w:rPr>
            </w:pPr>
            <w:r>
              <w:rPr>
                <w:szCs w:val="20"/>
              </w:rPr>
              <w:t>Hosted local domain</w:t>
            </w:r>
          </w:p>
          <w:p w:rsidR="005812B1" w:rsidRPr="00BE706F" w:rsidRDefault="005812B1" w:rsidP="004F2019">
            <w:pPr>
              <w:spacing w:after="0"/>
              <w:ind w:left="0"/>
              <w:rPr>
                <w:szCs w:val="20"/>
                <w:highlight w:val="yellow"/>
              </w:rPr>
            </w:pPr>
            <w:r>
              <w:rPr>
                <w:szCs w:val="20"/>
              </w:rPr>
              <w:t>Forwarder for external domains</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37</w:t>
      </w:r>
      <w:r w:rsidRPr="005207C1">
        <w:rPr>
          <w:b/>
        </w:rPr>
        <w:fldChar w:fldCharType="end"/>
      </w:r>
      <w:r w:rsidRPr="005207C1">
        <w:rPr>
          <w:b/>
        </w:rPr>
        <w:t xml:space="preserve"> </w:t>
      </w:r>
      <w:r>
        <w:rPr>
          <w:b/>
        </w:rPr>
        <w:t>DAP active directory settings</w:t>
      </w:r>
    </w:p>
    <w:p w:rsidR="005812B1" w:rsidRDefault="005812B1" w:rsidP="005812B1"/>
    <w:p w:rsidR="005812B1" w:rsidRDefault="005812B1" w:rsidP="005812B1">
      <w:pPr>
        <w:pStyle w:val="Heading4"/>
        <w:numPr>
          <w:ilvl w:val="3"/>
          <w:numId w:val="1"/>
        </w:numPr>
      </w:pPr>
      <w:r>
        <w:t>Remote Desktop</w:t>
      </w:r>
    </w:p>
    <w:p w:rsidR="005812B1" w:rsidRDefault="005812B1" w:rsidP="005812B1">
      <w:r>
        <w:t xml:space="preserve">Remote Desktop Services requires logons to authenticated using traditional Windows authentication through the use of either local accounts on the RDS host or accounts in a domain trusted by the RDS host. This limits the mechanisms available for provisioning accounts to users. </w:t>
      </w:r>
      <w:r w:rsidRPr="0078592A">
        <w:t xml:space="preserve">Remote </w:t>
      </w:r>
      <w:r>
        <w:t>D</w:t>
      </w:r>
      <w:r w:rsidRPr="0078592A">
        <w:t xml:space="preserve">esktop </w:t>
      </w:r>
      <w:r>
        <w:t xml:space="preserve">sessions will be used in two cases, CGI staff connecting to the DAP environment for administration or development purposes or PTV staff connecting to the ADA environment. </w:t>
      </w:r>
    </w:p>
    <w:p w:rsidR="005812B1" w:rsidRDefault="005812B1" w:rsidP="005812B1">
      <w:pPr>
        <w:pStyle w:val="ListBullet3"/>
      </w:pPr>
      <w:r>
        <w:t>CGI Staff – CGI staff will use accounts provisioned in the dap.int Active Directory Domain</w:t>
      </w:r>
    </w:p>
    <w:p w:rsidR="005812B1" w:rsidRDefault="005812B1" w:rsidP="005812B1">
      <w:pPr>
        <w:pStyle w:val="ListBullet3"/>
      </w:pPr>
      <w:r>
        <w:t>ADA Users – ADA users will have accounts provisioned in the dap.int Active Directory Domain until an alternative solution con be confirmed. These accounts will be matched to their existing PTV accounts with the user responsible for keeping passwords in sync.</w:t>
      </w:r>
    </w:p>
    <w:p w:rsidR="005812B1" w:rsidRDefault="005812B1" w:rsidP="005812B1">
      <w:r>
        <w:t xml:space="preserve">CGI will work with </w:t>
      </w:r>
      <w:proofErr w:type="spellStart"/>
      <w:r>
        <w:t>CenITex</w:t>
      </w:r>
      <w:proofErr w:type="spellEnd"/>
      <w:r>
        <w:t xml:space="preserve"> to evaluate alternatives to allow single sign on for PTV users to the Remote Desktop environment. Potential solutions include</w:t>
      </w:r>
    </w:p>
    <w:p w:rsidR="005812B1" w:rsidRDefault="005812B1" w:rsidP="005812B1">
      <w:pPr>
        <w:pStyle w:val="ListBullet3"/>
      </w:pPr>
      <w:r>
        <w:t>Allowing the dap.int domain to trust accounts from the PTV domain.</w:t>
      </w:r>
    </w:p>
    <w:p w:rsidR="005812B1" w:rsidRDefault="005812B1" w:rsidP="005812B1">
      <w:pPr>
        <w:pStyle w:val="ListBullet3"/>
      </w:pPr>
      <w:r>
        <w:t xml:space="preserve">Configuring the dap.int domain to allow the </w:t>
      </w:r>
      <w:proofErr w:type="spellStart"/>
      <w:r>
        <w:t>CenITex</w:t>
      </w:r>
      <w:proofErr w:type="spellEnd"/>
      <w:r>
        <w:t xml:space="preserve"> IAM solution to write synchronised accounts to the domain</w:t>
      </w:r>
    </w:p>
    <w:p w:rsidR="005812B1" w:rsidRDefault="005812B1" w:rsidP="005812B1">
      <w:pPr>
        <w:pStyle w:val="Heading3"/>
        <w:numPr>
          <w:ilvl w:val="2"/>
          <w:numId w:val="1"/>
        </w:numPr>
      </w:pPr>
      <w:bookmarkStart w:id="225" w:name="_Toc434595752"/>
      <w:bookmarkStart w:id="226" w:name="_Toc468283872"/>
      <w:r>
        <w:t>Active Directory - PTV</w:t>
      </w:r>
      <w:bookmarkEnd w:id="225"/>
      <w:bookmarkEnd w:id="226"/>
    </w:p>
    <w:p w:rsidR="005812B1" w:rsidRDefault="005812B1" w:rsidP="005812B1">
      <w:r>
        <w:t xml:space="preserve">The </w:t>
      </w:r>
      <w:r w:rsidR="000C60D2">
        <w:t xml:space="preserve">Whole of Vic Government domain is selectively (@ptv.vic.gov.au accounts only) </w:t>
      </w:r>
      <w:r>
        <w:t>synchronised to Azure Active Directory</w:t>
      </w:r>
      <w:r w:rsidR="000C60D2">
        <w:t xml:space="preserve"> (PTV’s Office 365 directory)</w:t>
      </w:r>
      <w:r>
        <w:t>. This allows trusted web applications to be configured to use the Azure AD to authenticate PTV users. With PTVs existing configuration</w:t>
      </w:r>
      <w:r w:rsidR="000C60D2">
        <w:t xml:space="preserve"> (</w:t>
      </w:r>
      <w:proofErr w:type="spellStart"/>
      <w:r w:rsidR="000C60D2">
        <w:t>ADConnect</w:t>
      </w:r>
      <w:proofErr w:type="spellEnd"/>
      <w:r w:rsidR="000C60D2">
        <w:t xml:space="preserve"> syncing usernames and hashed passwords)</w:t>
      </w:r>
      <w:r>
        <w:t xml:space="preserve"> this will only provide same sign on as no federation services have been implemented. </w:t>
      </w:r>
      <w:r w:rsidR="000C60D2">
        <w:t xml:space="preserve">Federated authentication will be performed against </w:t>
      </w:r>
      <w:r>
        <w:t>Tivoli Federated Identity Manager</w:t>
      </w:r>
      <w:r w:rsidR="000C60D2">
        <w:t xml:space="preserve"> from SharePoint, allowing PTV (or other Vic Government users) to authenticate with Single Sign On.</w:t>
      </w:r>
    </w:p>
    <w:p w:rsidR="005812B1" w:rsidRDefault="005812B1" w:rsidP="005812B1">
      <w:pPr>
        <w:pStyle w:val="Heading4"/>
        <w:numPr>
          <w:ilvl w:val="3"/>
          <w:numId w:val="1"/>
        </w:numPr>
      </w:pPr>
      <w:r>
        <w:t>SharePoint</w:t>
      </w:r>
    </w:p>
    <w:p w:rsidR="00182C35" w:rsidRDefault="00182C35" w:rsidP="005812B1">
      <w:r>
        <w:t xml:space="preserve">For external users, </w:t>
      </w:r>
      <w:r w:rsidR="005812B1">
        <w:t xml:space="preserve">SharePoint will be configured to use </w:t>
      </w:r>
      <w:r>
        <w:t xml:space="preserve">the DAP </w:t>
      </w:r>
      <w:r w:rsidR="005812B1">
        <w:t xml:space="preserve">Azure Active Directory as a trusted identity provider. SharePoint will then use SAML and Web Services Federation to validate the identity of each user access request against the Azure Active Directory. </w:t>
      </w:r>
    </w:p>
    <w:p w:rsidR="005812B1" w:rsidRDefault="00182C35" w:rsidP="005812B1">
      <w:r>
        <w:lastRenderedPageBreak/>
        <w:t xml:space="preserve">For internal users, SharePoint will be configured to use </w:t>
      </w:r>
      <w:proofErr w:type="spellStart"/>
      <w:r>
        <w:t>CenITex’s</w:t>
      </w:r>
      <w:proofErr w:type="spellEnd"/>
      <w:r>
        <w:t xml:space="preserve"> Tivoli FIM as a trusted identity provider. </w:t>
      </w:r>
      <w:r w:rsidR="005812B1">
        <w:t>This will provide seamless single sign-on for PTV users when they access the SharePoint portal from their PTV domain workstations.</w:t>
      </w:r>
    </w:p>
    <w:p w:rsidR="00182C35" w:rsidRDefault="00182C35" w:rsidP="005812B1"/>
    <w:p w:rsidR="005812B1" w:rsidRDefault="005812B1" w:rsidP="005812B1">
      <w:pPr>
        <w:jc w:val="center"/>
      </w:pPr>
      <w:r w:rsidRPr="005B0655">
        <w:rPr>
          <w:noProof/>
          <w:lang w:val="en-AU" w:eastAsia="en-AU"/>
        </w:rPr>
        <w:drawing>
          <wp:inline distT="0" distB="0" distL="0" distR="0" wp14:anchorId="1E3E52BF" wp14:editId="57F92C8F">
            <wp:extent cx="4086000" cy="467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86000" cy="4672800"/>
                    </a:xfrm>
                    <a:prstGeom prst="rect">
                      <a:avLst/>
                    </a:prstGeom>
                  </pic:spPr>
                </pic:pic>
              </a:graphicData>
            </a:graphic>
          </wp:inline>
        </w:drawing>
      </w:r>
    </w:p>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38</w:t>
      </w:r>
      <w:r w:rsidRPr="005207C1">
        <w:rPr>
          <w:b/>
        </w:rPr>
        <w:fldChar w:fldCharType="end"/>
      </w:r>
      <w:r w:rsidRPr="005207C1">
        <w:rPr>
          <w:b/>
        </w:rPr>
        <w:t xml:space="preserve"> </w:t>
      </w:r>
      <w:r>
        <w:rPr>
          <w:b/>
        </w:rPr>
        <w:t>Azure Active Directory authentication for SharePoint</w:t>
      </w:r>
    </w:p>
    <w:p w:rsidR="005812B1" w:rsidRDefault="005812B1" w:rsidP="005812B1">
      <w:pPr>
        <w:pStyle w:val="Heading3"/>
        <w:numPr>
          <w:ilvl w:val="2"/>
          <w:numId w:val="1"/>
        </w:numPr>
      </w:pPr>
      <w:bookmarkStart w:id="227" w:name="_Toc434587628"/>
      <w:bookmarkStart w:id="228" w:name="_Toc434587631"/>
      <w:bookmarkStart w:id="229" w:name="_Toc434587632"/>
      <w:bookmarkStart w:id="230" w:name="_Toc434595753"/>
      <w:bookmarkStart w:id="231" w:name="_Toc468283873"/>
      <w:bookmarkEnd w:id="227"/>
      <w:bookmarkEnd w:id="228"/>
      <w:bookmarkEnd w:id="229"/>
      <w:r>
        <w:t>Azure Resources</w:t>
      </w:r>
      <w:bookmarkEnd w:id="230"/>
      <w:bookmarkEnd w:id="231"/>
    </w:p>
    <w:p w:rsidR="005812B1" w:rsidRDefault="005812B1" w:rsidP="005812B1">
      <w:r>
        <w:t>The assigned resources for each DAP environment are as follows.</w:t>
      </w:r>
    </w:p>
    <w:p w:rsidR="005812B1" w:rsidRDefault="005812B1" w:rsidP="005812B1">
      <w:pPr>
        <w:pStyle w:val="Heading4"/>
        <w:numPr>
          <w:ilvl w:val="3"/>
          <w:numId w:val="1"/>
        </w:numPr>
      </w:pPr>
      <w:r>
        <w:t>Development</w:t>
      </w:r>
    </w:p>
    <w:p w:rsidR="005812B1" w:rsidRDefault="005812B1" w:rsidP="005812B1">
      <w:r>
        <w:t>The list of assigned resources for development is as follows.</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1675"/>
        <w:gridCol w:w="2719"/>
        <w:gridCol w:w="3486"/>
      </w:tblGrid>
      <w:tr w:rsidR="00B1617E" w:rsidRPr="00B258C1" w:rsidTr="00627CE4">
        <w:trPr>
          <w:cantSplit/>
          <w:tblHeader/>
        </w:trPr>
        <w:tc>
          <w:tcPr>
            <w:tcW w:w="2244" w:type="dxa"/>
            <w:shd w:val="clear" w:color="auto" w:fill="404040"/>
          </w:tcPr>
          <w:p w:rsidR="00B1617E" w:rsidRDefault="00B1617E" w:rsidP="00627CE4">
            <w:pPr>
              <w:spacing w:after="0"/>
              <w:ind w:left="0"/>
              <w:jc w:val="center"/>
              <w:rPr>
                <w:color w:val="FFFFFF"/>
                <w:szCs w:val="20"/>
              </w:rPr>
            </w:pPr>
            <w:r>
              <w:rPr>
                <w:color w:val="FFFFFF"/>
                <w:szCs w:val="20"/>
              </w:rPr>
              <w:t>Azure Service</w:t>
            </w:r>
          </w:p>
        </w:tc>
        <w:tc>
          <w:tcPr>
            <w:tcW w:w="1675" w:type="dxa"/>
            <w:shd w:val="clear" w:color="auto" w:fill="404040"/>
          </w:tcPr>
          <w:p w:rsidR="00B1617E" w:rsidRDefault="00B1617E" w:rsidP="00627CE4">
            <w:pPr>
              <w:spacing w:after="0"/>
              <w:ind w:left="0"/>
              <w:rPr>
                <w:color w:val="FFFFFF"/>
                <w:szCs w:val="20"/>
              </w:rPr>
            </w:pPr>
            <w:r>
              <w:rPr>
                <w:color w:val="FFFFFF"/>
                <w:szCs w:val="20"/>
              </w:rPr>
              <w:t>DAP Service</w:t>
            </w:r>
          </w:p>
        </w:tc>
        <w:tc>
          <w:tcPr>
            <w:tcW w:w="2719" w:type="dxa"/>
            <w:shd w:val="clear" w:color="auto" w:fill="404040"/>
          </w:tcPr>
          <w:p w:rsidR="00B1617E" w:rsidRPr="00B258C1" w:rsidRDefault="00B1617E" w:rsidP="00627CE4">
            <w:pPr>
              <w:spacing w:after="0"/>
              <w:ind w:left="0"/>
              <w:rPr>
                <w:color w:val="FFFFFF"/>
                <w:szCs w:val="20"/>
              </w:rPr>
            </w:pPr>
            <w:r>
              <w:rPr>
                <w:color w:val="FFFFFF"/>
                <w:szCs w:val="20"/>
              </w:rPr>
              <w:t>Resource</w:t>
            </w:r>
          </w:p>
        </w:tc>
        <w:tc>
          <w:tcPr>
            <w:tcW w:w="3486" w:type="dxa"/>
            <w:shd w:val="clear" w:color="auto" w:fill="404040"/>
          </w:tcPr>
          <w:p w:rsidR="00B1617E" w:rsidRDefault="00B1617E" w:rsidP="00627CE4">
            <w:pPr>
              <w:spacing w:after="0"/>
              <w:ind w:left="0"/>
              <w:rPr>
                <w:color w:val="FFFFFF"/>
                <w:szCs w:val="20"/>
              </w:rPr>
            </w:pPr>
            <w:r>
              <w:rPr>
                <w:color w:val="FFFFFF"/>
                <w:szCs w:val="20"/>
              </w:rPr>
              <w:t>Description</w:t>
            </w:r>
          </w:p>
        </w:tc>
      </w:tr>
      <w:tr w:rsidR="00B1617E" w:rsidRPr="00F57612" w:rsidTr="00627CE4">
        <w:trPr>
          <w:cantSplit/>
        </w:trPr>
        <w:tc>
          <w:tcPr>
            <w:tcW w:w="2244" w:type="dxa"/>
          </w:tcPr>
          <w:p w:rsidR="00B1617E" w:rsidRPr="00F57612" w:rsidRDefault="00B1617E" w:rsidP="00627CE4">
            <w:pPr>
              <w:spacing w:after="0"/>
              <w:ind w:left="0"/>
              <w:rPr>
                <w:szCs w:val="20"/>
              </w:rPr>
            </w:pPr>
            <w:r>
              <w:rPr>
                <w:szCs w:val="20"/>
              </w:rPr>
              <w:t>Azure Support Services</w:t>
            </w:r>
          </w:p>
        </w:tc>
        <w:tc>
          <w:tcPr>
            <w:tcW w:w="1675" w:type="dxa"/>
          </w:tcPr>
          <w:p w:rsidR="00B1617E" w:rsidRDefault="00B1617E" w:rsidP="00627CE4">
            <w:pPr>
              <w:spacing w:after="0"/>
              <w:ind w:left="0"/>
              <w:rPr>
                <w:szCs w:val="20"/>
              </w:rPr>
            </w:pPr>
            <w:r>
              <w:rPr>
                <w:szCs w:val="20"/>
              </w:rPr>
              <w:t>Authentication</w:t>
            </w:r>
          </w:p>
        </w:tc>
        <w:tc>
          <w:tcPr>
            <w:tcW w:w="2719" w:type="dxa"/>
            <w:shd w:val="clear" w:color="auto" w:fill="auto"/>
          </w:tcPr>
          <w:p w:rsidR="00B1617E" w:rsidRPr="00F57612" w:rsidRDefault="00B1617E" w:rsidP="00627CE4">
            <w:pPr>
              <w:spacing w:after="0"/>
              <w:ind w:left="0"/>
              <w:rPr>
                <w:szCs w:val="20"/>
              </w:rPr>
            </w:pPr>
            <w:r>
              <w:rPr>
                <w:szCs w:val="20"/>
              </w:rPr>
              <w:t>Azure Active Directory</w:t>
            </w:r>
          </w:p>
        </w:tc>
        <w:tc>
          <w:tcPr>
            <w:tcW w:w="3486" w:type="dxa"/>
          </w:tcPr>
          <w:p w:rsidR="00B1617E" w:rsidRDefault="00B1617E" w:rsidP="00627CE4">
            <w:pPr>
              <w:spacing w:after="0"/>
              <w:ind w:left="0"/>
              <w:rPr>
                <w:szCs w:val="20"/>
              </w:rPr>
            </w:pPr>
            <w:r>
              <w:rPr>
                <w:szCs w:val="20"/>
              </w:rPr>
              <w:t>PTV user authentication</w:t>
            </w:r>
          </w:p>
        </w:tc>
      </w:tr>
      <w:tr w:rsidR="00B1617E" w:rsidRPr="00F57612" w:rsidTr="00627CE4">
        <w:trPr>
          <w:cantSplit/>
        </w:trPr>
        <w:tc>
          <w:tcPr>
            <w:tcW w:w="2244" w:type="dxa"/>
            <w:vMerge w:val="restart"/>
          </w:tcPr>
          <w:p w:rsidR="00B1617E" w:rsidRPr="00F57612" w:rsidRDefault="00B1617E" w:rsidP="00627CE4">
            <w:pPr>
              <w:spacing w:after="0"/>
              <w:ind w:left="0"/>
              <w:rPr>
                <w:szCs w:val="20"/>
              </w:rPr>
            </w:pPr>
            <w:r>
              <w:rPr>
                <w:szCs w:val="20"/>
              </w:rPr>
              <w:t>Azure PaaS</w:t>
            </w:r>
          </w:p>
        </w:tc>
        <w:tc>
          <w:tcPr>
            <w:tcW w:w="1675" w:type="dxa"/>
            <w:vMerge w:val="restart"/>
          </w:tcPr>
          <w:p w:rsidR="00B1617E" w:rsidRDefault="00B1617E" w:rsidP="00627CE4">
            <w:pPr>
              <w:spacing w:after="0"/>
              <w:ind w:left="0"/>
              <w:rPr>
                <w:szCs w:val="20"/>
              </w:rPr>
            </w:pPr>
          </w:p>
        </w:tc>
        <w:tc>
          <w:tcPr>
            <w:tcW w:w="2719" w:type="dxa"/>
            <w:shd w:val="clear" w:color="auto" w:fill="auto"/>
          </w:tcPr>
          <w:p w:rsidR="00B1617E" w:rsidRPr="00F57612" w:rsidRDefault="00B1617E" w:rsidP="00627CE4">
            <w:pPr>
              <w:spacing w:after="0"/>
              <w:ind w:left="0"/>
              <w:rPr>
                <w:szCs w:val="20"/>
              </w:rPr>
            </w:pPr>
          </w:p>
        </w:tc>
        <w:tc>
          <w:tcPr>
            <w:tcW w:w="3486" w:type="dxa"/>
          </w:tcPr>
          <w:p w:rsidR="00B1617E" w:rsidRDefault="00B1617E" w:rsidP="00627CE4">
            <w:pPr>
              <w:spacing w:after="0"/>
              <w:ind w:left="0"/>
              <w:rPr>
                <w:szCs w:val="20"/>
              </w:rPr>
            </w:pP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p>
        </w:tc>
        <w:tc>
          <w:tcPr>
            <w:tcW w:w="3486" w:type="dxa"/>
          </w:tcPr>
          <w:p w:rsidR="00B1617E" w:rsidRDefault="00B1617E" w:rsidP="00627CE4">
            <w:pPr>
              <w:spacing w:after="0"/>
              <w:ind w:left="0"/>
              <w:rPr>
                <w:szCs w:val="20"/>
              </w:rPr>
            </w:pP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val="restart"/>
          </w:tcPr>
          <w:p w:rsidR="00B1617E" w:rsidRDefault="00B1617E" w:rsidP="00627CE4">
            <w:pPr>
              <w:spacing w:after="0"/>
              <w:ind w:left="0"/>
              <w:rPr>
                <w:szCs w:val="20"/>
              </w:rPr>
            </w:pPr>
            <w:r>
              <w:rPr>
                <w:szCs w:val="20"/>
              </w:rPr>
              <w:t>Data Processing</w:t>
            </w:r>
          </w:p>
        </w:tc>
        <w:tc>
          <w:tcPr>
            <w:tcW w:w="2719" w:type="dxa"/>
            <w:shd w:val="clear" w:color="auto" w:fill="auto"/>
          </w:tcPr>
          <w:p w:rsidR="00B1617E" w:rsidRPr="00F57612" w:rsidRDefault="00B1617E" w:rsidP="00627CE4">
            <w:pPr>
              <w:spacing w:after="0"/>
              <w:ind w:left="0"/>
              <w:rPr>
                <w:szCs w:val="20"/>
              </w:rPr>
            </w:pPr>
            <w:r>
              <w:rPr>
                <w:szCs w:val="20"/>
              </w:rPr>
              <w:t>HD Insight cluster – 2 nodes</w:t>
            </w:r>
          </w:p>
        </w:tc>
        <w:tc>
          <w:tcPr>
            <w:tcW w:w="3486" w:type="dxa"/>
          </w:tcPr>
          <w:p w:rsidR="00B1617E" w:rsidRDefault="00B1617E" w:rsidP="00627CE4">
            <w:pPr>
              <w:spacing w:after="0"/>
              <w:ind w:left="0"/>
              <w:rPr>
                <w:szCs w:val="20"/>
              </w:rPr>
            </w:pPr>
            <w:r>
              <w:rPr>
                <w:szCs w:val="20"/>
              </w:rPr>
              <w:t>HD Insight</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r>
              <w:rPr>
                <w:szCs w:val="20"/>
              </w:rPr>
              <w:t>Azure SQL</w:t>
            </w:r>
          </w:p>
        </w:tc>
        <w:tc>
          <w:tcPr>
            <w:tcW w:w="3486" w:type="dxa"/>
          </w:tcPr>
          <w:p w:rsidR="00B1617E" w:rsidRDefault="00B1617E" w:rsidP="00627CE4">
            <w:pPr>
              <w:spacing w:after="0"/>
              <w:ind w:left="0"/>
              <w:rPr>
                <w:szCs w:val="20"/>
              </w:rPr>
            </w:pPr>
            <w:r>
              <w:rPr>
                <w:szCs w:val="20"/>
              </w:rPr>
              <w:t>Data warehouse database</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r>
              <w:rPr>
                <w:szCs w:val="20"/>
              </w:rPr>
              <w:t>Cloud service</w:t>
            </w:r>
          </w:p>
        </w:tc>
        <w:tc>
          <w:tcPr>
            <w:tcW w:w="3486" w:type="dxa"/>
          </w:tcPr>
          <w:p w:rsidR="00B1617E" w:rsidRDefault="00B1617E" w:rsidP="00627CE4">
            <w:pPr>
              <w:spacing w:after="0"/>
              <w:ind w:left="0"/>
              <w:rPr>
                <w:szCs w:val="20"/>
              </w:rPr>
            </w:pPr>
            <w:r>
              <w:rPr>
                <w:szCs w:val="20"/>
              </w:rPr>
              <w:t>FTPS data transfer NLB</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tcPr>
          <w:p w:rsidR="00B1617E" w:rsidRDefault="00B1617E" w:rsidP="00627CE4">
            <w:pPr>
              <w:spacing w:after="0"/>
              <w:ind w:left="0"/>
              <w:rPr>
                <w:szCs w:val="20"/>
              </w:rPr>
            </w:pPr>
            <w:r>
              <w:rPr>
                <w:szCs w:val="20"/>
              </w:rPr>
              <w:t>SharePoint</w:t>
            </w:r>
          </w:p>
        </w:tc>
        <w:tc>
          <w:tcPr>
            <w:tcW w:w="2719" w:type="dxa"/>
            <w:shd w:val="clear" w:color="auto" w:fill="auto"/>
          </w:tcPr>
          <w:p w:rsidR="00B1617E" w:rsidRDefault="00B1617E" w:rsidP="00627CE4">
            <w:pPr>
              <w:spacing w:after="0"/>
              <w:ind w:left="0"/>
              <w:rPr>
                <w:szCs w:val="20"/>
              </w:rPr>
            </w:pPr>
            <w:r>
              <w:rPr>
                <w:szCs w:val="20"/>
              </w:rPr>
              <w:t>Cloud service</w:t>
            </w:r>
          </w:p>
        </w:tc>
        <w:tc>
          <w:tcPr>
            <w:tcW w:w="3486" w:type="dxa"/>
          </w:tcPr>
          <w:p w:rsidR="00B1617E" w:rsidRDefault="00B1617E" w:rsidP="00627CE4">
            <w:pPr>
              <w:spacing w:after="0"/>
              <w:ind w:left="0"/>
              <w:rPr>
                <w:szCs w:val="20"/>
              </w:rPr>
            </w:pPr>
            <w:r>
              <w:rPr>
                <w:szCs w:val="20"/>
              </w:rPr>
              <w:t>SharePoint web NLB</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tcPr>
          <w:p w:rsidR="00B1617E" w:rsidRDefault="00B1617E" w:rsidP="00627CE4">
            <w:pPr>
              <w:spacing w:after="0"/>
              <w:ind w:left="0"/>
              <w:rPr>
                <w:szCs w:val="20"/>
              </w:rPr>
            </w:pPr>
            <w:r>
              <w:rPr>
                <w:szCs w:val="20"/>
              </w:rPr>
              <w:t>Management</w:t>
            </w:r>
          </w:p>
        </w:tc>
        <w:tc>
          <w:tcPr>
            <w:tcW w:w="2719" w:type="dxa"/>
            <w:shd w:val="clear" w:color="auto" w:fill="auto"/>
          </w:tcPr>
          <w:p w:rsidR="00B1617E" w:rsidRPr="00320906" w:rsidRDefault="00B1617E" w:rsidP="00627CE4">
            <w:pPr>
              <w:spacing w:after="0"/>
              <w:ind w:left="0"/>
              <w:rPr>
                <w:i/>
                <w:szCs w:val="20"/>
              </w:rPr>
            </w:pPr>
            <w:r w:rsidRPr="00320906">
              <w:rPr>
                <w:i/>
                <w:szCs w:val="20"/>
              </w:rPr>
              <w:t>None</w:t>
            </w:r>
          </w:p>
        </w:tc>
        <w:tc>
          <w:tcPr>
            <w:tcW w:w="3486" w:type="dxa"/>
          </w:tcPr>
          <w:p w:rsidR="00B1617E" w:rsidRPr="00320906" w:rsidRDefault="00B1617E" w:rsidP="00627CE4">
            <w:pPr>
              <w:spacing w:after="0"/>
              <w:ind w:left="0"/>
              <w:rPr>
                <w:i/>
                <w:szCs w:val="20"/>
              </w:rPr>
            </w:pPr>
            <w:r w:rsidRPr="00320906">
              <w:rPr>
                <w:i/>
                <w:szCs w:val="20"/>
              </w:rPr>
              <w:t>Shared from production</w:t>
            </w:r>
          </w:p>
        </w:tc>
      </w:tr>
      <w:tr w:rsidR="00B1617E" w:rsidRPr="00F57612" w:rsidTr="00627CE4">
        <w:trPr>
          <w:cantSplit/>
        </w:trPr>
        <w:tc>
          <w:tcPr>
            <w:tcW w:w="2244" w:type="dxa"/>
            <w:vMerge w:val="restart"/>
          </w:tcPr>
          <w:p w:rsidR="00B1617E" w:rsidRDefault="00B1617E" w:rsidP="00627CE4">
            <w:pPr>
              <w:spacing w:after="0"/>
              <w:ind w:left="0"/>
              <w:rPr>
                <w:szCs w:val="20"/>
              </w:rPr>
            </w:pPr>
            <w:r>
              <w:rPr>
                <w:szCs w:val="20"/>
              </w:rPr>
              <w:t>Azure VMs</w:t>
            </w:r>
          </w:p>
        </w:tc>
        <w:tc>
          <w:tcPr>
            <w:tcW w:w="1675" w:type="dxa"/>
            <w:vMerge w:val="restart"/>
          </w:tcPr>
          <w:p w:rsidR="00B1617E" w:rsidRDefault="00B1617E" w:rsidP="00627CE4">
            <w:pPr>
              <w:spacing w:after="0"/>
              <w:ind w:left="0"/>
              <w:rPr>
                <w:szCs w:val="20"/>
              </w:rPr>
            </w:pPr>
            <w:r>
              <w:rPr>
                <w:szCs w:val="20"/>
              </w:rPr>
              <w:t>ADA</w:t>
            </w:r>
          </w:p>
        </w:tc>
        <w:tc>
          <w:tcPr>
            <w:tcW w:w="2719" w:type="dxa"/>
            <w:shd w:val="clear" w:color="auto" w:fill="auto"/>
          </w:tcPr>
          <w:p w:rsidR="00B1617E" w:rsidRDefault="00B1617E" w:rsidP="00627CE4">
            <w:pPr>
              <w:spacing w:after="0"/>
              <w:ind w:left="0"/>
              <w:rPr>
                <w:szCs w:val="20"/>
              </w:rPr>
            </w:pPr>
            <w:r>
              <w:rPr>
                <w:szCs w:val="20"/>
              </w:rPr>
              <w:t>A3 VM x 2</w:t>
            </w:r>
          </w:p>
        </w:tc>
        <w:tc>
          <w:tcPr>
            <w:tcW w:w="3486" w:type="dxa"/>
          </w:tcPr>
          <w:p w:rsidR="00B1617E" w:rsidRDefault="00B1617E" w:rsidP="00627CE4">
            <w:pPr>
              <w:spacing w:after="0"/>
              <w:ind w:left="0"/>
              <w:rPr>
                <w:szCs w:val="20"/>
              </w:rPr>
            </w:pPr>
            <w:r>
              <w:rPr>
                <w:szCs w:val="20"/>
              </w:rPr>
              <w:t>Custom Analytics/RDS host</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r>
              <w:rPr>
                <w:szCs w:val="20"/>
              </w:rPr>
              <w:t>A3 VM</w:t>
            </w:r>
          </w:p>
        </w:tc>
        <w:tc>
          <w:tcPr>
            <w:tcW w:w="3486" w:type="dxa"/>
          </w:tcPr>
          <w:p w:rsidR="00B1617E" w:rsidRDefault="00B1617E" w:rsidP="00627CE4">
            <w:pPr>
              <w:spacing w:after="0"/>
              <w:ind w:left="0"/>
              <w:rPr>
                <w:szCs w:val="20"/>
              </w:rPr>
            </w:pPr>
            <w:r>
              <w:rPr>
                <w:szCs w:val="20"/>
              </w:rPr>
              <w:t>SQL server SSAS</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val="restart"/>
          </w:tcPr>
          <w:p w:rsidR="00B1617E" w:rsidRDefault="00B1617E" w:rsidP="00627CE4">
            <w:pPr>
              <w:spacing w:after="0"/>
              <w:ind w:left="0"/>
              <w:rPr>
                <w:szCs w:val="20"/>
              </w:rPr>
            </w:pPr>
            <w:r>
              <w:rPr>
                <w:szCs w:val="20"/>
              </w:rPr>
              <w:t>Data Processing</w:t>
            </w:r>
          </w:p>
        </w:tc>
        <w:tc>
          <w:tcPr>
            <w:tcW w:w="2719" w:type="dxa"/>
            <w:shd w:val="clear" w:color="auto" w:fill="auto"/>
          </w:tcPr>
          <w:p w:rsidR="00B1617E" w:rsidRPr="00F57612" w:rsidRDefault="00B1617E" w:rsidP="00627CE4">
            <w:pPr>
              <w:spacing w:after="0"/>
              <w:ind w:left="0"/>
              <w:rPr>
                <w:szCs w:val="20"/>
              </w:rPr>
            </w:pPr>
            <w:r>
              <w:rPr>
                <w:szCs w:val="20"/>
              </w:rPr>
              <w:t>A2 VM</w:t>
            </w:r>
          </w:p>
        </w:tc>
        <w:tc>
          <w:tcPr>
            <w:tcW w:w="3486" w:type="dxa"/>
          </w:tcPr>
          <w:p w:rsidR="00B1617E" w:rsidRPr="00F57612" w:rsidRDefault="00B1617E" w:rsidP="00627CE4">
            <w:pPr>
              <w:spacing w:after="0"/>
              <w:ind w:left="0"/>
              <w:rPr>
                <w:szCs w:val="20"/>
              </w:rPr>
            </w:pPr>
            <w:r>
              <w:rPr>
                <w:szCs w:val="20"/>
              </w:rPr>
              <w:t>FTPS server</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r>
              <w:rPr>
                <w:szCs w:val="20"/>
              </w:rPr>
              <w:t>A2 VM</w:t>
            </w:r>
          </w:p>
        </w:tc>
        <w:tc>
          <w:tcPr>
            <w:tcW w:w="3486" w:type="dxa"/>
          </w:tcPr>
          <w:p w:rsidR="00B1617E" w:rsidRDefault="00B1617E" w:rsidP="00627CE4">
            <w:pPr>
              <w:spacing w:after="0"/>
              <w:ind w:left="0"/>
              <w:rPr>
                <w:szCs w:val="20"/>
              </w:rPr>
            </w:pPr>
            <w:r>
              <w:rPr>
                <w:szCs w:val="20"/>
              </w:rPr>
              <w:t>SQL server SSIS</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r>
              <w:rPr>
                <w:szCs w:val="20"/>
              </w:rPr>
              <w:t>A3 VM</w:t>
            </w:r>
          </w:p>
        </w:tc>
        <w:tc>
          <w:tcPr>
            <w:tcW w:w="3486" w:type="dxa"/>
          </w:tcPr>
          <w:p w:rsidR="00B1617E" w:rsidRDefault="00B1617E" w:rsidP="00627CE4">
            <w:pPr>
              <w:spacing w:after="0"/>
              <w:ind w:left="0"/>
              <w:rPr>
                <w:szCs w:val="20"/>
              </w:rPr>
            </w:pPr>
            <w:r>
              <w:rPr>
                <w:szCs w:val="20"/>
              </w:rPr>
              <w:t>SQL server SSAS</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val="restart"/>
          </w:tcPr>
          <w:p w:rsidR="00B1617E" w:rsidRDefault="00B1617E" w:rsidP="00627CE4">
            <w:pPr>
              <w:spacing w:after="0"/>
              <w:ind w:left="0"/>
              <w:rPr>
                <w:szCs w:val="20"/>
              </w:rPr>
            </w:pPr>
            <w:r>
              <w:rPr>
                <w:szCs w:val="20"/>
              </w:rPr>
              <w:t>SharePoint</w:t>
            </w:r>
          </w:p>
        </w:tc>
        <w:tc>
          <w:tcPr>
            <w:tcW w:w="2719" w:type="dxa"/>
            <w:shd w:val="clear" w:color="auto" w:fill="auto"/>
          </w:tcPr>
          <w:p w:rsidR="00B1617E" w:rsidRPr="00F57612" w:rsidRDefault="00B1617E" w:rsidP="00627CE4">
            <w:pPr>
              <w:spacing w:after="0"/>
              <w:ind w:left="0"/>
              <w:rPr>
                <w:szCs w:val="20"/>
              </w:rPr>
            </w:pPr>
            <w:r>
              <w:rPr>
                <w:szCs w:val="20"/>
              </w:rPr>
              <w:t>A2 VM</w:t>
            </w:r>
          </w:p>
        </w:tc>
        <w:tc>
          <w:tcPr>
            <w:tcW w:w="3486" w:type="dxa"/>
          </w:tcPr>
          <w:p w:rsidR="00B1617E" w:rsidRDefault="00B1617E" w:rsidP="00627CE4">
            <w:pPr>
              <w:spacing w:after="0"/>
              <w:ind w:left="0"/>
              <w:rPr>
                <w:szCs w:val="20"/>
              </w:rPr>
            </w:pPr>
            <w:r>
              <w:rPr>
                <w:szCs w:val="20"/>
              </w:rPr>
              <w:t>SharePoint web</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Pr="00F57612" w:rsidRDefault="00B1617E" w:rsidP="00627CE4">
            <w:pPr>
              <w:spacing w:after="0"/>
              <w:ind w:left="0"/>
              <w:rPr>
                <w:szCs w:val="20"/>
              </w:rPr>
            </w:pPr>
            <w:r>
              <w:rPr>
                <w:szCs w:val="20"/>
              </w:rPr>
              <w:t>A2 VM</w:t>
            </w:r>
          </w:p>
        </w:tc>
        <w:tc>
          <w:tcPr>
            <w:tcW w:w="3486" w:type="dxa"/>
          </w:tcPr>
          <w:p w:rsidR="00B1617E" w:rsidRDefault="00B1617E" w:rsidP="00627CE4">
            <w:pPr>
              <w:spacing w:after="0"/>
              <w:ind w:left="0"/>
              <w:rPr>
                <w:szCs w:val="20"/>
              </w:rPr>
            </w:pPr>
            <w:r>
              <w:rPr>
                <w:szCs w:val="20"/>
              </w:rPr>
              <w:t>SharePoint app</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Pr="00F57612" w:rsidRDefault="00B1617E" w:rsidP="00627CE4">
            <w:pPr>
              <w:spacing w:after="0"/>
              <w:ind w:left="0"/>
              <w:rPr>
                <w:szCs w:val="20"/>
              </w:rPr>
            </w:pPr>
            <w:r>
              <w:rPr>
                <w:szCs w:val="20"/>
              </w:rPr>
              <w:t>A3 VM</w:t>
            </w:r>
          </w:p>
        </w:tc>
        <w:tc>
          <w:tcPr>
            <w:tcW w:w="3486" w:type="dxa"/>
          </w:tcPr>
          <w:p w:rsidR="00B1617E" w:rsidRDefault="00B1617E" w:rsidP="00627CE4">
            <w:pPr>
              <w:spacing w:after="0"/>
              <w:ind w:left="0"/>
              <w:rPr>
                <w:szCs w:val="20"/>
              </w:rPr>
            </w:pPr>
            <w:r>
              <w:rPr>
                <w:szCs w:val="20"/>
              </w:rPr>
              <w:t>SharePoint database (SQL server)</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tcPr>
          <w:p w:rsidR="00B1617E" w:rsidRDefault="00B1617E" w:rsidP="00627CE4">
            <w:pPr>
              <w:spacing w:after="0"/>
              <w:ind w:left="0"/>
              <w:rPr>
                <w:szCs w:val="20"/>
              </w:rPr>
            </w:pPr>
            <w:r>
              <w:rPr>
                <w:szCs w:val="20"/>
              </w:rPr>
              <w:t>Management</w:t>
            </w:r>
          </w:p>
        </w:tc>
        <w:tc>
          <w:tcPr>
            <w:tcW w:w="2719" w:type="dxa"/>
            <w:shd w:val="clear" w:color="auto" w:fill="auto"/>
          </w:tcPr>
          <w:p w:rsidR="00B1617E" w:rsidRPr="00320906" w:rsidRDefault="00B1617E" w:rsidP="00627CE4">
            <w:pPr>
              <w:spacing w:after="0"/>
              <w:ind w:left="0"/>
              <w:rPr>
                <w:i/>
                <w:szCs w:val="20"/>
              </w:rPr>
            </w:pPr>
            <w:r w:rsidRPr="00320906">
              <w:rPr>
                <w:i/>
                <w:szCs w:val="20"/>
              </w:rPr>
              <w:t>None</w:t>
            </w:r>
          </w:p>
        </w:tc>
        <w:tc>
          <w:tcPr>
            <w:tcW w:w="3486" w:type="dxa"/>
          </w:tcPr>
          <w:p w:rsidR="00B1617E" w:rsidRPr="00320906" w:rsidRDefault="00B1617E" w:rsidP="00627CE4">
            <w:pPr>
              <w:spacing w:after="0"/>
              <w:ind w:left="0"/>
              <w:rPr>
                <w:i/>
                <w:szCs w:val="20"/>
              </w:rPr>
            </w:pPr>
            <w:r w:rsidRPr="00320906">
              <w:rPr>
                <w:i/>
                <w:szCs w:val="20"/>
              </w:rPr>
              <w:t>Shared from production</w:t>
            </w:r>
          </w:p>
        </w:tc>
      </w:tr>
      <w:tr w:rsidR="00B1617E" w:rsidRPr="00F57612" w:rsidTr="00E35280">
        <w:trPr>
          <w:cantSplit/>
          <w:trHeight w:val="228"/>
        </w:trPr>
        <w:tc>
          <w:tcPr>
            <w:tcW w:w="2244" w:type="dxa"/>
            <w:vMerge w:val="restart"/>
          </w:tcPr>
          <w:p w:rsidR="00B1617E" w:rsidRDefault="00B1617E" w:rsidP="00627CE4">
            <w:pPr>
              <w:spacing w:after="0"/>
              <w:ind w:left="0"/>
              <w:rPr>
                <w:szCs w:val="20"/>
              </w:rPr>
            </w:pPr>
            <w:r>
              <w:rPr>
                <w:szCs w:val="20"/>
              </w:rPr>
              <w:t>Azure storage – LRS</w:t>
            </w:r>
          </w:p>
        </w:tc>
        <w:tc>
          <w:tcPr>
            <w:tcW w:w="7880" w:type="dxa"/>
            <w:gridSpan w:val="3"/>
          </w:tcPr>
          <w:p w:rsidR="00B1617E" w:rsidRDefault="00B1617E" w:rsidP="00627CE4">
            <w:pPr>
              <w:spacing w:after="0"/>
              <w:ind w:left="0"/>
              <w:rPr>
                <w:szCs w:val="20"/>
              </w:rPr>
            </w:pP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val="restart"/>
          </w:tcPr>
          <w:p w:rsidR="00B1617E" w:rsidRDefault="00B1617E" w:rsidP="00627CE4">
            <w:pPr>
              <w:spacing w:after="0"/>
              <w:ind w:left="0"/>
              <w:rPr>
                <w:szCs w:val="20"/>
              </w:rPr>
            </w:pPr>
            <w:r>
              <w:rPr>
                <w:szCs w:val="20"/>
              </w:rPr>
              <w:t>Data Processing</w:t>
            </w:r>
          </w:p>
        </w:tc>
        <w:tc>
          <w:tcPr>
            <w:tcW w:w="2719" w:type="dxa"/>
            <w:shd w:val="clear" w:color="auto" w:fill="auto"/>
          </w:tcPr>
          <w:p w:rsidR="00B1617E" w:rsidRDefault="00B1617E" w:rsidP="00627CE4">
            <w:pPr>
              <w:spacing w:after="0"/>
              <w:ind w:left="0"/>
              <w:rPr>
                <w:szCs w:val="20"/>
              </w:rPr>
            </w:pPr>
            <w:r>
              <w:rPr>
                <w:szCs w:val="20"/>
              </w:rPr>
              <w:t>Storage blob</w:t>
            </w:r>
          </w:p>
        </w:tc>
        <w:tc>
          <w:tcPr>
            <w:tcW w:w="3486" w:type="dxa"/>
          </w:tcPr>
          <w:p w:rsidR="00B1617E" w:rsidRDefault="00B1617E" w:rsidP="00627CE4">
            <w:pPr>
              <w:spacing w:after="0"/>
              <w:ind w:left="0"/>
              <w:rPr>
                <w:szCs w:val="20"/>
              </w:rPr>
            </w:pPr>
            <w:r>
              <w:rPr>
                <w:szCs w:val="20"/>
              </w:rPr>
              <w:t>SQL data warehouse</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r>
              <w:rPr>
                <w:szCs w:val="20"/>
              </w:rPr>
              <w:t>Storage blob</w:t>
            </w:r>
          </w:p>
        </w:tc>
        <w:tc>
          <w:tcPr>
            <w:tcW w:w="3486" w:type="dxa"/>
          </w:tcPr>
          <w:p w:rsidR="00B1617E" w:rsidRDefault="00B1617E" w:rsidP="00627CE4">
            <w:pPr>
              <w:spacing w:after="0"/>
              <w:ind w:left="0"/>
              <w:rPr>
                <w:szCs w:val="20"/>
              </w:rPr>
            </w:pPr>
            <w:r>
              <w:rPr>
                <w:szCs w:val="20"/>
              </w:rPr>
              <w:t>HD Insight HDFS</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r>
              <w:rPr>
                <w:szCs w:val="20"/>
              </w:rPr>
              <w:t>Storage blob</w:t>
            </w:r>
          </w:p>
        </w:tc>
        <w:tc>
          <w:tcPr>
            <w:tcW w:w="3486" w:type="dxa"/>
          </w:tcPr>
          <w:p w:rsidR="00B1617E" w:rsidRDefault="00B1617E" w:rsidP="00627CE4">
            <w:pPr>
              <w:spacing w:after="0"/>
              <w:ind w:left="0"/>
              <w:rPr>
                <w:szCs w:val="20"/>
              </w:rPr>
            </w:pPr>
            <w:r>
              <w:rPr>
                <w:szCs w:val="20"/>
              </w:rPr>
              <w:t>VM VHDs</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r>
              <w:rPr>
                <w:szCs w:val="20"/>
              </w:rPr>
              <w:t>Azure Files</w:t>
            </w:r>
          </w:p>
        </w:tc>
        <w:tc>
          <w:tcPr>
            <w:tcW w:w="3486" w:type="dxa"/>
          </w:tcPr>
          <w:p w:rsidR="00B1617E" w:rsidRDefault="00B1617E" w:rsidP="00627CE4">
            <w:pPr>
              <w:spacing w:after="0"/>
              <w:ind w:left="0"/>
              <w:rPr>
                <w:szCs w:val="20"/>
              </w:rPr>
            </w:pPr>
            <w:r>
              <w:rPr>
                <w:szCs w:val="20"/>
              </w:rPr>
              <w:t>Data transfer</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r>
              <w:rPr>
                <w:szCs w:val="20"/>
              </w:rPr>
              <w:t>Storage blob</w:t>
            </w:r>
          </w:p>
        </w:tc>
        <w:tc>
          <w:tcPr>
            <w:tcW w:w="3486" w:type="dxa"/>
          </w:tcPr>
          <w:p w:rsidR="00B1617E" w:rsidRDefault="00B1617E" w:rsidP="00627CE4">
            <w:pPr>
              <w:spacing w:after="0"/>
              <w:ind w:left="0"/>
              <w:rPr>
                <w:szCs w:val="20"/>
              </w:rPr>
            </w:pPr>
            <w:r>
              <w:rPr>
                <w:szCs w:val="20"/>
              </w:rPr>
              <w:t>SQL SSIS</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r>
              <w:rPr>
                <w:szCs w:val="20"/>
              </w:rPr>
              <w:t>Storage blob</w:t>
            </w:r>
          </w:p>
        </w:tc>
        <w:tc>
          <w:tcPr>
            <w:tcW w:w="3486" w:type="dxa"/>
          </w:tcPr>
          <w:p w:rsidR="00B1617E" w:rsidRDefault="00B1617E" w:rsidP="00627CE4">
            <w:pPr>
              <w:spacing w:after="0"/>
              <w:ind w:left="0"/>
              <w:rPr>
                <w:szCs w:val="20"/>
              </w:rPr>
            </w:pPr>
            <w:r>
              <w:rPr>
                <w:szCs w:val="20"/>
              </w:rPr>
              <w:t>SQL SSAS</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val="restart"/>
          </w:tcPr>
          <w:p w:rsidR="00B1617E" w:rsidRDefault="00B1617E" w:rsidP="00627CE4">
            <w:pPr>
              <w:spacing w:after="0"/>
              <w:ind w:left="0"/>
              <w:rPr>
                <w:szCs w:val="20"/>
              </w:rPr>
            </w:pPr>
            <w:r>
              <w:rPr>
                <w:szCs w:val="20"/>
              </w:rPr>
              <w:t>SharePoint</w:t>
            </w:r>
          </w:p>
        </w:tc>
        <w:tc>
          <w:tcPr>
            <w:tcW w:w="2719" w:type="dxa"/>
            <w:shd w:val="clear" w:color="auto" w:fill="auto"/>
          </w:tcPr>
          <w:p w:rsidR="00B1617E" w:rsidRDefault="00B1617E" w:rsidP="00627CE4">
            <w:pPr>
              <w:spacing w:after="0"/>
              <w:ind w:left="0"/>
              <w:rPr>
                <w:szCs w:val="20"/>
              </w:rPr>
            </w:pPr>
            <w:r>
              <w:rPr>
                <w:szCs w:val="20"/>
              </w:rPr>
              <w:t>Storage blob</w:t>
            </w:r>
          </w:p>
        </w:tc>
        <w:tc>
          <w:tcPr>
            <w:tcW w:w="3486" w:type="dxa"/>
          </w:tcPr>
          <w:p w:rsidR="00B1617E" w:rsidRDefault="00B1617E" w:rsidP="00627CE4">
            <w:pPr>
              <w:spacing w:after="0"/>
              <w:ind w:left="0"/>
              <w:rPr>
                <w:szCs w:val="20"/>
              </w:rPr>
            </w:pPr>
            <w:r>
              <w:rPr>
                <w:szCs w:val="20"/>
              </w:rPr>
              <w:t>VM VHDs</w:t>
            </w:r>
          </w:p>
        </w:tc>
      </w:tr>
      <w:tr w:rsidR="00B1617E" w:rsidRPr="00F57612" w:rsidTr="00627CE4">
        <w:trPr>
          <w:cantSplit/>
        </w:trPr>
        <w:tc>
          <w:tcPr>
            <w:tcW w:w="2244" w:type="dxa"/>
            <w:vMerge/>
          </w:tcPr>
          <w:p w:rsidR="00B1617E" w:rsidRDefault="00B1617E" w:rsidP="00627CE4">
            <w:pPr>
              <w:spacing w:after="0"/>
              <w:ind w:left="0"/>
              <w:rPr>
                <w:szCs w:val="20"/>
              </w:rPr>
            </w:pPr>
          </w:p>
        </w:tc>
        <w:tc>
          <w:tcPr>
            <w:tcW w:w="1675" w:type="dxa"/>
            <w:vMerge/>
          </w:tcPr>
          <w:p w:rsidR="00B1617E" w:rsidRDefault="00B1617E" w:rsidP="00627CE4">
            <w:pPr>
              <w:spacing w:after="0"/>
              <w:ind w:left="0"/>
              <w:rPr>
                <w:szCs w:val="20"/>
              </w:rPr>
            </w:pPr>
          </w:p>
        </w:tc>
        <w:tc>
          <w:tcPr>
            <w:tcW w:w="2719" w:type="dxa"/>
            <w:shd w:val="clear" w:color="auto" w:fill="auto"/>
          </w:tcPr>
          <w:p w:rsidR="00B1617E" w:rsidRDefault="00B1617E" w:rsidP="00627CE4">
            <w:pPr>
              <w:spacing w:after="0"/>
              <w:ind w:left="0"/>
              <w:rPr>
                <w:szCs w:val="20"/>
              </w:rPr>
            </w:pPr>
            <w:r>
              <w:rPr>
                <w:szCs w:val="20"/>
              </w:rPr>
              <w:t>Storage blob</w:t>
            </w:r>
          </w:p>
        </w:tc>
        <w:tc>
          <w:tcPr>
            <w:tcW w:w="3486" w:type="dxa"/>
          </w:tcPr>
          <w:p w:rsidR="00B1617E" w:rsidRDefault="00B1617E" w:rsidP="00627CE4">
            <w:pPr>
              <w:spacing w:after="0"/>
              <w:ind w:left="0"/>
              <w:rPr>
                <w:szCs w:val="20"/>
              </w:rPr>
            </w:pPr>
            <w:r>
              <w:rPr>
                <w:szCs w:val="20"/>
              </w:rPr>
              <w:t>SQL database SharePoint</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39</w:t>
      </w:r>
      <w:r w:rsidRPr="005207C1">
        <w:rPr>
          <w:b/>
        </w:rPr>
        <w:fldChar w:fldCharType="end"/>
      </w:r>
      <w:r w:rsidRPr="005207C1">
        <w:rPr>
          <w:b/>
        </w:rPr>
        <w:t xml:space="preserve"> </w:t>
      </w:r>
      <w:r>
        <w:rPr>
          <w:b/>
        </w:rPr>
        <w:t>DAP resources – development</w:t>
      </w:r>
    </w:p>
    <w:p w:rsidR="005812B1" w:rsidRDefault="005812B1" w:rsidP="005812B1"/>
    <w:p w:rsidR="005812B1" w:rsidRPr="00062666" w:rsidRDefault="00A873CF" w:rsidP="005812B1">
      <w:r>
        <w:rPr>
          <w:noProof/>
          <w:lang w:val="en-AU" w:eastAsia="en-AU"/>
        </w:rPr>
        <w:drawing>
          <wp:inline distT="0" distB="0" distL="0" distR="0" wp14:anchorId="0D2F50DE" wp14:editId="6B3E0773">
            <wp:extent cx="5943600" cy="508889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5088890"/>
                    </a:xfrm>
                    <a:prstGeom prst="rect">
                      <a:avLst/>
                    </a:prstGeom>
                  </pic:spPr>
                </pic:pic>
              </a:graphicData>
            </a:graphic>
          </wp:inline>
        </w:drawing>
      </w:r>
    </w:p>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40</w:t>
      </w:r>
      <w:r w:rsidRPr="005207C1">
        <w:rPr>
          <w:b/>
        </w:rPr>
        <w:fldChar w:fldCharType="end"/>
      </w:r>
      <w:r w:rsidRPr="005207C1">
        <w:rPr>
          <w:b/>
        </w:rPr>
        <w:t xml:space="preserve"> </w:t>
      </w:r>
      <w:r>
        <w:rPr>
          <w:b/>
        </w:rPr>
        <w:t>DAP resource overview – development</w:t>
      </w:r>
    </w:p>
    <w:p w:rsidR="005812B1" w:rsidRDefault="005812B1" w:rsidP="005812B1"/>
    <w:p w:rsidR="00B1617E" w:rsidRDefault="00B1617E" w:rsidP="005812B1"/>
    <w:p w:rsidR="00B1617E" w:rsidRDefault="00B1617E" w:rsidP="005812B1"/>
    <w:p w:rsidR="005812B1" w:rsidRDefault="005812B1" w:rsidP="005812B1">
      <w:pPr>
        <w:pStyle w:val="Heading4"/>
        <w:numPr>
          <w:ilvl w:val="3"/>
          <w:numId w:val="1"/>
        </w:numPr>
      </w:pPr>
      <w:r>
        <w:t>Test</w:t>
      </w:r>
    </w:p>
    <w:p w:rsidR="005812B1" w:rsidRDefault="005812B1" w:rsidP="005812B1">
      <w:r>
        <w:t>The list of assigned resources for test is as follows.</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4"/>
        <w:gridCol w:w="1675"/>
        <w:gridCol w:w="2577"/>
        <w:gridCol w:w="3628"/>
      </w:tblGrid>
      <w:tr w:rsidR="005812B1" w:rsidRPr="00B258C1" w:rsidTr="004F2019">
        <w:trPr>
          <w:cantSplit/>
          <w:tblHeader/>
        </w:trPr>
        <w:tc>
          <w:tcPr>
            <w:tcW w:w="2244" w:type="dxa"/>
            <w:shd w:val="clear" w:color="auto" w:fill="404040"/>
          </w:tcPr>
          <w:p w:rsidR="005812B1" w:rsidRDefault="005812B1" w:rsidP="004F2019">
            <w:pPr>
              <w:spacing w:after="0"/>
              <w:ind w:left="0"/>
              <w:jc w:val="center"/>
              <w:rPr>
                <w:color w:val="FFFFFF"/>
                <w:szCs w:val="20"/>
              </w:rPr>
            </w:pPr>
            <w:r>
              <w:rPr>
                <w:color w:val="FFFFFF"/>
                <w:szCs w:val="20"/>
              </w:rPr>
              <w:t>Azure Service</w:t>
            </w:r>
          </w:p>
        </w:tc>
        <w:tc>
          <w:tcPr>
            <w:tcW w:w="1675" w:type="dxa"/>
            <w:shd w:val="clear" w:color="auto" w:fill="404040"/>
          </w:tcPr>
          <w:p w:rsidR="005812B1" w:rsidRDefault="005812B1" w:rsidP="004F2019">
            <w:pPr>
              <w:spacing w:after="0"/>
              <w:ind w:left="0"/>
              <w:rPr>
                <w:color w:val="FFFFFF"/>
                <w:szCs w:val="20"/>
              </w:rPr>
            </w:pPr>
            <w:r>
              <w:rPr>
                <w:color w:val="FFFFFF"/>
                <w:szCs w:val="20"/>
              </w:rPr>
              <w:t>DAP Service</w:t>
            </w:r>
          </w:p>
        </w:tc>
        <w:tc>
          <w:tcPr>
            <w:tcW w:w="2577" w:type="dxa"/>
            <w:shd w:val="clear" w:color="auto" w:fill="404040"/>
          </w:tcPr>
          <w:p w:rsidR="005812B1" w:rsidRPr="00B258C1" w:rsidRDefault="005812B1" w:rsidP="004F2019">
            <w:pPr>
              <w:spacing w:after="0"/>
              <w:ind w:left="0"/>
              <w:rPr>
                <w:color w:val="FFFFFF"/>
                <w:szCs w:val="20"/>
              </w:rPr>
            </w:pPr>
            <w:r>
              <w:rPr>
                <w:color w:val="FFFFFF"/>
                <w:szCs w:val="20"/>
              </w:rPr>
              <w:t>Resource</w:t>
            </w:r>
          </w:p>
        </w:tc>
        <w:tc>
          <w:tcPr>
            <w:tcW w:w="3628" w:type="dxa"/>
            <w:shd w:val="clear" w:color="auto" w:fill="404040"/>
          </w:tcPr>
          <w:p w:rsidR="005812B1" w:rsidRDefault="005812B1" w:rsidP="004F2019">
            <w:pPr>
              <w:spacing w:after="0"/>
              <w:ind w:left="0"/>
              <w:rPr>
                <w:color w:val="FFFFFF"/>
                <w:szCs w:val="20"/>
              </w:rPr>
            </w:pPr>
            <w:r>
              <w:rPr>
                <w:color w:val="FFFFFF"/>
                <w:szCs w:val="20"/>
              </w:rPr>
              <w:t>Description</w:t>
            </w:r>
          </w:p>
        </w:tc>
      </w:tr>
      <w:tr w:rsidR="005812B1" w:rsidRPr="00F57612" w:rsidTr="004F2019">
        <w:trPr>
          <w:cantSplit/>
        </w:trPr>
        <w:tc>
          <w:tcPr>
            <w:tcW w:w="2244" w:type="dxa"/>
          </w:tcPr>
          <w:p w:rsidR="005812B1" w:rsidRPr="00F57612" w:rsidRDefault="005812B1" w:rsidP="004F2019">
            <w:pPr>
              <w:spacing w:after="0"/>
              <w:ind w:left="0"/>
              <w:rPr>
                <w:szCs w:val="20"/>
              </w:rPr>
            </w:pPr>
            <w:r>
              <w:rPr>
                <w:szCs w:val="20"/>
              </w:rPr>
              <w:t>Azure Support Services</w:t>
            </w:r>
          </w:p>
        </w:tc>
        <w:tc>
          <w:tcPr>
            <w:tcW w:w="1675" w:type="dxa"/>
          </w:tcPr>
          <w:p w:rsidR="005812B1" w:rsidRDefault="005812B1" w:rsidP="004F2019">
            <w:pPr>
              <w:spacing w:after="0"/>
              <w:ind w:left="0"/>
              <w:rPr>
                <w:szCs w:val="20"/>
              </w:rPr>
            </w:pPr>
            <w:r>
              <w:rPr>
                <w:szCs w:val="20"/>
              </w:rPr>
              <w:t>Authentication</w:t>
            </w:r>
          </w:p>
        </w:tc>
        <w:tc>
          <w:tcPr>
            <w:tcW w:w="2577" w:type="dxa"/>
            <w:shd w:val="clear" w:color="auto" w:fill="auto"/>
          </w:tcPr>
          <w:p w:rsidR="005812B1" w:rsidRPr="00F57612" w:rsidRDefault="005812B1" w:rsidP="004F2019">
            <w:pPr>
              <w:spacing w:after="0"/>
              <w:ind w:left="0"/>
              <w:rPr>
                <w:szCs w:val="20"/>
              </w:rPr>
            </w:pPr>
            <w:r>
              <w:rPr>
                <w:szCs w:val="20"/>
              </w:rPr>
              <w:t>Azure Active Directory</w:t>
            </w:r>
          </w:p>
        </w:tc>
        <w:tc>
          <w:tcPr>
            <w:tcW w:w="3628" w:type="dxa"/>
          </w:tcPr>
          <w:p w:rsidR="005812B1" w:rsidRDefault="005812B1" w:rsidP="004F2019">
            <w:pPr>
              <w:spacing w:after="0"/>
              <w:ind w:left="0"/>
              <w:rPr>
                <w:szCs w:val="20"/>
              </w:rPr>
            </w:pPr>
            <w:r>
              <w:rPr>
                <w:szCs w:val="20"/>
              </w:rPr>
              <w:t>PTV user authentication</w:t>
            </w:r>
          </w:p>
        </w:tc>
      </w:tr>
      <w:tr w:rsidR="005812B1" w:rsidRPr="00F57612" w:rsidTr="004F2019">
        <w:trPr>
          <w:cantSplit/>
        </w:trPr>
        <w:tc>
          <w:tcPr>
            <w:tcW w:w="2244" w:type="dxa"/>
            <w:vMerge w:val="restart"/>
          </w:tcPr>
          <w:p w:rsidR="005812B1" w:rsidRPr="00F57612" w:rsidRDefault="005812B1" w:rsidP="004F2019">
            <w:pPr>
              <w:spacing w:after="0"/>
              <w:ind w:left="0"/>
              <w:rPr>
                <w:szCs w:val="20"/>
              </w:rPr>
            </w:pPr>
            <w:r>
              <w:rPr>
                <w:szCs w:val="20"/>
              </w:rPr>
              <w:t>Azure PaaS</w:t>
            </w:r>
          </w:p>
        </w:tc>
        <w:tc>
          <w:tcPr>
            <w:tcW w:w="1675" w:type="dxa"/>
            <w:vMerge w:val="restart"/>
          </w:tcPr>
          <w:p w:rsidR="005812B1" w:rsidRDefault="005812B1" w:rsidP="004F2019">
            <w:pPr>
              <w:spacing w:after="0"/>
              <w:ind w:left="0"/>
              <w:rPr>
                <w:szCs w:val="20"/>
              </w:rPr>
            </w:pPr>
          </w:p>
        </w:tc>
        <w:tc>
          <w:tcPr>
            <w:tcW w:w="2577" w:type="dxa"/>
            <w:shd w:val="clear" w:color="auto" w:fill="auto"/>
          </w:tcPr>
          <w:p w:rsidR="005812B1" w:rsidRPr="00F57612" w:rsidRDefault="005812B1" w:rsidP="004F2019">
            <w:pPr>
              <w:spacing w:after="0"/>
              <w:ind w:left="0"/>
              <w:rPr>
                <w:szCs w:val="20"/>
              </w:rPr>
            </w:pPr>
          </w:p>
        </w:tc>
        <w:tc>
          <w:tcPr>
            <w:tcW w:w="3628" w:type="dxa"/>
          </w:tcPr>
          <w:p w:rsidR="005812B1" w:rsidRDefault="005812B1" w:rsidP="004F2019">
            <w:pPr>
              <w:spacing w:after="0"/>
              <w:ind w:left="0"/>
              <w:rPr>
                <w:szCs w:val="20"/>
              </w:rPr>
            </w:pP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p>
        </w:tc>
        <w:tc>
          <w:tcPr>
            <w:tcW w:w="3628" w:type="dxa"/>
          </w:tcPr>
          <w:p w:rsidR="005812B1" w:rsidRDefault="005812B1" w:rsidP="004F2019">
            <w:pPr>
              <w:spacing w:after="0"/>
              <w:ind w:left="0"/>
              <w:rPr>
                <w:szCs w:val="20"/>
              </w:rPr>
            </w:pP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val="restart"/>
          </w:tcPr>
          <w:p w:rsidR="005812B1" w:rsidRDefault="005812B1" w:rsidP="004F2019">
            <w:pPr>
              <w:spacing w:after="0"/>
              <w:ind w:left="0"/>
              <w:rPr>
                <w:szCs w:val="20"/>
              </w:rPr>
            </w:pPr>
            <w:r>
              <w:rPr>
                <w:szCs w:val="20"/>
              </w:rPr>
              <w:t>Data Processing</w:t>
            </w:r>
          </w:p>
        </w:tc>
        <w:tc>
          <w:tcPr>
            <w:tcW w:w="2577" w:type="dxa"/>
            <w:shd w:val="clear" w:color="auto" w:fill="auto"/>
          </w:tcPr>
          <w:p w:rsidR="005812B1" w:rsidRPr="00F57612" w:rsidRDefault="005812B1" w:rsidP="004F2019">
            <w:pPr>
              <w:spacing w:after="0"/>
              <w:ind w:left="0"/>
              <w:rPr>
                <w:szCs w:val="20"/>
              </w:rPr>
            </w:pPr>
            <w:r>
              <w:rPr>
                <w:szCs w:val="20"/>
              </w:rPr>
              <w:t>HD Insight cluster – 4 nodes</w:t>
            </w:r>
          </w:p>
        </w:tc>
        <w:tc>
          <w:tcPr>
            <w:tcW w:w="3628" w:type="dxa"/>
          </w:tcPr>
          <w:p w:rsidR="005812B1" w:rsidRDefault="005812B1" w:rsidP="004F2019">
            <w:pPr>
              <w:spacing w:after="0"/>
              <w:ind w:left="0"/>
              <w:rPr>
                <w:szCs w:val="20"/>
              </w:rPr>
            </w:pPr>
            <w:r>
              <w:rPr>
                <w:szCs w:val="20"/>
              </w:rPr>
              <w:t>HD Insight</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Azure SQL</w:t>
            </w:r>
          </w:p>
        </w:tc>
        <w:tc>
          <w:tcPr>
            <w:tcW w:w="3628" w:type="dxa"/>
          </w:tcPr>
          <w:p w:rsidR="005812B1" w:rsidRDefault="005812B1" w:rsidP="004F2019">
            <w:pPr>
              <w:spacing w:after="0"/>
              <w:ind w:left="0"/>
              <w:rPr>
                <w:szCs w:val="20"/>
              </w:rPr>
            </w:pPr>
            <w:r>
              <w:rPr>
                <w:szCs w:val="20"/>
              </w:rPr>
              <w:t>Data warehouse database</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Cloud service</w:t>
            </w:r>
          </w:p>
        </w:tc>
        <w:tc>
          <w:tcPr>
            <w:tcW w:w="3628" w:type="dxa"/>
          </w:tcPr>
          <w:p w:rsidR="005812B1" w:rsidRDefault="005812B1" w:rsidP="004F2019">
            <w:pPr>
              <w:spacing w:after="0"/>
              <w:ind w:left="0"/>
              <w:rPr>
                <w:szCs w:val="20"/>
              </w:rPr>
            </w:pPr>
            <w:r>
              <w:rPr>
                <w:szCs w:val="20"/>
              </w:rPr>
              <w:t>FTPS data transfer NLB</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tcPr>
          <w:p w:rsidR="005812B1" w:rsidRDefault="005812B1" w:rsidP="004F2019">
            <w:pPr>
              <w:spacing w:after="0"/>
              <w:ind w:left="0"/>
              <w:rPr>
                <w:szCs w:val="20"/>
              </w:rPr>
            </w:pPr>
            <w:r>
              <w:rPr>
                <w:szCs w:val="20"/>
              </w:rPr>
              <w:t>SharePoint</w:t>
            </w:r>
          </w:p>
        </w:tc>
        <w:tc>
          <w:tcPr>
            <w:tcW w:w="2577" w:type="dxa"/>
            <w:shd w:val="clear" w:color="auto" w:fill="auto"/>
          </w:tcPr>
          <w:p w:rsidR="005812B1" w:rsidRDefault="005812B1" w:rsidP="004F2019">
            <w:pPr>
              <w:spacing w:after="0"/>
              <w:ind w:left="0"/>
              <w:rPr>
                <w:szCs w:val="20"/>
              </w:rPr>
            </w:pPr>
            <w:r>
              <w:rPr>
                <w:szCs w:val="20"/>
              </w:rPr>
              <w:t>Cloud service</w:t>
            </w:r>
          </w:p>
        </w:tc>
        <w:tc>
          <w:tcPr>
            <w:tcW w:w="3628" w:type="dxa"/>
          </w:tcPr>
          <w:p w:rsidR="005812B1" w:rsidRDefault="005812B1" w:rsidP="004F2019">
            <w:pPr>
              <w:spacing w:after="0"/>
              <w:ind w:left="0"/>
              <w:rPr>
                <w:szCs w:val="20"/>
              </w:rPr>
            </w:pPr>
            <w:r>
              <w:rPr>
                <w:szCs w:val="20"/>
              </w:rPr>
              <w:t>SharePoint web NLB</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tcPr>
          <w:p w:rsidR="005812B1" w:rsidRDefault="005812B1" w:rsidP="004F2019">
            <w:pPr>
              <w:spacing w:after="0"/>
              <w:ind w:left="0"/>
              <w:rPr>
                <w:szCs w:val="20"/>
              </w:rPr>
            </w:pPr>
            <w:r>
              <w:rPr>
                <w:szCs w:val="20"/>
              </w:rPr>
              <w:t>Management</w:t>
            </w:r>
          </w:p>
        </w:tc>
        <w:tc>
          <w:tcPr>
            <w:tcW w:w="2577" w:type="dxa"/>
            <w:shd w:val="clear" w:color="auto" w:fill="auto"/>
          </w:tcPr>
          <w:p w:rsidR="005812B1" w:rsidRPr="00320906" w:rsidRDefault="005812B1" w:rsidP="004F2019">
            <w:pPr>
              <w:spacing w:after="0"/>
              <w:ind w:left="0"/>
              <w:rPr>
                <w:i/>
                <w:szCs w:val="20"/>
              </w:rPr>
            </w:pPr>
            <w:r w:rsidRPr="00320906">
              <w:rPr>
                <w:i/>
                <w:szCs w:val="20"/>
              </w:rPr>
              <w:t>None</w:t>
            </w:r>
          </w:p>
        </w:tc>
        <w:tc>
          <w:tcPr>
            <w:tcW w:w="3628" w:type="dxa"/>
          </w:tcPr>
          <w:p w:rsidR="005812B1" w:rsidRPr="00320906" w:rsidRDefault="005812B1" w:rsidP="004F2019">
            <w:pPr>
              <w:spacing w:after="0"/>
              <w:ind w:left="0"/>
              <w:rPr>
                <w:i/>
                <w:szCs w:val="20"/>
              </w:rPr>
            </w:pPr>
            <w:r w:rsidRPr="00320906">
              <w:rPr>
                <w:i/>
                <w:szCs w:val="20"/>
              </w:rPr>
              <w:t>Shared from production</w:t>
            </w:r>
          </w:p>
        </w:tc>
      </w:tr>
      <w:tr w:rsidR="005812B1" w:rsidRPr="00F57612" w:rsidTr="004F2019">
        <w:trPr>
          <w:cantSplit/>
        </w:trPr>
        <w:tc>
          <w:tcPr>
            <w:tcW w:w="2244" w:type="dxa"/>
            <w:vMerge w:val="restart"/>
          </w:tcPr>
          <w:p w:rsidR="005812B1" w:rsidRDefault="005812B1" w:rsidP="004F2019">
            <w:pPr>
              <w:spacing w:after="0"/>
              <w:ind w:left="0"/>
              <w:rPr>
                <w:szCs w:val="20"/>
              </w:rPr>
            </w:pPr>
            <w:r>
              <w:rPr>
                <w:szCs w:val="20"/>
              </w:rPr>
              <w:t>Azure VMs</w:t>
            </w:r>
          </w:p>
        </w:tc>
        <w:tc>
          <w:tcPr>
            <w:tcW w:w="1675" w:type="dxa"/>
            <w:vMerge w:val="restart"/>
          </w:tcPr>
          <w:p w:rsidR="005812B1" w:rsidRDefault="005812B1" w:rsidP="004F2019">
            <w:pPr>
              <w:spacing w:after="0"/>
              <w:ind w:left="0"/>
              <w:rPr>
                <w:szCs w:val="20"/>
              </w:rPr>
            </w:pPr>
            <w:r>
              <w:rPr>
                <w:szCs w:val="20"/>
              </w:rPr>
              <w:t>ADA</w:t>
            </w:r>
          </w:p>
        </w:tc>
        <w:tc>
          <w:tcPr>
            <w:tcW w:w="2577" w:type="dxa"/>
            <w:shd w:val="clear" w:color="auto" w:fill="auto"/>
          </w:tcPr>
          <w:p w:rsidR="005812B1" w:rsidRDefault="005812B1" w:rsidP="004F2019">
            <w:pPr>
              <w:spacing w:after="0"/>
              <w:ind w:left="0"/>
              <w:rPr>
                <w:szCs w:val="20"/>
              </w:rPr>
            </w:pPr>
            <w:r>
              <w:rPr>
                <w:szCs w:val="20"/>
              </w:rPr>
              <w:t>A3 VM x 2</w:t>
            </w:r>
          </w:p>
        </w:tc>
        <w:tc>
          <w:tcPr>
            <w:tcW w:w="3628" w:type="dxa"/>
          </w:tcPr>
          <w:p w:rsidR="005812B1" w:rsidRDefault="005812B1" w:rsidP="004F2019">
            <w:pPr>
              <w:spacing w:after="0"/>
              <w:ind w:left="0"/>
              <w:rPr>
                <w:szCs w:val="20"/>
              </w:rPr>
            </w:pPr>
            <w:r>
              <w:rPr>
                <w:szCs w:val="20"/>
              </w:rPr>
              <w:t>Custom Analytics/RDS host</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D3 VM x 2</w:t>
            </w:r>
          </w:p>
        </w:tc>
        <w:tc>
          <w:tcPr>
            <w:tcW w:w="3628" w:type="dxa"/>
          </w:tcPr>
          <w:p w:rsidR="005812B1" w:rsidRDefault="005812B1" w:rsidP="004F2019">
            <w:pPr>
              <w:spacing w:after="0"/>
              <w:ind w:left="0"/>
              <w:rPr>
                <w:szCs w:val="20"/>
              </w:rPr>
            </w:pPr>
            <w:r>
              <w:rPr>
                <w:szCs w:val="20"/>
              </w:rPr>
              <w:t>Custom Analytics/RDS host</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A3 VM</w:t>
            </w:r>
          </w:p>
        </w:tc>
        <w:tc>
          <w:tcPr>
            <w:tcW w:w="3628" w:type="dxa"/>
          </w:tcPr>
          <w:p w:rsidR="005812B1" w:rsidRDefault="005812B1" w:rsidP="004F2019">
            <w:pPr>
              <w:spacing w:after="0"/>
              <w:ind w:left="0"/>
              <w:rPr>
                <w:szCs w:val="20"/>
              </w:rPr>
            </w:pPr>
            <w:r>
              <w:rPr>
                <w:szCs w:val="20"/>
              </w:rPr>
              <w:t>SQL server SSAS</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val="restart"/>
          </w:tcPr>
          <w:p w:rsidR="005812B1" w:rsidRDefault="005812B1" w:rsidP="004F2019">
            <w:pPr>
              <w:spacing w:after="0"/>
              <w:ind w:left="0"/>
              <w:rPr>
                <w:szCs w:val="20"/>
              </w:rPr>
            </w:pPr>
            <w:r>
              <w:rPr>
                <w:szCs w:val="20"/>
              </w:rPr>
              <w:t>Data Processing</w:t>
            </w:r>
          </w:p>
        </w:tc>
        <w:tc>
          <w:tcPr>
            <w:tcW w:w="2577" w:type="dxa"/>
            <w:shd w:val="clear" w:color="auto" w:fill="auto"/>
          </w:tcPr>
          <w:p w:rsidR="005812B1" w:rsidRPr="00F57612" w:rsidRDefault="005812B1" w:rsidP="004F2019">
            <w:pPr>
              <w:spacing w:after="0"/>
              <w:ind w:left="0"/>
              <w:rPr>
                <w:szCs w:val="20"/>
              </w:rPr>
            </w:pPr>
            <w:r>
              <w:rPr>
                <w:szCs w:val="20"/>
              </w:rPr>
              <w:t>A2 VM</w:t>
            </w:r>
          </w:p>
        </w:tc>
        <w:tc>
          <w:tcPr>
            <w:tcW w:w="3628" w:type="dxa"/>
          </w:tcPr>
          <w:p w:rsidR="005812B1" w:rsidRPr="00F57612" w:rsidRDefault="005812B1" w:rsidP="004F2019">
            <w:pPr>
              <w:spacing w:after="0"/>
              <w:ind w:left="0"/>
              <w:rPr>
                <w:szCs w:val="20"/>
              </w:rPr>
            </w:pPr>
            <w:r>
              <w:rPr>
                <w:szCs w:val="20"/>
              </w:rPr>
              <w:t>FTPS server</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A2 VM</w:t>
            </w:r>
          </w:p>
        </w:tc>
        <w:tc>
          <w:tcPr>
            <w:tcW w:w="3628" w:type="dxa"/>
          </w:tcPr>
          <w:p w:rsidR="005812B1" w:rsidRDefault="005812B1" w:rsidP="004F2019">
            <w:pPr>
              <w:spacing w:after="0"/>
              <w:ind w:left="0"/>
              <w:rPr>
                <w:szCs w:val="20"/>
              </w:rPr>
            </w:pPr>
            <w:r>
              <w:rPr>
                <w:szCs w:val="20"/>
              </w:rPr>
              <w:t>SQL server SSIS</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A3 VM</w:t>
            </w:r>
          </w:p>
        </w:tc>
        <w:tc>
          <w:tcPr>
            <w:tcW w:w="3628" w:type="dxa"/>
          </w:tcPr>
          <w:p w:rsidR="005812B1" w:rsidRDefault="005812B1" w:rsidP="004F2019">
            <w:pPr>
              <w:spacing w:after="0"/>
              <w:ind w:left="0"/>
              <w:rPr>
                <w:szCs w:val="20"/>
              </w:rPr>
            </w:pPr>
            <w:r>
              <w:rPr>
                <w:szCs w:val="20"/>
              </w:rPr>
              <w:t>SQL server SSAS</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val="restart"/>
          </w:tcPr>
          <w:p w:rsidR="005812B1" w:rsidRDefault="005812B1" w:rsidP="004F2019">
            <w:pPr>
              <w:spacing w:after="0"/>
              <w:ind w:left="0"/>
              <w:rPr>
                <w:szCs w:val="20"/>
              </w:rPr>
            </w:pPr>
            <w:r>
              <w:rPr>
                <w:szCs w:val="20"/>
              </w:rPr>
              <w:t>SharePoint</w:t>
            </w:r>
          </w:p>
        </w:tc>
        <w:tc>
          <w:tcPr>
            <w:tcW w:w="2577" w:type="dxa"/>
            <w:shd w:val="clear" w:color="auto" w:fill="auto"/>
          </w:tcPr>
          <w:p w:rsidR="005812B1" w:rsidRPr="00F57612" w:rsidRDefault="005812B1" w:rsidP="004F2019">
            <w:pPr>
              <w:spacing w:after="0"/>
              <w:ind w:left="0"/>
              <w:rPr>
                <w:szCs w:val="20"/>
              </w:rPr>
            </w:pPr>
            <w:r>
              <w:rPr>
                <w:szCs w:val="20"/>
              </w:rPr>
              <w:t>A3 VM x 2</w:t>
            </w:r>
          </w:p>
        </w:tc>
        <w:tc>
          <w:tcPr>
            <w:tcW w:w="3628" w:type="dxa"/>
          </w:tcPr>
          <w:p w:rsidR="005812B1" w:rsidRDefault="005812B1" w:rsidP="004F2019">
            <w:pPr>
              <w:spacing w:after="0"/>
              <w:ind w:left="0"/>
              <w:rPr>
                <w:szCs w:val="20"/>
              </w:rPr>
            </w:pPr>
            <w:r>
              <w:rPr>
                <w:szCs w:val="20"/>
              </w:rPr>
              <w:t>SharePoint web</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Pr="00F57612" w:rsidRDefault="005812B1" w:rsidP="004F2019">
            <w:pPr>
              <w:spacing w:after="0"/>
              <w:ind w:left="0"/>
              <w:rPr>
                <w:szCs w:val="20"/>
              </w:rPr>
            </w:pPr>
            <w:r>
              <w:rPr>
                <w:szCs w:val="20"/>
              </w:rPr>
              <w:t>A4 VM x 2</w:t>
            </w:r>
          </w:p>
        </w:tc>
        <w:tc>
          <w:tcPr>
            <w:tcW w:w="3628" w:type="dxa"/>
          </w:tcPr>
          <w:p w:rsidR="005812B1" w:rsidRDefault="005812B1" w:rsidP="004F2019">
            <w:pPr>
              <w:spacing w:after="0"/>
              <w:ind w:left="0"/>
              <w:rPr>
                <w:szCs w:val="20"/>
              </w:rPr>
            </w:pPr>
            <w:r>
              <w:rPr>
                <w:szCs w:val="20"/>
              </w:rPr>
              <w:t>SharePoint app</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Pr="00F57612" w:rsidRDefault="005812B1" w:rsidP="004F2019">
            <w:pPr>
              <w:spacing w:after="0"/>
              <w:ind w:left="0"/>
              <w:rPr>
                <w:szCs w:val="20"/>
              </w:rPr>
            </w:pPr>
            <w:r>
              <w:rPr>
                <w:szCs w:val="20"/>
              </w:rPr>
              <w:t>D12 VM x 2</w:t>
            </w:r>
          </w:p>
        </w:tc>
        <w:tc>
          <w:tcPr>
            <w:tcW w:w="3628" w:type="dxa"/>
          </w:tcPr>
          <w:p w:rsidR="005812B1" w:rsidRDefault="005812B1" w:rsidP="004F2019">
            <w:pPr>
              <w:spacing w:after="0"/>
              <w:ind w:left="0"/>
              <w:rPr>
                <w:szCs w:val="20"/>
              </w:rPr>
            </w:pPr>
            <w:r>
              <w:rPr>
                <w:szCs w:val="20"/>
              </w:rPr>
              <w:t>SharePoint database (SQL server cluster)</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tcPr>
          <w:p w:rsidR="005812B1" w:rsidRDefault="005812B1" w:rsidP="004F2019">
            <w:pPr>
              <w:spacing w:after="0"/>
              <w:ind w:left="0"/>
              <w:rPr>
                <w:szCs w:val="20"/>
              </w:rPr>
            </w:pPr>
            <w:r>
              <w:rPr>
                <w:szCs w:val="20"/>
              </w:rPr>
              <w:t>Management</w:t>
            </w:r>
          </w:p>
        </w:tc>
        <w:tc>
          <w:tcPr>
            <w:tcW w:w="2577" w:type="dxa"/>
            <w:shd w:val="clear" w:color="auto" w:fill="auto"/>
          </w:tcPr>
          <w:p w:rsidR="005812B1" w:rsidRPr="00320906" w:rsidRDefault="005812B1" w:rsidP="004F2019">
            <w:pPr>
              <w:spacing w:after="0"/>
              <w:ind w:left="0"/>
              <w:rPr>
                <w:i/>
                <w:szCs w:val="20"/>
              </w:rPr>
            </w:pPr>
            <w:r w:rsidRPr="00320906">
              <w:rPr>
                <w:i/>
                <w:szCs w:val="20"/>
              </w:rPr>
              <w:t>None</w:t>
            </w:r>
          </w:p>
        </w:tc>
        <w:tc>
          <w:tcPr>
            <w:tcW w:w="3628" w:type="dxa"/>
          </w:tcPr>
          <w:p w:rsidR="005812B1" w:rsidRPr="00320906" w:rsidRDefault="005812B1" w:rsidP="004F2019">
            <w:pPr>
              <w:spacing w:after="0"/>
              <w:ind w:left="0"/>
              <w:rPr>
                <w:i/>
                <w:szCs w:val="20"/>
              </w:rPr>
            </w:pPr>
            <w:r w:rsidRPr="00320906">
              <w:rPr>
                <w:i/>
                <w:szCs w:val="20"/>
              </w:rPr>
              <w:t>Shared from production</w:t>
            </w:r>
          </w:p>
        </w:tc>
      </w:tr>
      <w:tr w:rsidR="00B1617E" w:rsidRPr="00F57612" w:rsidTr="00E35280">
        <w:trPr>
          <w:cantSplit/>
          <w:trHeight w:val="130"/>
        </w:trPr>
        <w:tc>
          <w:tcPr>
            <w:tcW w:w="2244" w:type="dxa"/>
            <w:vMerge w:val="restart"/>
          </w:tcPr>
          <w:p w:rsidR="00B1617E" w:rsidRDefault="00B1617E" w:rsidP="004F2019">
            <w:pPr>
              <w:spacing w:after="0"/>
              <w:ind w:left="0"/>
              <w:rPr>
                <w:szCs w:val="20"/>
              </w:rPr>
            </w:pPr>
            <w:r>
              <w:rPr>
                <w:szCs w:val="20"/>
              </w:rPr>
              <w:t>Azure storage – LRS</w:t>
            </w:r>
          </w:p>
        </w:tc>
        <w:tc>
          <w:tcPr>
            <w:tcW w:w="7880" w:type="dxa"/>
            <w:gridSpan w:val="3"/>
          </w:tcPr>
          <w:p w:rsidR="00B1617E" w:rsidRDefault="00B1617E" w:rsidP="004F2019">
            <w:pPr>
              <w:spacing w:after="0"/>
              <w:ind w:left="0"/>
              <w:rPr>
                <w:szCs w:val="20"/>
              </w:rPr>
            </w:pPr>
          </w:p>
          <w:p w:rsidR="00B1617E" w:rsidRDefault="00B1617E" w:rsidP="004F2019">
            <w:pPr>
              <w:spacing w:after="0"/>
              <w:ind w:left="0"/>
              <w:rPr>
                <w:szCs w:val="20"/>
              </w:rPr>
            </w:pP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val="restart"/>
          </w:tcPr>
          <w:p w:rsidR="005812B1" w:rsidRDefault="005812B1" w:rsidP="004F2019">
            <w:pPr>
              <w:spacing w:after="0"/>
              <w:ind w:left="0"/>
              <w:rPr>
                <w:szCs w:val="20"/>
              </w:rPr>
            </w:pPr>
            <w:r>
              <w:rPr>
                <w:szCs w:val="20"/>
              </w:rPr>
              <w:t>Data Processing</w:t>
            </w:r>
          </w:p>
        </w:tc>
        <w:tc>
          <w:tcPr>
            <w:tcW w:w="2577" w:type="dxa"/>
            <w:shd w:val="clear" w:color="auto" w:fill="auto"/>
          </w:tcPr>
          <w:p w:rsidR="005812B1" w:rsidRDefault="005812B1" w:rsidP="004F2019">
            <w:pPr>
              <w:spacing w:after="0"/>
              <w:ind w:left="0"/>
              <w:rPr>
                <w:szCs w:val="20"/>
              </w:rPr>
            </w:pPr>
            <w:r>
              <w:rPr>
                <w:szCs w:val="20"/>
              </w:rPr>
              <w:t>Storage blob</w:t>
            </w:r>
          </w:p>
        </w:tc>
        <w:tc>
          <w:tcPr>
            <w:tcW w:w="3628" w:type="dxa"/>
          </w:tcPr>
          <w:p w:rsidR="005812B1" w:rsidRDefault="005812B1" w:rsidP="004F2019">
            <w:pPr>
              <w:spacing w:after="0"/>
              <w:ind w:left="0"/>
              <w:rPr>
                <w:szCs w:val="20"/>
              </w:rPr>
            </w:pPr>
            <w:r>
              <w:rPr>
                <w:szCs w:val="20"/>
              </w:rPr>
              <w:t>SQL data warehouse</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Storage blob</w:t>
            </w:r>
          </w:p>
        </w:tc>
        <w:tc>
          <w:tcPr>
            <w:tcW w:w="3628" w:type="dxa"/>
          </w:tcPr>
          <w:p w:rsidR="005812B1" w:rsidRDefault="005812B1" w:rsidP="004F2019">
            <w:pPr>
              <w:spacing w:after="0"/>
              <w:ind w:left="0"/>
              <w:rPr>
                <w:szCs w:val="20"/>
              </w:rPr>
            </w:pPr>
            <w:r>
              <w:rPr>
                <w:szCs w:val="20"/>
              </w:rPr>
              <w:t>HD Insight HDFS</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Storage blob</w:t>
            </w:r>
          </w:p>
        </w:tc>
        <w:tc>
          <w:tcPr>
            <w:tcW w:w="3628" w:type="dxa"/>
          </w:tcPr>
          <w:p w:rsidR="005812B1" w:rsidRDefault="005812B1" w:rsidP="004F2019">
            <w:pPr>
              <w:spacing w:after="0"/>
              <w:ind w:left="0"/>
              <w:rPr>
                <w:szCs w:val="20"/>
              </w:rPr>
            </w:pPr>
            <w:r>
              <w:rPr>
                <w:szCs w:val="20"/>
              </w:rPr>
              <w:t>VM VHDs</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Azure Files</w:t>
            </w:r>
          </w:p>
        </w:tc>
        <w:tc>
          <w:tcPr>
            <w:tcW w:w="3628" w:type="dxa"/>
          </w:tcPr>
          <w:p w:rsidR="005812B1" w:rsidRDefault="005812B1" w:rsidP="004F2019">
            <w:pPr>
              <w:spacing w:after="0"/>
              <w:ind w:left="0"/>
              <w:rPr>
                <w:szCs w:val="20"/>
              </w:rPr>
            </w:pPr>
            <w:r>
              <w:rPr>
                <w:szCs w:val="20"/>
              </w:rPr>
              <w:t>FTP data</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Storage blob</w:t>
            </w:r>
          </w:p>
        </w:tc>
        <w:tc>
          <w:tcPr>
            <w:tcW w:w="3628" w:type="dxa"/>
          </w:tcPr>
          <w:p w:rsidR="005812B1" w:rsidRDefault="005812B1" w:rsidP="004F2019">
            <w:pPr>
              <w:spacing w:after="0"/>
              <w:ind w:left="0"/>
              <w:rPr>
                <w:szCs w:val="20"/>
              </w:rPr>
            </w:pPr>
            <w:r>
              <w:rPr>
                <w:szCs w:val="20"/>
              </w:rPr>
              <w:t>SQL SSIS</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Storage blob</w:t>
            </w:r>
          </w:p>
        </w:tc>
        <w:tc>
          <w:tcPr>
            <w:tcW w:w="3628" w:type="dxa"/>
          </w:tcPr>
          <w:p w:rsidR="005812B1" w:rsidRDefault="005812B1" w:rsidP="004F2019">
            <w:pPr>
              <w:spacing w:after="0"/>
              <w:ind w:left="0"/>
              <w:rPr>
                <w:szCs w:val="20"/>
              </w:rPr>
            </w:pPr>
            <w:r>
              <w:rPr>
                <w:szCs w:val="20"/>
              </w:rPr>
              <w:t>SQL SSAS</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val="restart"/>
          </w:tcPr>
          <w:p w:rsidR="005812B1" w:rsidRDefault="005812B1" w:rsidP="004F2019">
            <w:pPr>
              <w:spacing w:after="0"/>
              <w:ind w:left="0"/>
              <w:rPr>
                <w:szCs w:val="20"/>
              </w:rPr>
            </w:pPr>
            <w:r>
              <w:rPr>
                <w:szCs w:val="20"/>
              </w:rPr>
              <w:t>SharePoint</w:t>
            </w:r>
          </w:p>
        </w:tc>
        <w:tc>
          <w:tcPr>
            <w:tcW w:w="2577" w:type="dxa"/>
            <w:shd w:val="clear" w:color="auto" w:fill="auto"/>
          </w:tcPr>
          <w:p w:rsidR="005812B1" w:rsidRDefault="005812B1" w:rsidP="004F2019">
            <w:pPr>
              <w:spacing w:after="0"/>
              <w:ind w:left="0"/>
              <w:rPr>
                <w:szCs w:val="20"/>
              </w:rPr>
            </w:pPr>
            <w:r>
              <w:rPr>
                <w:szCs w:val="20"/>
              </w:rPr>
              <w:t>Storage blob</w:t>
            </w:r>
          </w:p>
        </w:tc>
        <w:tc>
          <w:tcPr>
            <w:tcW w:w="3628" w:type="dxa"/>
          </w:tcPr>
          <w:p w:rsidR="005812B1" w:rsidRDefault="005812B1" w:rsidP="004F2019">
            <w:pPr>
              <w:spacing w:after="0"/>
              <w:ind w:left="0"/>
              <w:rPr>
                <w:szCs w:val="20"/>
              </w:rPr>
            </w:pPr>
            <w:r>
              <w:rPr>
                <w:szCs w:val="20"/>
              </w:rPr>
              <w:t>VM VHDs</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Storage blob</w:t>
            </w:r>
          </w:p>
        </w:tc>
        <w:tc>
          <w:tcPr>
            <w:tcW w:w="3628" w:type="dxa"/>
          </w:tcPr>
          <w:p w:rsidR="005812B1" w:rsidRDefault="005812B1" w:rsidP="004F2019">
            <w:pPr>
              <w:spacing w:after="0"/>
              <w:ind w:left="0"/>
              <w:rPr>
                <w:szCs w:val="20"/>
              </w:rPr>
            </w:pPr>
            <w:r>
              <w:rPr>
                <w:szCs w:val="20"/>
              </w:rPr>
              <w:t>SQL database SharePoint</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41</w:t>
      </w:r>
      <w:r w:rsidRPr="005207C1">
        <w:rPr>
          <w:b/>
        </w:rPr>
        <w:fldChar w:fldCharType="end"/>
      </w:r>
      <w:r w:rsidRPr="005207C1">
        <w:rPr>
          <w:b/>
        </w:rPr>
        <w:t xml:space="preserve"> </w:t>
      </w:r>
      <w:r>
        <w:rPr>
          <w:b/>
        </w:rPr>
        <w:t>DAP resources – test</w:t>
      </w:r>
    </w:p>
    <w:p w:rsidR="005812B1" w:rsidRDefault="005812B1" w:rsidP="005812B1"/>
    <w:p w:rsidR="005812B1" w:rsidRPr="00062666" w:rsidRDefault="00B1617E" w:rsidP="005812B1">
      <w:r>
        <w:rPr>
          <w:noProof/>
          <w:lang w:val="en-AU" w:eastAsia="en-AU"/>
        </w:rPr>
        <w:lastRenderedPageBreak/>
        <w:drawing>
          <wp:inline distT="0" distB="0" distL="0" distR="0" wp14:anchorId="45B0A676" wp14:editId="24EED50F">
            <wp:extent cx="5943600" cy="5161915"/>
            <wp:effectExtent l="0" t="0" r="0" b="63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5161915"/>
                    </a:xfrm>
                    <a:prstGeom prst="rect">
                      <a:avLst/>
                    </a:prstGeom>
                  </pic:spPr>
                </pic:pic>
              </a:graphicData>
            </a:graphic>
          </wp:inline>
        </w:drawing>
      </w:r>
    </w:p>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42</w:t>
      </w:r>
      <w:r w:rsidRPr="005207C1">
        <w:rPr>
          <w:b/>
        </w:rPr>
        <w:fldChar w:fldCharType="end"/>
      </w:r>
      <w:r w:rsidRPr="005207C1">
        <w:rPr>
          <w:b/>
        </w:rPr>
        <w:t xml:space="preserve"> </w:t>
      </w:r>
      <w:r>
        <w:rPr>
          <w:b/>
        </w:rPr>
        <w:t>DAP resource overview – test</w:t>
      </w:r>
    </w:p>
    <w:p w:rsidR="005812B1" w:rsidRDefault="005812B1" w:rsidP="005812B1"/>
    <w:p w:rsidR="005812B1" w:rsidRPr="0044107E" w:rsidRDefault="005812B1" w:rsidP="005812B1">
      <w:pPr>
        <w:pStyle w:val="Heading4"/>
        <w:numPr>
          <w:ilvl w:val="3"/>
          <w:numId w:val="1"/>
        </w:numPr>
      </w:pPr>
      <w:r>
        <w:t>Production &amp; Shared</w:t>
      </w:r>
    </w:p>
    <w:p w:rsidR="005812B1" w:rsidRDefault="005812B1" w:rsidP="005812B1">
      <w:r>
        <w:t>The list of assigned resources for production is as follows.</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1860"/>
        <w:gridCol w:w="2520"/>
        <w:gridCol w:w="3549"/>
      </w:tblGrid>
      <w:tr w:rsidR="005812B1" w:rsidRPr="00B258C1" w:rsidTr="004F2019">
        <w:trPr>
          <w:cantSplit/>
          <w:tblHeader/>
        </w:trPr>
        <w:tc>
          <w:tcPr>
            <w:tcW w:w="2191" w:type="dxa"/>
            <w:shd w:val="clear" w:color="auto" w:fill="404040"/>
          </w:tcPr>
          <w:p w:rsidR="005812B1" w:rsidRDefault="005812B1" w:rsidP="004F2019">
            <w:pPr>
              <w:spacing w:after="0"/>
              <w:ind w:left="0"/>
              <w:jc w:val="center"/>
              <w:rPr>
                <w:color w:val="FFFFFF"/>
                <w:szCs w:val="20"/>
              </w:rPr>
            </w:pPr>
            <w:r>
              <w:rPr>
                <w:color w:val="FFFFFF"/>
                <w:szCs w:val="20"/>
              </w:rPr>
              <w:t>Azure Service</w:t>
            </w:r>
          </w:p>
        </w:tc>
        <w:tc>
          <w:tcPr>
            <w:tcW w:w="1876" w:type="dxa"/>
            <w:shd w:val="clear" w:color="auto" w:fill="404040"/>
          </w:tcPr>
          <w:p w:rsidR="005812B1" w:rsidRDefault="005812B1" w:rsidP="004F2019">
            <w:pPr>
              <w:spacing w:after="0"/>
              <w:ind w:left="0"/>
              <w:rPr>
                <w:color w:val="FFFFFF"/>
                <w:szCs w:val="20"/>
              </w:rPr>
            </w:pPr>
            <w:r>
              <w:rPr>
                <w:color w:val="FFFFFF"/>
                <w:szCs w:val="20"/>
              </w:rPr>
              <w:t>DAP Service</w:t>
            </w:r>
          </w:p>
        </w:tc>
        <w:tc>
          <w:tcPr>
            <w:tcW w:w="2515" w:type="dxa"/>
            <w:shd w:val="clear" w:color="auto" w:fill="404040"/>
          </w:tcPr>
          <w:p w:rsidR="005812B1" w:rsidRPr="00B258C1" w:rsidRDefault="005812B1" w:rsidP="004F2019">
            <w:pPr>
              <w:spacing w:after="0"/>
              <w:ind w:left="0"/>
              <w:rPr>
                <w:color w:val="FFFFFF"/>
                <w:szCs w:val="20"/>
              </w:rPr>
            </w:pPr>
            <w:r>
              <w:rPr>
                <w:color w:val="FFFFFF"/>
                <w:szCs w:val="20"/>
              </w:rPr>
              <w:t>Resource</w:t>
            </w:r>
          </w:p>
        </w:tc>
        <w:tc>
          <w:tcPr>
            <w:tcW w:w="3542" w:type="dxa"/>
            <w:shd w:val="clear" w:color="auto" w:fill="404040"/>
          </w:tcPr>
          <w:p w:rsidR="005812B1" w:rsidRDefault="005812B1" w:rsidP="004F2019">
            <w:pPr>
              <w:spacing w:after="0"/>
              <w:ind w:left="0"/>
              <w:rPr>
                <w:color w:val="FFFFFF"/>
                <w:szCs w:val="20"/>
              </w:rPr>
            </w:pPr>
            <w:r>
              <w:rPr>
                <w:color w:val="FFFFFF"/>
                <w:szCs w:val="20"/>
              </w:rPr>
              <w:t>Description</w:t>
            </w:r>
          </w:p>
        </w:tc>
      </w:tr>
      <w:tr w:rsidR="005812B1" w:rsidRPr="00F57612" w:rsidTr="004F2019">
        <w:trPr>
          <w:cantSplit/>
        </w:trPr>
        <w:tc>
          <w:tcPr>
            <w:tcW w:w="2191" w:type="dxa"/>
          </w:tcPr>
          <w:p w:rsidR="005812B1" w:rsidRPr="00F57612" w:rsidRDefault="005812B1" w:rsidP="004F2019">
            <w:pPr>
              <w:spacing w:after="0"/>
              <w:ind w:left="0"/>
              <w:rPr>
                <w:szCs w:val="20"/>
              </w:rPr>
            </w:pPr>
            <w:r>
              <w:rPr>
                <w:szCs w:val="20"/>
              </w:rPr>
              <w:t>Azure Support Services</w:t>
            </w:r>
          </w:p>
        </w:tc>
        <w:tc>
          <w:tcPr>
            <w:tcW w:w="1876" w:type="dxa"/>
          </w:tcPr>
          <w:p w:rsidR="005812B1" w:rsidRDefault="005812B1" w:rsidP="004F2019">
            <w:pPr>
              <w:spacing w:after="0"/>
              <w:ind w:left="0"/>
              <w:rPr>
                <w:szCs w:val="20"/>
              </w:rPr>
            </w:pPr>
            <w:r>
              <w:rPr>
                <w:szCs w:val="20"/>
              </w:rPr>
              <w:t>Authentication</w:t>
            </w:r>
          </w:p>
        </w:tc>
        <w:tc>
          <w:tcPr>
            <w:tcW w:w="2515" w:type="dxa"/>
            <w:shd w:val="clear" w:color="auto" w:fill="auto"/>
          </w:tcPr>
          <w:p w:rsidR="005812B1" w:rsidRPr="00F57612" w:rsidRDefault="005812B1" w:rsidP="004F2019">
            <w:pPr>
              <w:spacing w:after="0"/>
              <w:ind w:left="0"/>
              <w:rPr>
                <w:szCs w:val="20"/>
              </w:rPr>
            </w:pPr>
            <w:r>
              <w:rPr>
                <w:szCs w:val="20"/>
              </w:rPr>
              <w:t>Azure Active Directory</w:t>
            </w:r>
          </w:p>
        </w:tc>
        <w:tc>
          <w:tcPr>
            <w:tcW w:w="3542" w:type="dxa"/>
          </w:tcPr>
          <w:p w:rsidR="005812B1" w:rsidRDefault="005812B1" w:rsidP="004F2019">
            <w:pPr>
              <w:spacing w:after="0"/>
              <w:ind w:left="0"/>
              <w:rPr>
                <w:szCs w:val="20"/>
              </w:rPr>
            </w:pPr>
            <w:r>
              <w:rPr>
                <w:szCs w:val="20"/>
              </w:rPr>
              <w:t>PTV user authentication</w:t>
            </w:r>
          </w:p>
        </w:tc>
      </w:tr>
      <w:tr w:rsidR="005812B1" w:rsidRPr="00F57612" w:rsidTr="004F2019">
        <w:trPr>
          <w:cantSplit/>
        </w:trPr>
        <w:tc>
          <w:tcPr>
            <w:tcW w:w="2244" w:type="dxa"/>
            <w:vMerge w:val="restart"/>
          </w:tcPr>
          <w:p w:rsidR="005812B1" w:rsidRPr="00F57612" w:rsidRDefault="005812B1" w:rsidP="004F2019">
            <w:pPr>
              <w:spacing w:after="0"/>
              <w:ind w:left="0"/>
              <w:rPr>
                <w:szCs w:val="20"/>
              </w:rPr>
            </w:pPr>
            <w:r>
              <w:rPr>
                <w:szCs w:val="20"/>
              </w:rPr>
              <w:t>Azure PaaS</w:t>
            </w:r>
          </w:p>
        </w:tc>
        <w:tc>
          <w:tcPr>
            <w:tcW w:w="1675" w:type="dxa"/>
            <w:vMerge w:val="restart"/>
          </w:tcPr>
          <w:p w:rsidR="005812B1" w:rsidRDefault="005812B1" w:rsidP="004F2019">
            <w:pPr>
              <w:spacing w:after="0"/>
              <w:ind w:left="0"/>
              <w:rPr>
                <w:szCs w:val="20"/>
              </w:rPr>
            </w:pPr>
            <w:r>
              <w:rPr>
                <w:szCs w:val="20"/>
              </w:rPr>
              <w:t>ADA</w:t>
            </w:r>
          </w:p>
        </w:tc>
        <w:tc>
          <w:tcPr>
            <w:tcW w:w="2577" w:type="dxa"/>
            <w:shd w:val="clear" w:color="auto" w:fill="auto"/>
          </w:tcPr>
          <w:p w:rsidR="005812B1" w:rsidRPr="00F57612" w:rsidRDefault="005812B1" w:rsidP="004F2019">
            <w:pPr>
              <w:spacing w:after="0"/>
              <w:ind w:left="0"/>
              <w:rPr>
                <w:szCs w:val="20"/>
              </w:rPr>
            </w:pPr>
            <w:r>
              <w:rPr>
                <w:szCs w:val="20"/>
              </w:rPr>
              <w:t>HD Insight cluster – 4 nodes</w:t>
            </w:r>
          </w:p>
        </w:tc>
        <w:tc>
          <w:tcPr>
            <w:tcW w:w="3628" w:type="dxa"/>
          </w:tcPr>
          <w:p w:rsidR="005812B1" w:rsidRDefault="005812B1" w:rsidP="004F2019">
            <w:pPr>
              <w:spacing w:after="0"/>
              <w:ind w:left="0"/>
              <w:rPr>
                <w:szCs w:val="20"/>
              </w:rPr>
            </w:pPr>
            <w:r>
              <w:rPr>
                <w:szCs w:val="20"/>
              </w:rPr>
              <w:t>HD Insight</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Azure SQL</w:t>
            </w:r>
          </w:p>
        </w:tc>
        <w:tc>
          <w:tcPr>
            <w:tcW w:w="3628" w:type="dxa"/>
          </w:tcPr>
          <w:p w:rsidR="005812B1" w:rsidRDefault="005812B1" w:rsidP="004F2019">
            <w:pPr>
              <w:spacing w:after="0"/>
              <w:ind w:left="0"/>
              <w:rPr>
                <w:szCs w:val="20"/>
              </w:rPr>
            </w:pPr>
            <w:r>
              <w:rPr>
                <w:szCs w:val="20"/>
              </w:rPr>
              <w:t>ADA sandpit</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Machine Learning</w:t>
            </w:r>
          </w:p>
        </w:tc>
        <w:tc>
          <w:tcPr>
            <w:tcW w:w="3628" w:type="dxa"/>
          </w:tcPr>
          <w:p w:rsidR="005812B1" w:rsidRDefault="005812B1" w:rsidP="004F2019">
            <w:pPr>
              <w:spacing w:after="0"/>
              <w:ind w:left="0"/>
              <w:rPr>
                <w:szCs w:val="20"/>
              </w:rPr>
            </w:pPr>
            <w:r>
              <w:rPr>
                <w:szCs w:val="20"/>
              </w:rPr>
              <w:t>Machine Learning</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val="restart"/>
          </w:tcPr>
          <w:p w:rsidR="005812B1" w:rsidRDefault="005812B1" w:rsidP="004F2019">
            <w:pPr>
              <w:spacing w:after="0"/>
              <w:ind w:left="0"/>
              <w:rPr>
                <w:szCs w:val="20"/>
              </w:rPr>
            </w:pPr>
            <w:r>
              <w:rPr>
                <w:szCs w:val="20"/>
              </w:rPr>
              <w:t>Data Processing</w:t>
            </w:r>
          </w:p>
        </w:tc>
        <w:tc>
          <w:tcPr>
            <w:tcW w:w="2577" w:type="dxa"/>
            <w:shd w:val="clear" w:color="auto" w:fill="auto"/>
          </w:tcPr>
          <w:p w:rsidR="005812B1" w:rsidRPr="00F57612" w:rsidRDefault="005812B1" w:rsidP="004F2019">
            <w:pPr>
              <w:spacing w:after="0"/>
              <w:ind w:left="0"/>
              <w:rPr>
                <w:szCs w:val="20"/>
              </w:rPr>
            </w:pPr>
            <w:r>
              <w:rPr>
                <w:szCs w:val="20"/>
              </w:rPr>
              <w:t>HD Insight cluster – 4 nodes</w:t>
            </w:r>
          </w:p>
        </w:tc>
        <w:tc>
          <w:tcPr>
            <w:tcW w:w="3628" w:type="dxa"/>
          </w:tcPr>
          <w:p w:rsidR="005812B1" w:rsidRDefault="005812B1" w:rsidP="004F2019">
            <w:pPr>
              <w:spacing w:after="0"/>
              <w:ind w:left="0"/>
              <w:rPr>
                <w:szCs w:val="20"/>
              </w:rPr>
            </w:pPr>
            <w:r>
              <w:rPr>
                <w:szCs w:val="20"/>
              </w:rPr>
              <w:t>HD Insight</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Azure SQL</w:t>
            </w:r>
          </w:p>
        </w:tc>
        <w:tc>
          <w:tcPr>
            <w:tcW w:w="3628" w:type="dxa"/>
          </w:tcPr>
          <w:p w:rsidR="005812B1" w:rsidRDefault="005812B1" w:rsidP="004F2019">
            <w:pPr>
              <w:spacing w:after="0"/>
              <w:ind w:left="0"/>
              <w:rPr>
                <w:szCs w:val="20"/>
              </w:rPr>
            </w:pPr>
            <w:r>
              <w:rPr>
                <w:szCs w:val="20"/>
              </w:rPr>
              <w:t>Data warehouse database</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vMerge/>
          </w:tcPr>
          <w:p w:rsidR="005812B1" w:rsidRDefault="005812B1" w:rsidP="004F2019">
            <w:pPr>
              <w:spacing w:after="0"/>
              <w:ind w:left="0"/>
              <w:rPr>
                <w:szCs w:val="20"/>
              </w:rPr>
            </w:pPr>
          </w:p>
        </w:tc>
        <w:tc>
          <w:tcPr>
            <w:tcW w:w="2577" w:type="dxa"/>
            <w:shd w:val="clear" w:color="auto" w:fill="auto"/>
          </w:tcPr>
          <w:p w:rsidR="005812B1" w:rsidRDefault="005812B1" w:rsidP="004F2019">
            <w:pPr>
              <w:spacing w:after="0"/>
              <w:ind w:left="0"/>
              <w:rPr>
                <w:szCs w:val="20"/>
              </w:rPr>
            </w:pPr>
            <w:r>
              <w:rPr>
                <w:szCs w:val="20"/>
              </w:rPr>
              <w:t>Cloud service</w:t>
            </w:r>
          </w:p>
        </w:tc>
        <w:tc>
          <w:tcPr>
            <w:tcW w:w="3628" w:type="dxa"/>
          </w:tcPr>
          <w:p w:rsidR="005812B1" w:rsidRDefault="005812B1" w:rsidP="004F2019">
            <w:pPr>
              <w:spacing w:after="0"/>
              <w:ind w:left="0"/>
              <w:rPr>
                <w:szCs w:val="20"/>
              </w:rPr>
            </w:pPr>
            <w:r>
              <w:rPr>
                <w:szCs w:val="20"/>
              </w:rPr>
              <w:t>FTPS data transfer NLB</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tcPr>
          <w:p w:rsidR="005812B1" w:rsidRDefault="005812B1" w:rsidP="004F2019">
            <w:pPr>
              <w:spacing w:after="0"/>
              <w:ind w:left="0"/>
              <w:rPr>
                <w:szCs w:val="20"/>
              </w:rPr>
            </w:pPr>
            <w:r>
              <w:rPr>
                <w:szCs w:val="20"/>
              </w:rPr>
              <w:t>SharePoint</w:t>
            </w:r>
          </w:p>
        </w:tc>
        <w:tc>
          <w:tcPr>
            <w:tcW w:w="2577" w:type="dxa"/>
            <w:shd w:val="clear" w:color="auto" w:fill="auto"/>
          </w:tcPr>
          <w:p w:rsidR="005812B1" w:rsidRDefault="005812B1" w:rsidP="004F2019">
            <w:pPr>
              <w:spacing w:after="0"/>
              <w:ind w:left="0"/>
              <w:rPr>
                <w:szCs w:val="20"/>
              </w:rPr>
            </w:pPr>
            <w:r>
              <w:rPr>
                <w:szCs w:val="20"/>
              </w:rPr>
              <w:t>Cloud service</w:t>
            </w:r>
          </w:p>
        </w:tc>
        <w:tc>
          <w:tcPr>
            <w:tcW w:w="3628" w:type="dxa"/>
          </w:tcPr>
          <w:p w:rsidR="005812B1" w:rsidRDefault="005812B1" w:rsidP="004F2019">
            <w:pPr>
              <w:spacing w:after="0"/>
              <w:ind w:left="0"/>
              <w:rPr>
                <w:szCs w:val="20"/>
              </w:rPr>
            </w:pPr>
            <w:r>
              <w:rPr>
                <w:szCs w:val="20"/>
              </w:rPr>
              <w:t>SharePoint web NLB</w:t>
            </w:r>
          </w:p>
        </w:tc>
      </w:tr>
      <w:tr w:rsidR="005812B1" w:rsidRPr="00F57612" w:rsidTr="004F2019">
        <w:trPr>
          <w:cantSplit/>
        </w:trPr>
        <w:tc>
          <w:tcPr>
            <w:tcW w:w="2244" w:type="dxa"/>
            <w:vMerge/>
          </w:tcPr>
          <w:p w:rsidR="005812B1" w:rsidRDefault="005812B1" w:rsidP="004F2019">
            <w:pPr>
              <w:spacing w:after="0"/>
              <w:ind w:left="0"/>
              <w:rPr>
                <w:szCs w:val="20"/>
              </w:rPr>
            </w:pPr>
          </w:p>
        </w:tc>
        <w:tc>
          <w:tcPr>
            <w:tcW w:w="1675" w:type="dxa"/>
          </w:tcPr>
          <w:p w:rsidR="005812B1" w:rsidRDefault="005812B1" w:rsidP="004F2019">
            <w:pPr>
              <w:spacing w:after="0"/>
              <w:ind w:left="0"/>
              <w:rPr>
                <w:szCs w:val="20"/>
              </w:rPr>
            </w:pPr>
            <w:r>
              <w:rPr>
                <w:szCs w:val="20"/>
              </w:rPr>
              <w:t>Management</w:t>
            </w:r>
          </w:p>
        </w:tc>
        <w:tc>
          <w:tcPr>
            <w:tcW w:w="2577" w:type="dxa"/>
            <w:shd w:val="clear" w:color="auto" w:fill="auto"/>
          </w:tcPr>
          <w:p w:rsidR="005812B1" w:rsidRDefault="005812B1" w:rsidP="004F2019">
            <w:pPr>
              <w:spacing w:after="0"/>
              <w:ind w:left="0"/>
              <w:rPr>
                <w:szCs w:val="20"/>
              </w:rPr>
            </w:pPr>
            <w:r>
              <w:rPr>
                <w:szCs w:val="20"/>
              </w:rPr>
              <w:t>Cloud service</w:t>
            </w:r>
          </w:p>
        </w:tc>
        <w:tc>
          <w:tcPr>
            <w:tcW w:w="3628" w:type="dxa"/>
          </w:tcPr>
          <w:p w:rsidR="005812B1" w:rsidRDefault="005812B1" w:rsidP="004F2019">
            <w:pPr>
              <w:spacing w:after="0"/>
              <w:ind w:left="0"/>
              <w:rPr>
                <w:szCs w:val="20"/>
              </w:rPr>
            </w:pPr>
            <w:r>
              <w:rPr>
                <w:szCs w:val="20"/>
              </w:rPr>
              <w:t>Remote desktop services gateway NLB</w:t>
            </w:r>
          </w:p>
        </w:tc>
      </w:tr>
      <w:tr w:rsidR="005812B1" w:rsidRPr="00F57612" w:rsidTr="004F2019">
        <w:trPr>
          <w:cantSplit/>
        </w:trPr>
        <w:tc>
          <w:tcPr>
            <w:tcW w:w="2244" w:type="dxa"/>
            <w:vMerge w:val="restart"/>
          </w:tcPr>
          <w:p w:rsidR="005812B1" w:rsidRDefault="005812B1" w:rsidP="004F2019">
            <w:pPr>
              <w:spacing w:after="0"/>
              <w:ind w:left="0"/>
              <w:rPr>
                <w:szCs w:val="20"/>
              </w:rPr>
            </w:pPr>
            <w:r>
              <w:rPr>
                <w:szCs w:val="20"/>
              </w:rPr>
              <w:t>Azure VMs</w:t>
            </w:r>
          </w:p>
        </w:tc>
        <w:tc>
          <w:tcPr>
            <w:tcW w:w="1675" w:type="dxa"/>
            <w:vMerge w:val="restart"/>
          </w:tcPr>
          <w:p w:rsidR="005812B1" w:rsidRDefault="005812B1" w:rsidP="004F2019">
            <w:pPr>
              <w:spacing w:after="0"/>
              <w:ind w:left="0"/>
              <w:rPr>
                <w:szCs w:val="20"/>
              </w:rPr>
            </w:pPr>
            <w:r>
              <w:rPr>
                <w:szCs w:val="20"/>
              </w:rPr>
              <w:t>ADA</w:t>
            </w:r>
          </w:p>
        </w:tc>
        <w:tc>
          <w:tcPr>
            <w:tcW w:w="2577" w:type="dxa"/>
            <w:shd w:val="clear" w:color="auto" w:fill="auto"/>
          </w:tcPr>
          <w:p w:rsidR="005812B1" w:rsidRDefault="005812B1" w:rsidP="004F2019">
            <w:pPr>
              <w:spacing w:after="0"/>
              <w:ind w:left="0"/>
              <w:rPr>
                <w:szCs w:val="20"/>
              </w:rPr>
            </w:pPr>
            <w:r>
              <w:rPr>
                <w:szCs w:val="20"/>
              </w:rPr>
              <w:t>A3 VM x 2</w:t>
            </w:r>
          </w:p>
        </w:tc>
        <w:tc>
          <w:tcPr>
            <w:tcW w:w="3628" w:type="dxa"/>
          </w:tcPr>
          <w:p w:rsidR="005812B1" w:rsidRDefault="005812B1" w:rsidP="004F2019">
            <w:pPr>
              <w:spacing w:after="0"/>
              <w:ind w:left="0"/>
              <w:rPr>
                <w:szCs w:val="20"/>
              </w:rPr>
            </w:pPr>
            <w:r>
              <w:rPr>
                <w:szCs w:val="20"/>
              </w:rPr>
              <w:t>Custom Analytics/RDS host</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D3 VM x 2</w:t>
            </w:r>
          </w:p>
        </w:tc>
        <w:tc>
          <w:tcPr>
            <w:tcW w:w="3542" w:type="dxa"/>
          </w:tcPr>
          <w:p w:rsidR="005812B1" w:rsidRDefault="005812B1" w:rsidP="004F2019">
            <w:pPr>
              <w:spacing w:after="0"/>
              <w:ind w:left="0"/>
              <w:rPr>
                <w:szCs w:val="20"/>
              </w:rPr>
            </w:pPr>
            <w:r>
              <w:rPr>
                <w:szCs w:val="20"/>
              </w:rPr>
              <w:t>Custom Analytics/RDS host</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A6 VM</w:t>
            </w:r>
          </w:p>
        </w:tc>
        <w:tc>
          <w:tcPr>
            <w:tcW w:w="3542" w:type="dxa"/>
          </w:tcPr>
          <w:p w:rsidR="005812B1" w:rsidRDefault="005812B1" w:rsidP="004F2019">
            <w:pPr>
              <w:spacing w:after="0"/>
              <w:ind w:left="0"/>
              <w:rPr>
                <w:szCs w:val="20"/>
              </w:rPr>
            </w:pPr>
            <w:r>
              <w:rPr>
                <w:szCs w:val="20"/>
              </w:rPr>
              <w:t>SQL server SSAS</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val="restart"/>
          </w:tcPr>
          <w:p w:rsidR="005812B1" w:rsidRDefault="005812B1" w:rsidP="004F2019">
            <w:pPr>
              <w:spacing w:after="0"/>
              <w:ind w:left="0"/>
              <w:rPr>
                <w:szCs w:val="20"/>
              </w:rPr>
            </w:pPr>
            <w:r>
              <w:rPr>
                <w:szCs w:val="20"/>
              </w:rPr>
              <w:t>Data Processing</w:t>
            </w:r>
          </w:p>
        </w:tc>
        <w:tc>
          <w:tcPr>
            <w:tcW w:w="2515" w:type="dxa"/>
            <w:shd w:val="clear" w:color="auto" w:fill="auto"/>
          </w:tcPr>
          <w:p w:rsidR="005812B1" w:rsidRPr="00F57612" w:rsidRDefault="005812B1" w:rsidP="004F2019">
            <w:pPr>
              <w:spacing w:after="0"/>
              <w:ind w:left="0"/>
              <w:rPr>
                <w:szCs w:val="20"/>
              </w:rPr>
            </w:pPr>
            <w:r>
              <w:rPr>
                <w:szCs w:val="20"/>
              </w:rPr>
              <w:t>A2 VM</w:t>
            </w:r>
          </w:p>
        </w:tc>
        <w:tc>
          <w:tcPr>
            <w:tcW w:w="3542" w:type="dxa"/>
          </w:tcPr>
          <w:p w:rsidR="005812B1" w:rsidRPr="00F57612" w:rsidRDefault="005812B1" w:rsidP="004F2019">
            <w:pPr>
              <w:spacing w:after="0"/>
              <w:ind w:left="0"/>
              <w:rPr>
                <w:szCs w:val="20"/>
              </w:rPr>
            </w:pPr>
            <w:r>
              <w:rPr>
                <w:szCs w:val="20"/>
              </w:rPr>
              <w:t>FTPS server</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A3 VM</w:t>
            </w:r>
          </w:p>
        </w:tc>
        <w:tc>
          <w:tcPr>
            <w:tcW w:w="3542" w:type="dxa"/>
          </w:tcPr>
          <w:p w:rsidR="005812B1" w:rsidRDefault="005812B1" w:rsidP="004F2019">
            <w:pPr>
              <w:spacing w:after="0"/>
              <w:ind w:left="0"/>
              <w:rPr>
                <w:szCs w:val="20"/>
              </w:rPr>
            </w:pPr>
            <w:r>
              <w:rPr>
                <w:szCs w:val="20"/>
              </w:rPr>
              <w:t>SQL server SSIS</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D12 VM</w:t>
            </w:r>
          </w:p>
        </w:tc>
        <w:tc>
          <w:tcPr>
            <w:tcW w:w="3542" w:type="dxa"/>
          </w:tcPr>
          <w:p w:rsidR="005812B1" w:rsidRDefault="005812B1" w:rsidP="004F2019">
            <w:pPr>
              <w:spacing w:after="0"/>
              <w:ind w:left="0"/>
              <w:rPr>
                <w:szCs w:val="20"/>
              </w:rPr>
            </w:pPr>
            <w:r>
              <w:rPr>
                <w:szCs w:val="20"/>
              </w:rPr>
              <w:t>SQL server SSAS</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val="restart"/>
          </w:tcPr>
          <w:p w:rsidR="005812B1" w:rsidRDefault="005812B1" w:rsidP="004F2019">
            <w:pPr>
              <w:spacing w:after="0"/>
              <w:ind w:left="0"/>
              <w:rPr>
                <w:szCs w:val="20"/>
              </w:rPr>
            </w:pPr>
            <w:r>
              <w:rPr>
                <w:szCs w:val="20"/>
              </w:rPr>
              <w:t>SharePoint</w:t>
            </w:r>
          </w:p>
        </w:tc>
        <w:tc>
          <w:tcPr>
            <w:tcW w:w="2515" w:type="dxa"/>
            <w:shd w:val="clear" w:color="auto" w:fill="auto"/>
          </w:tcPr>
          <w:p w:rsidR="005812B1" w:rsidRPr="00F57612" w:rsidRDefault="005812B1" w:rsidP="004F2019">
            <w:pPr>
              <w:spacing w:after="0"/>
              <w:ind w:left="0"/>
              <w:rPr>
                <w:szCs w:val="20"/>
              </w:rPr>
            </w:pPr>
            <w:r>
              <w:rPr>
                <w:szCs w:val="20"/>
              </w:rPr>
              <w:t>A3 VM x 2</w:t>
            </w:r>
          </w:p>
        </w:tc>
        <w:tc>
          <w:tcPr>
            <w:tcW w:w="3542" w:type="dxa"/>
          </w:tcPr>
          <w:p w:rsidR="005812B1" w:rsidRDefault="005812B1" w:rsidP="004F2019">
            <w:pPr>
              <w:spacing w:after="0"/>
              <w:ind w:left="0"/>
              <w:rPr>
                <w:szCs w:val="20"/>
              </w:rPr>
            </w:pPr>
            <w:r>
              <w:rPr>
                <w:szCs w:val="20"/>
              </w:rPr>
              <w:t>SharePoint web</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Pr="00F57612" w:rsidRDefault="005812B1" w:rsidP="004F2019">
            <w:pPr>
              <w:spacing w:after="0"/>
              <w:ind w:left="0"/>
              <w:rPr>
                <w:szCs w:val="20"/>
              </w:rPr>
            </w:pPr>
            <w:r>
              <w:rPr>
                <w:szCs w:val="20"/>
              </w:rPr>
              <w:t>A4 VM x 2</w:t>
            </w:r>
          </w:p>
        </w:tc>
        <w:tc>
          <w:tcPr>
            <w:tcW w:w="3542" w:type="dxa"/>
          </w:tcPr>
          <w:p w:rsidR="005812B1" w:rsidRDefault="005812B1" w:rsidP="004F2019">
            <w:pPr>
              <w:spacing w:after="0"/>
              <w:ind w:left="0"/>
              <w:rPr>
                <w:szCs w:val="20"/>
              </w:rPr>
            </w:pPr>
            <w:r>
              <w:rPr>
                <w:szCs w:val="20"/>
              </w:rPr>
              <w:t>SharePoint app</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Pr="00F57612" w:rsidRDefault="005812B1" w:rsidP="004F2019">
            <w:pPr>
              <w:spacing w:after="0"/>
              <w:ind w:left="0"/>
              <w:rPr>
                <w:szCs w:val="20"/>
              </w:rPr>
            </w:pPr>
            <w:r>
              <w:rPr>
                <w:szCs w:val="20"/>
              </w:rPr>
              <w:t>D12 VM x 2</w:t>
            </w:r>
          </w:p>
        </w:tc>
        <w:tc>
          <w:tcPr>
            <w:tcW w:w="3542" w:type="dxa"/>
          </w:tcPr>
          <w:p w:rsidR="005812B1" w:rsidRDefault="005812B1" w:rsidP="004F2019">
            <w:pPr>
              <w:spacing w:after="0"/>
              <w:ind w:left="0"/>
              <w:rPr>
                <w:szCs w:val="20"/>
              </w:rPr>
            </w:pPr>
            <w:r>
              <w:rPr>
                <w:szCs w:val="20"/>
              </w:rPr>
              <w:t>SharePoint database (SQL server cluster)</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val="restart"/>
          </w:tcPr>
          <w:p w:rsidR="005812B1" w:rsidRDefault="005812B1" w:rsidP="004F2019">
            <w:pPr>
              <w:spacing w:after="0"/>
              <w:ind w:left="0"/>
              <w:rPr>
                <w:szCs w:val="20"/>
              </w:rPr>
            </w:pPr>
            <w:r>
              <w:rPr>
                <w:szCs w:val="20"/>
              </w:rPr>
              <w:t>Shared</w:t>
            </w:r>
          </w:p>
        </w:tc>
        <w:tc>
          <w:tcPr>
            <w:tcW w:w="2515" w:type="dxa"/>
            <w:shd w:val="clear" w:color="auto" w:fill="auto"/>
          </w:tcPr>
          <w:p w:rsidR="005812B1" w:rsidRDefault="005812B1" w:rsidP="004F2019">
            <w:pPr>
              <w:spacing w:after="0"/>
              <w:ind w:left="0"/>
              <w:rPr>
                <w:szCs w:val="20"/>
              </w:rPr>
            </w:pPr>
            <w:r>
              <w:rPr>
                <w:szCs w:val="20"/>
              </w:rPr>
              <w:t>A2 VM</w:t>
            </w:r>
          </w:p>
        </w:tc>
        <w:tc>
          <w:tcPr>
            <w:tcW w:w="3542" w:type="dxa"/>
          </w:tcPr>
          <w:p w:rsidR="005812B1" w:rsidRDefault="005812B1" w:rsidP="004F2019">
            <w:pPr>
              <w:spacing w:after="0"/>
              <w:ind w:left="0"/>
              <w:rPr>
                <w:szCs w:val="20"/>
              </w:rPr>
            </w:pPr>
            <w:r>
              <w:rPr>
                <w:szCs w:val="20"/>
              </w:rPr>
              <w:t>Remote desktop gateway (shared)</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A4 VM</w:t>
            </w:r>
          </w:p>
        </w:tc>
        <w:tc>
          <w:tcPr>
            <w:tcW w:w="3542" w:type="dxa"/>
          </w:tcPr>
          <w:p w:rsidR="005812B1" w:rsidRDefault="005812B1" w:rsidP="004F2019">
            <w:pPr>
              <w:spacing w:after="0"/>
              <w:ind w:left="0"/>
              <w:rPr>
                <w:szCs w:val="20"/>
              </w:rPr>
            </w:pPr>
            <w:r>
              <w:rPr>
                <w:szCs w:val="20"/>
              </w:rPr>
              <w:t>Remote desktop host (CGI support)</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A2 VM x 2</w:t>
            </w:r>
          </w:p>
        </w:tc>
        <w:tc>
          <w:tcPr>
            <w:tcW w:w="3542" w:type="dxa"/>
          </w:tcPr>
          <w:p w:rsidR="005812B1" w:rsidRDefault="005812B1" w:rsidP="004F2019">
            <w:pPr>
              <w:spacing w:after="0"/>
              <w:ind w:left="0"/>
              <w:rPr>
                <w:szCs w:val="20"/>
              </w:rPr>
            </w:pPr>
            <w:r>
              <w:rPr>
                <w:szCs w:val="20"/>
              </w:rPr>
              <w:t>Active Directory</w:t>
            </w:r>
          </w:p>
        </w:tc>
      </w:tr>
      <w:tr w:rsidR="005812B1" w:rsidRPr="00F57612" w:rsidTr="004F2019">
        <w:trPr>
          <w:cantSplit/>
        </w:trPr>
        <w:tc>
          <w:tcPr>
            <w:tcW w:w="2191" w:type="dxa"/>
            <w:vMerge/>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A4 VM</w:t>
            </w:r>
          </w:p>
        </w:tc>
        <w:tc>
          <w:tcPr>
            <w:tcW w:w="3542" w:type="dxa"/>
          </w:tcPr>
          <w:p w:rsidR="005812B1" w:rsidRDefault="005812B1" w:rsidP="004F2019">
            <w:pPr>
              <w:spacing w:after="0"/>
              <w:ind w:left="0"/>
              <w:rPr>
                <w:szCs w:val="20"/>
              </w:rPr>
            </w:pPr>
            <w:r>
              <w:rPr>
                <w:szCs w:val="20"/>
              </w:rPr>
              <w:t>SCOM App</w:t>
            </w:r>
          </w:p>
        </w:tc>
      </w:tr>
      <w:tr w:rsidR="005812B1" w:rsidRPr="00F57612" w:rsidTr="00D107D3">
        <w:trPr>
          <w:cantSplit/>
        </w:trPr>
        <w:tc>
          <w:tcPr>
            <w:tcW w:w="2191" w:type="dxa"/>
            <w:vMerge/>
            <w:tcBorders>
              <w:bottom w:val="nil"/>
            </w:tcBorders>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A4 VM</w:t>
            </w:r>
          </w:p>
        </w:tc>
        <w:tc>
          <w:tcPr>
            <w:tcW w:w="3542" w:type="dxa"/>
          </w:tcPr>
          <w:p w:rsidR="005812B1" w:rsidRDefault="005812B1" w:rsidP="004F2019">
            <w:pPr>
              <w:spacing w:after="0"/>
              <w:ind w:left="0"/>
              <w:rPr>
                <w:szCs w:val="20"/>
              </w:rPr>
            </w:pPr>
            <w:r>
              <w:rPr>
                <w:szCs w:val="20"/>
              </w:rPr>
              <w:t>SCOM DB</w:t>
            </w:r>
          </w:p>
        </w:tc>
      </w:tr>
      <w:tr w:rsidR="005E7B27" w:rsidRPr="00F57612" w:rsidTr="00D107D3">
        <w:trPr>
          <w:cantSplit/>
        </w:trPr>
        <w:tc>
          <w:tcPr>
            <w:tcW w:w="2191" w:type="dxa"/>
            <w:tcBorders>
              <w:top w:val="nil"/>
              <w:bottom w:val="nil"/>
            </w:tcBorders>
          </w:tcPr>
          <w:p w:rsidR="005E7B27" w:rsidRDefault="005E7B27" w:rsidP="004F2019">
            <w:pPr>
              <w:spacing w:after="0"/>
              <w:ind w:left="0"/>
              <w:rPr>
                <w:szCs w:val="20"/>
              </w:rPr>
            </w:pPr>
          </w:p>
        </w:tc>
        <w:tc>
          <w:tcPr>
            <w:tcW w:w="1876" w:type="dxa"/>
            <w:tcBorders>
              <w:bottom w:val="nil"/>
            </w:tcBorders>
          </w:tcPr>
          <w:p w:rsidR="005E7B27" w:rsidRDefault="005E7B27" w:rsidP="004F2019">
            <w:pPr>
              <w:spacing w:after="0"/>
              <w:ind w:left="0"/>
              <w:rPr>
                <w:szCs w:val="20"/>
              </w:rPr>
            </w:pPr>
            <w:r>
              <w:rPr>
                <w:szCs w:val="20"/>
              </w:rPr>
              <w:t>Security</w:t>
            </w:r>
          </w:p>
        </w:tc>
        <w:tc>
          <w:tcPr>
            <w:tcW w:w="2515" w:type="dxa"/>
            <w:shd w:val="clear" w:color="auto" w:fill="auto"/>
          </w:tcPr>
          <w:p w:rsidR="005E7B27" w:rsidRDefault="005E7B27" w:rsidP="004F2019">
            <w:pPr>
              <w:spacing w:after="0"/>
              <w:ind w:left="0"/>
              <w:rPr>
                <w:szCs w:val="20"/>
              </w:rPr>
            </w:pPr>
            <w:r>
              <w:rPr>
                <w:szCs w:val="20"/>
              </w:rPr>
              <w:t>D2_v2 VM</w:t>
            </w:r>
          </w:p>
        </w:tc>
        <w:tc>
          <w:tcPr>
            <w:tcW w:w="3542" w:type="dxa"/>
          </w:tcPr>
          <w:p w:rsidR="005E7B27" w:rsidRDefault="005E7B27" w:rsidP="004F2019">
            <w:pPr>
              <w:spacing w:after="0"/>
              <w:ind w:left="0"/>
              <w:rPr>
                <w:szCs w:val="20"/>
              </w:rPr>
            </w:pPr>
            <w:r>
              <w:rPr>
                <w:szCs w:val="20"/>
              </w:rPr>
              <w:t>NAT</w:t>
            </w:r>
          </w:p>
        </w:tc>
      </w:tr>
      <w:tr w:rsidR="005E7B27" w:rsidRPr="00F57612" w:rsidTr="00D107D3">
        <w:trPr>
          <w:cantSplit/>
        </w:trPr>
        <w:tc>
          <w:tcPr>
            <w:tcW w:w="2191" w:type="dxa"/>
            <w:tcBorders>
              <w:top w:val="nil"/>
              <w:bottom w:val="single" w:sz="4" w:space="0" w:color="auto"/>
            </w:tcBorders>
          </w:tcPr>
          <w:p w:rsidR="005E7B27" w:rsidRDefault="005E7B27" w:rsidP="004F2019">
            <w:pPr>
              <w:spacing w:after="0"/>
              <w:ind w:left="0"/>
              <w:rPr>
                <w:szCs w:val="20"/>
              </w:rPr>
            </w:pPr>
          </w:p>
        </w:tc>
        <w:tc>
          <w:tcPr>
            <w:tcW w:w="1876" w:type="dxa"/>
            <w:tcBorders>
              <w:top w:val="nil"/>
            </w:tcBorders>
          </w:tcPr>
          <w:p w:rsidR="005E7B27" w:rsidRDefault="005E7B27" w:rsidP="004F2019">
            <w:pPr>
              <w:spacing w:after="0"/>
              <w:ind w:left="0"/>
              <w:rPr>
                <w:szCs w:val="20"/>
              </w:rPr>
            </w:pPr>
          </w:p>
        </w:tc>
        <w:tc>
          <w:tcPr>
            <w:tcW w:w="2515" w:type="dxa"/>
            <w:shd w:val="clear" w:color="auto" w:fill="auto"/>
          </w:tcPr>
          <w:p w:rsidR="005E7B27" w:rsidRDefault="005E7B27" w:rsidP="004F2019">
            <w:pPr>
              <w:spacing w:after="0"/>
              <w:ind w:left="0"/>
              <w:rPr>
                <w:szCs w:val="20"/>
              </w:rPr>
            </w:pPr>
            <w:r>
              <w:rPr>
                <w:szCs w:val="20"/>
              </w:rPr>
              <w:t>D3_v2 VM</w:t>
            </w:r>
          </w:p>
        </w:tc>
        <w:tc>
          <w:tcPr>
            <w:tcW w:w="3542" w:type="dxa"/>
          </w:tcPr>
          <w:p w:rsidR="005E7B27" w:rsidRDefault="005E7B27" w:rsidP="004F2019">
            <w:pPr>
              <w:spacing w:after="0"/>
              <w:ind w:left="0"/>
              <w:rPr>
                <w:szCs w:val="20"/>
              </w:rPr>
            </w:pPr>
            <w:r>
              <w:rPr>
                <w:szCs w:val="20"/>
              </w:rPr>
              <w:t>NextGen firewall</w:t>
            </w:r>
          </w:p>
        </w:tc>
      </w:tr>
      <w:tr w:rsidR="005812B1" w:rsidRPr="00F57612" w:rsidTr="00D107D3">
        <w:trPr>
          <w:cantSplit/>
        </w:trPr>
        <w:tc>
          <w:tcPr>
            <w:tcW w:w="2191" w:type="dxa"/>
            <w:vMerge w:val="restart"/>
            <w:tcBorders>
              <w:bottom w:val="nil"/>
            </w:tcBorders>
          </w:tcPr>
          <w:p w:rsidR="005812B1" w:rsidRDefault="005812B1" w:rsidP="004F2019">
            <w:pPr>
              <w:spacing w:after="0"/>
              <w:ind w:left="0"/>
              <w:rPr>
                <w:szCs w:val="20"/>
              </w:rPr>
            </w:pPr>
            <w:r>
              <w:rPr>
                <w:szCs w:val="20"/>
              </w:rPr>
              <w:t>Azure storage – GRS</w:t>
            </w:r>
          </w:p>
        </w:tc>
        <w:tc>
          <w:tcPr>
            <w:tcW w:w="1876" w:type="dxa"/>
            <w:vMerge w:val="restart"/>
          </w:tcPr>
          <w:p w:rsidR="005812B1" w:rsidRDefault="005812B1" w:rsidP="004F2019">
            <w:pPr>
              <w:spacing w:after="0"/>
              <w:ind w:left="0"/>
              <w:rPr>
                <w:szCs w:val="20"/>
              </w:rPr>
            </w:pPr>
            <w:r>
              <w:rPr>
                <w:szCs w:val="20"/>
              </w:rPr>
              <w:t>ADA</w:t>
            </w: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SQL sandpit</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HD Insight HDFS</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VM VHDs</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SQL SSAS</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vMerge w:val="restart"/>
          </w:tcPr>
          <w:p w:rsidR="005812B1" w:rsidRDefault="005812B1" w:rsidP="004F2019">
            <w:pPr>
              <w:spacing w:after="0"/>
              <w:ind w:left="0"/>
              <w:rPr>
                <w:szCs w:val="20"/>
              </w:rPr>
            </w:pPr>
            <w:r>
              <w:rPr>
                <w:szCs w:val="20"/>
              </w:rPr>
              <w:t>Data Processing</w:t>
            </w: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SQL data warehouse</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HD Insight HDFS</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VM VHDs</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Azure Files</w:t>
            </w:r>
          </w:p>
        </w:tc>
        <w:tc>
          <w:tcPr>
            <w:tcW w:w="3542" w:type="dxa"/>
          </w:tcPr>
          <w:p w:rsidR="005812B1" w:rsidRDefault="005812B1" w:rsidP="004F2019">
            <w:pPr>
              <w:spacing w:after="0"/>
              <w:ind w:left="0"/>
              <w:rPr>
                <w:szCs w:val="20"/>
              </w:rPr>
            </w:pPr>
            <w:r>
              <w:rPr>
                <w:szCs w:val="20"/>
              </w:rPr>
              <w:t>FTP data</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SQL SSIS</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SQL SSAS</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vMerge w:val="restart"/>
          </w:tcPr>
          <w:p w:rsidR="005812B1" w:rsidRDefault="005812B1" w:rsidP="004F2019">
            <w:pPr>
              <w:spacing w:after="0"/>
              <w:ind w:left="0"/>
              <w:rPr>
                <w:szCs w:val="20"/>
              </w:rPr>
            </w:pPr>
            <w:r>
              <w:rPr>
                <w:szCs w:val="20"/>
              </w:rPr>
              <w:t>SharePoint</w:t>
            </w: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VM VHDs</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vMerge/>
          </w:tcPr>
          <w:p w:rsidR="005812B1" w:rsidRDefault="005812B1" w:rsidP="004F2019">
            <w:pPr>
              <w:spacing w:after="0"/>
              <w:ind w:left="0"/>
              <w:rPr>
                <w:szCs w:val="20"/>
              </w:rPr>
            </w:pP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SQL database SharePoint</w:t>
            </w:r>
          </w:p>
        </w:tc>
      </w:tr>
      <w:tr w:rsidR="005812B1" w:rsidRPr="00F57612" w:rsidTr="00D107D3">
        <w:trPr>
          <w:cantSplit/>
        </w:trPr>
        <w:tc>
          <w:tcPr>
            <w:tcW w:w="2191" w:type="dxa"/>
            <w:vMerge/>
            <w:tcBorders>
              <w:top w:val="nil"/>
              <w:bottom w:val="nil"/>
            </w:tcBorders>
          </w:tcPr>
          <w:p w:rsidR="005812B1" w:rsidRDefault="005812B1" w:rsidP="004F2019">
            <w:pPr>
              <w:spacing w:after="0"/>
              <w:ind w:left="0"/>
              <w:rPr>
                <w:szCs w:val="20"/>
              </w:rPr>
            </w:pPr>
          </w:p>
        </w:tc>
        <w:tc>
          <w:tcPr>
            <w:tcW w:w="1876" w:type="dxa"/>
          </w:tcPr>
          <w:p w:rsidR="005812B1" w:rsidRDefault="005812B1" w:rsidP="004F2019">
            <w:pPr>
              <w:spacing w:after="0"/>
              <w:ind w:left="0"/>
              <w:rPr>
                <w:szCs w:val="20"/>
              </w:rPr>
            </w:pPr>
            <w:r>
              <w:rPr>
                <w:szCs w:val="20"/>
              </w:rPr>
              <w:t>Management</w:t>
            </w:r>
          </w:p>
        </w:tc>
        <w:tc>
          <w:tcPr>
            <w:tcW w:w="2515" w:type="dxa"/>
            <w:shd w:val="clear" w:color="auto" w:fill="auto"/>
          </w:tcPr>
          <w:p w:rsidR="005812B1" w:rsidRDefault="005812B1" w:rsidP="004F2019">
            <w:pPr>
              <w:spacing w:after="0"/>
              <w:ind w:left="0"/>
              <w:rPr>
                <w:szCs w:val="20"/>
              </w:rPr>
            </w:pPr>
            <w:r>
              <w:rPr>
                <w:szCs w:val="20"/>
              </w:rPr>
              <w:t>Storage blob</w:t>
            </w:r>
          </w:p>
        </w:tc>
        <w:tc>
          <w:tcPr>
            <w:tcW w:w="3542" w:type="dxa"/>
          </w:tcPr>
          <w:p w:rsidR="005812B1" w:rsidRDefault="005812B1" w:rsidP="004F2019">
            <w:pPr>
              <w:spacing w:after="0"/>
              <w:ind w:left="0"/>
              <w:rPr>
                <w:szCs w:val="20"/>
              </w:rPr>
            </w:pPr>
            <w:r>
              <w:rPr>
                <w:szCs w:val="20"/>
              </w:rPr>
              <w:t>VM VHDs</w:t>
            </w:r>
          </w:p>
        </w:tc>
      </w:tr>
      <w:tr w:rsidR="005E7B27" w:rsidRPr="00F57612" w:rsidTr="00D107D3">
        <w:trPr>
          <w:cantSplit/>
        </w:trPr>
        <w:tc>
          <w:tcPr>
            <w:tcW w:w="2191" w:type="dxa"/>
            <w:tcBorders>
              <w:top w:val="nil"/>
            </w:tcBorders>
          </w:tcPr>
          <w:p w:rsidR="005E7B27" w:rsidRDefault="005E7B27" w:rsidP="00D107D3">
            <w:pPr>
              <w:spacing w:after="0"/>
              <w:ind w:left="0" w:firstLine="1008"/>
              <w:rPr>
                <w:szCs w:val="20"/>
              </w:rPr>
            </w:pPr>
          </w:p>
        </w:tc>
        <w:tc>
          <w:tcPr>
            <w:tcW w:w="1876" w:type="dxa"/>
          </w:tcPr>
          <w:p w:rsidR="005E7B27" w:rsidRDefault="005E7B27" w:rsidP="004F2019">
            <w:pPr>
              <w:spacing w:after="0"/>
              <w:ind w:left="0"/>
              <w:rPr>
                <w:szCs w:val="20"/>
              </w:rPr>
            </w:pPr>
            <w:r>
              <w:rPr>
                <w:szCs w:val="20"/>
              </w:rPr>
              <w:t>Security</w:t>
            </w:r>
          </w:p>
        </w:tc>
        <w:tc>
          <w:tcPr>
            <w:tcW w:w="2515" w:type="dxa"/>
            <w:shd w:val="clear" w:color="auto" w:fill="auto"/>
          </w:tcPr>
          <w:p w:rsidR="005E7B27" w:rsidRDefault="005E7B27" w:rsidP="004F2019">
            <w:pPr>
              <w:spacing w:after="0"/>
              <w:ind w:left="0"/>
              <w:rPr>
                <w:szCs w:val="20"/>
              </w:rPr>
            </w:pPr>
            <w:r>
              <w:rPr>
                <w:szCs w:val="20"/>
              </w:rPr>
              <w:t>Storage blob</w:t>
            </w:r>
          </w:p>
        </w:tc>
        <w:tc>
          <w:tcPr>
            <w:tcW w:w="3542" w:type="dxa"/>
          </w:tcPr>
          <w:p w:rsidR="005E7B27" w:rsidRDefault="005E7B27" w:rsidP="004F2019">
            <w:pPr>
              <w:spacing w:after="0"/>
              <w:ind w:left="0"/>
              <w:rPr>
                <w:szCs w:val="20"/>
              </w:rPr>
            </w:pPr>
            <w:r>
              <w:rPr>
                <w:szCs w:val="20"/>
              </w:rPr>
              <w:t>VM VHDs</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43</w:t>
      </w:r>
      <w:r w:rsidRPr="005207C1">
        <w:rPr>
          <w:b/>
        </w:rPr>
        <w:fldChar w:fldCharType="end"/>
      </w:r>
      <w:r w:rsidRPr="005207C1">
        <w:rPr>
          <w:b/>
        </w:rPr>
        <w:t xml:space="preserve"> </w:t>
      </w:r>
      <w:r>
        <w:rPr>
          <w:b/>
        </w:rPr>
        <w:t>DAP resources – production</w:t>
      </w:r>
    </w:p>
    <w:p w:rsidR="005812B1" w:rsidRDefault="005812B1" w:rsidP="005812B1"/>
    <w:p w:rsidR="005812B1" w:rsidRPr="00062666" w:rsidRDefault="005812B1" w:rsidP="005812B1">
      <w:pPr>
        <w:keepNext/>
        <w:keepLines/>
        <w:ind w:left="431"/>
      </w:pPr>
      <w:r>
        <w:rPr>
          <w:noProof/>
          <w:lang w:val="en-AU" w:eastAsia="en-AU"/>
        </w:rPr>
        <w:lastRenderedPageBreak/>
        <w:drawing>
          <wp:inline distT="0" distB="0" distL="0" distR="0" wp14:anchorId="79707245" wp14:editId="69DCA864">
            <wp:extent cx="6638925" cy="4572000"/>
            <wp:effectExtent l="0" t="0" r="952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4572000"/>
                    </a:xfrm>
                    <a:prstGeom prst="rect">
                      <a:avLst/>
                    </a:prstGeom>
                    <a:noFill/>
                    <a:ln>
                      <a:noFill/>
                    </a:ln>
                  </pic:spPr>
                </pic:pic>
              </a:graphicData>
            </a:graphic>
          </wp:inline>
        </w:drawing>
      </w:r>
    </w:p>
    <w:p w:rsidR="005812B1" w:rsidRPr="005207C1" w:rsidRDefault="005812B1" w:rsidP="005812B1">
      <w:pPr>
        <w:keepNext/>
        <w:keepLines/>
        <w:ind w:left="431"/>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44</w:t>
      </w:r>
      <w:r w:rsidRPr="005207C1">
        <w:rPr>
          <w:b/>
        </w:rPr>
        <w:fldChar w:fldCharType="end"/>
      </w:r>
      <w:r w:rsidRPr="005207C1">
        <w:rPr>
          <w:b/>
        </w:rPr>
        <w:t xml:space="preserve"> </w:t>
      </w:r>
      <w:r>
        <w:rPr>
          <w:b/>
        </w:rPr>
        <w:t>DAP resource overview – production</w:t>
      </w:r>
    </w:p>
    <w:p w:rsidR="00260097" w:rsidRDefault="002807C1" w:rsidP="00595C65">
      <w:pPr>
        <w:pStyle w:val="Heading3"/>
        <w:numPr>
          <w:ilvl w:val="2"/>
          <w:numId w:val="1"/>
        </w:numPr>
      </w:pPr>
      <w:bookmarkStart w:id="232" w:name="_Toc468283874"/>
      <w:r>
        <w:t xml:space="preserve">Future </w:t>
      </w:r>
      <w:r w:rsidR="00595C65">
        <w:t>Infrastructure Scalability</w:t>
      </w:r>
      <w:r>
        <w:t xml:space="preserve"> Options</w:t>
      </w:r>
      <w:bookmarkEnd w:id="232"/>
    </w:p>
    <w:p w:rsidR="00595C65" w:rsidRDefault="00595C65" w:rsidP="00E35280">
      <w:r w:rsidRPr="00C60967">
        <w:t>As there are many different components, the DAP can scale in multiple ways. The preference is to scale up first, and only scale out as a secondary measure.</w:t>
      </w:r>
      <w:r w:rsidR="002807C1">
        <w:t xml:space="preserve"> </w:t>
      </w:r>
      <w:r w:rsidR="002807C1" w:rsidRPr="002807C1">
        <w:t>This information is provided as an indication of future scalability</w:t>
      </w:r>
      <w:r w:rsidR="002807C1">
        <w:t>, subject to consideration as to the nature of the scalability issue being experienced.</w:t>
      </w:r>
    </w:p>
    <w:p w:rsidR="00595C65" w:rsidRDefault="00595C65" w:rsidP="00595C65">
      <w:pPr>
        <w:pStyle w:val="ListParagraph"/>
        <w:numPr>
          <w:ilvl w:val="0"/>
          <w:numId w:val="44"/>
        </w:numPr>
      </w:pPr>
      <w:r>
        <w:t>Storage performance can be improved by scaling out to more Storage Accounts. Each Storage Account can have 20,000 IOPS, with each VM restricted to 500 IOPS per disk.</w:t>
      </w:r>
    </w:p>
    <w:p w:rsidR="00595C65" w:rsidRDefault="00595C65" w:rsidP="00595C65">
      <w:pPr>
        <w:pStyle w:val="ListParagraph"/>
        <w:numPr>
          <w:ilvl w:val="0"/>
          <w:numId w:val="44"/>
        </w:numPr>
      </w:pPr>
      <w:r>
        <w:t>Storage Account capacity is limited to 500 TB per Storage Account, with 500 Storage Accounts available per subscription.</w:t>
      </w:r>
    </w:p>
    <w:p w:rsidR="00595C65" w:rsidRDefault="00595C65" w:rsidP="00595C65">
      <w:pPr>
        <w:pStyle w:val="ListParagraph"/>
        <w:numPr>
          <w:ilvl w:val="0"/>
          <w:numId w:val="44"/>
        </w:numPr>
      </w:pPr>
      <w:r>
        <w:t>SharePoint Web and Application servers can scale out by adding additional servers to the SharePoint farm. This will incur consumption costs of an additional server(s) running, and each new server will require additional SharePoint 2013 Enterprise Server licenses. Scaling up first is recommended. Microsoft do not support auto-scaling virtual machines for SharePoint, and any additional VMs must be built and added to the farm ahead of time (but can remain switched off until needed).</w:t>
      </w:r>
    </w:p>
    <w:p w:rsidR="00595C65" w:rsidRDefault="00595C65" w:rsidP="00595C65">
      <w:pPr>
        <w:pStyle w:val="ListParagraph"/>
        <w:numPr>
          <w:ilvl w:val="0"/>
          <w:numId w:val="44"/>
        </w:numPr>
      </w:pPr>
      <w:r>
        <w:t>Azure SQL Data Warehouse is scalable via the number of Data Warehouse Units (DWU) being consumed, and can be scaled at any time.</w:t>
      </w:r>
    </w:p>
    <w:p w:rsidR="00595C65" w:rsidRDefault="00595C65" w:rsidP="00595C65">
      <w:pPr>
        <w:pStyle w:val="ListParagraph"/>
        <w:numPr>
          <w:ilvl w:val="0"/>
          <w:numId w:val="44"/>
        </w:numPr>
      </w:pPr>
      <w:r>
        <w:t>Virtual Machines can be scaled up or down. An outage is required, which may take longer if the storage is being transferred from fast storage (solid state disks) to slower storage.</w:t>
      </w:r>
    </w:p>
    <w:p w:rsidR="00595C65" w:rsidRDefault="00595C65" w:rsidP="00595C65">
      <w:pPr>
        <w:pStyle w:val="ListParagraph"/>
        <w:numPr>
          <w:ilvl w:val="0"/>
          <w:numId w:val="44"/>
        </w:numPr>
      </w:pPr>
      <w:r>
        <w:t>Additional worker nodes may be added to HDInsight clusters. This may require the cluster to be torn down and rebuilt, but the cluster configuration can be saved prior.</w:t>
      </w:r>
    </w:p>
    <w:p w:rsidR="00595C65" w:rsidRDefault="00595C65" w:rsidP="005812B1"/>
    <w:p w:rsidR="005812B1" w:rsidRDefault="005812B1" w:rsidP="005812B1">
      <w:pPr>
        <w:pStyle w:val="Heading2"/>
        <w:rPr>
          <w:b/>
        </w:rPr>
      </w:pPr>
      <w:bookmarkStart w:id="233" w:name="_Toc434595754"/>
      <w:bookmarkStart w:id="234" w:name="_Toc468283875"/>
      <w:r>
        <w:t>Operations Architecture</w:t>
      </w:r>
      <w:bookmarkEnd w:id="233"/>
      <w:bookmarkEnd w:id="234"/>
    </w:p>
    <w:p w:rsidR="005812B1" w:rsidRDefault="005812B1" w:rsidP="005812B1">
      <w:pPr>
        <w:pStyle w:val="Heading3"/>
        <w:numPr>
          <w:ilvl w:val="2"/>
          <w:numId w:val="1"/>
        </w:numPr>
      </w:pPr>
      <w:bookmarkStart w:id="235" w:name="_Toc434595755"/>
      <w:bookmarkStart w:id="236" w:name="_Toc468283876"/>
      <w:r>
        <w:t>Monitoring and Event Management</w:t>
      </w:r>
      <w:bookmarkEnd w:id="235"/>
      <w:bookmarkEnd w:id="236"/>
    </w:p>
    <w:p w:rsidR="005812B1" w:rsidRDefault="005812B1" w:rsidP="005812B1">
      <w:r>
        <w:t>Monitoring and event management of the DAP solution will be provided at two levels:</w:t>
      </w:r>
    </w:p>
    <w:p w:rsidR="005812B1" w:rsidRDefault="005812B1" w:rsidP="005812B1">
      <w:pPr>
        <w:pStyle w:val="ListBullet3"/>
      </w:pPr>
      <w:r>
        <w:t>Azure VM monitoring</w:t>
      </w:r>
    </w:p>
    <w:p w:rsidR="005812B1" w:rsidRDefault="005812B1" w:rsidP="005812B1">
      <w:pPr>
        <w:pStyle w:val="ListBullet3"/>
      </w:pPr>
      <w:r>
        <w:t>Operations Insights</w:t>
      </w:r>
    </w:p>
    <w:p w:rsidR="00F15AF8" w:rsidRDefault="00C530DA" w:rsidP="00116EA7">
      <w:r>
        <w:t>Faults that occur generate alerts that are visible through the Azure Portal, the OMS reports, the Security report (Power BI), and can be emailed or  sent to an incident management tool (to be determined during move to support phase), allowing an incident to be raised to capture the fault.</w:t>
      </w:r>
    </w:p>
    <w:p w:rsidR="00C530DA" w:rsidRDefault="00C530DA" w:rsidP="00116EA7">
      <w:r>
        <w:t>Additionally, Data-level alerts from the ETL process are raised and presented through SharePoint (with the Alerting functionality of the DAP Portal) and/or email.</w:t>
      </w:r>
    </w:p>
    <w:p w:rsidR="005812B1" w:rsidRDefault="005812B1" w:rsidP="005812B1">
      <w:pPr>
        <w:pStyle w:val="Heading4"/>
        <w:numPr>
          <w:ilvl w:val="3"/>
          <w:numId w:val="1"/>
        </w:numPr>
      </w:pPr>
      <w:r>
        <w:t>VM monitoring</w:t>
      </w:r>
    </w:p>
    <w:p w:rsidR="005812B1" w:rsidRDefault="005812B1" w:rsidP="005812B1">
      <w:r>
        <w:t>Azure VM monitoring will be used to monitor the environment during the development phases of the project.  Azure VM monitoring allows for both the collection of performance trends and the configuration of alert rules on a per VM basis.</w:t>
      </w:r>
    </w:p>
    <w:p w:rsidR="005812B1" w:rsidRDefault="005812B1" w:rsidP="005812B1">
      <w:r>
        <w:t>For DAP, thresholds will be configured for key metrics with alerts sent to the CGI support teams via email.</w:t>
      </w:r>
    </w:p>
    <w:p w:rsidR="005812B1" w:rsidRDefault="00C26525" w:rsidP="005812B1">
      <w:r>
        <w:t xml:space="preserve">Microsoft Operations Management Suite (OMS) will be </w:t>
      </w:r>
      <w:r w:rsidR="005812B1">
        <w:t>implemented prior to DAP going into production.</w:t>
      </w:r>
    </w:p>
    <w:p w:rsidR="005812B1" w:rsidRDefault="005812B1" w:rsidP="005812B1">
      <w:pPr>
        <w:pStyle w:val="Heading4"/>
        <w:numPr>
          <w:ilvl w:val="3"/>
          <w:numId w:val="1"/>
        </w:numPr>
      </w:pPr>
      <w:r>
        <w:t>Operational Insights</w:t>
      </w:r>
    </w:p>
    <w:p w:rsidR="005812B1" w:rsidRDefault="005812B1" w:rsidP="005812B1">
      <w:r>
        <w:t xml:space="preserve">Operational Insights is </w:t>
      </w:r>
      <w:r w:rsidRPr="005F51CB">
        <w:t>part of Microsoft Operations Management Suite</w:t>
      </w:r>
      <w:r>
        <w:t>. This software-as-a-service solution provides for the collection, storage and analysis of log data from both on-premises and Azure systems.</w:t>
      </w:r>
    </w:p>
    <w:p w:rsidR="005812B1" w:rsidRDefault="005812B1" w:rsidP="005812B1">
      <w:r>
        <w:t>The key capabilities include:</w:t>
      </w:r>
    </w:p>
    <w:p w:rsidR="005812B1" w:rsidRDefault="005812B1" w:rsidP="005812B1">
      <w:pPr>
        <w:pStyle w:val="ListBullet3"/>
      </w:pPr>
      <w:r w:rsidRPr="005F51CB">
        <w:t xml:space="preserve">Collect, </w:t>
      </w:r>
      <w:r>
        <w:t>combine, correlate, and visualise event and performance</w:t>
      </w:r>
      <w:r w:rsidRPr="005F51CB">
        <w:t xml:space="preserve"> data</w:t>
      </w:r>
    </w:p>
    <w:p w:rsidR="005812B1" w:rsidRDefault="005812B1" w:rsidP="005812B1">
      <w:pPr>
        <w:pStyle w:val="ListBullet3"/>
      </w:pPr>
      <w:r w:rsidRPr="005F51CB">
        <w:t>Manage data</w:t>
      </w:r>
      <w:r>
        <w:t xml:space="preserve"> centre</w:t>
      </w:r>
      <w:r w:rsidRPr="005F51CB">
        <w:t xml:space="preserve"> capacity</w:t>
      </w:r>
    </w:p>
    <w:p w:rsidR="005812B1" w:rsidRDefault="005812B1" w:rsidP="005812B1">
      <w:pPr>
        <w:pStyle w:val="ListBullet3"/>
      </w:pPr>
      <w:r w:rsidRPr="005F51CB">
        <w:t xml:space="preserve">Ensure that </w:t>
      </w:r>
      <w:r w:rsidR="00C26525">
        <w:t>the</w:t>
      </w:r>
      <w:r w:rsidR="00C26525" w:rsidRPr="005F51CB">
        <w:t xml:space="preserve"> </w:t>
      </w:r>
      <w:r w:rsidRPr="005F51CB">
        <w:t>servers are up to date</w:t>
      </w:r>
    </w:p>
    <w:p w:rsidR="005812B1" w:rsidRDefault="005812B1" w:rsidP="005812B1">
      <w:pPr>
        <w:pStyle w:val="ListBullet3"/>
      </w:pPr>
      <w:r w:rsidRPr="005F51CB">
        <w:t>Track server configuration changes</w:t>
      </w:r>
    </w:p>
    <w:p w:rsidR="005812B1" w:rsidRDefault="005812B1" w:rsidP="005812B1">
      <w:pPr>
        <w:pStyle w:val="ListBullet3"/>
      </w:pPr>
      <w:r w:rsidRPr="005F51CB">
        <w:t>Review configurations for your workloads</w:t>
      </w:r>
    </w:p>
    <w:p w:rsidR="005812B1" w:rsidRDefault="005812B1" w:rsidP="005812B1">
      <w:pPr>
        <w:pStyle w:val="ListBullet3"/>
      </w:pPr>
      <w:r w:rsidRPr="005F51CB">
        <w:t>Know your malware situation</w:t>
      </w:r>
    </w:p>
    <w:p w:rsidR="005812B1" w:rsidRDefault="005812B1" w:rsidP="005812B1">
      <w:r>
        <w:t>Currently Operations Insights is in preview. It is expected to be under general availability in time for the production DAP release.</w:t>
      </w:r>
    </w:p>
    <w:p w:rsidR="00C60967" w:rsidRDefault="00C60967" w:rsidP="00C60967">
      <w:pPr>
        <w:pStyle w:val="Heading3"/>
        <w:numPr>
          <w:ilvl w:val="2"/>
          <w:numId w:val="1"/>
        </w:numPr>
      </w:pPr>
      <w:bookmarkStart w:id="237" w:name="_Toc468283877"/>
      <w:r>
        <w:t>Simple Mail Transfer Protocol (SMTP Email)</w:t>
      </w:r>
      <w:bookmarkEnd w:id="237"/>
    </w:p>
    <w:p w:rsidR="00C60967" w:rsidRDefault="00C60967" w:rsidP="005812B1">
      <w:r>
        <w:t>The DAP needs to send email for operational monitoring and alerting purposes, as well as some notifications within the SharePoint environment. To provide this service, an Azure-certified cloud-based SMTP service, SendGrid is provided. As SharePoint cannot access the SendGrid mail API directly, an SMTP relay (version Windows Server 2012 R2) will be installed on the File Transfer server to provide this integration.</w:t>
      </w:r>
    </w:p>
    <w:p w:rsidR="00CF7FC1" w:rsidRDefault="00CF7FC1" w:rsidP="00CF7FC1">
      <w:pPr>
        <w:rPr>
          <w:color w:val="3333FF"/>
          <w:szCs w:val="20"/>
        </w:rPr>
      </w:pPr>
      <w:r>
        <w:rPr>
          <w:color w:val="3333FF"/>
        </w:rPr>
        <w:t xml:space="preserve">DAP </w:t>
      </w:r>
      <w:r w:rsidRPr="000C737E">
        <w:rPr>
          <w:color w:val="3333FF"/>
        </w:rPr>
        <w:t xml:space="preserve">is </w:t>
      </w:r>
      <w:r>
        <w:rPr>
          <w:color w:val="3333FF"/>
        </w:rPr>
        <w:t xml:space="preserve">configured to </w:t>
      </w:r>
      <w:r w:rsidRPr="000C737E">
        <w:rPr>
          <w:color w:val="3333FF"/>
        </w:rPr>
        <w:t>us</w:t>
      </w:r>
      <w:r>
        <w:rPr>
          <w:color w:val="3333FF"/>
        </w:rPr>
        <w:t>e</w:t>
      </w:r>
      <w:r w:rsidRPr="000C737E">
        <w:rPr>
          <w:color w:val="3333FF"/>
        </w:rPr>
        <w:t xml:space="preserve"> Azure SendGrid for </w:t>
      </w:r>
      <w:r w:rsidRPr="000C737E">
        <w:rPr>
          <w:color w:val="3333FF"/>
          <w:szCs w:val="20"/>
        </w:rPr>
        <w:t xml:space="preserve">SMTP based email for operational management and alerting (performance and service availability alerts), as well as for SharePoint notifications, such as workflow approval items. </w:t>
      </w:r>
      <w:r>
        <w:rPr>
          <w:color w:val="3333FF"/>
          <w:szCs w:val="20"/>
        </w:rPr>
        <w:t xml:space="preserve"> </w:t>
      </w:r>
      <w:r w:rsidRPr="000C737E">
        <w:rPr>
          <w:color w:val="3333FF"/>
          <w:szCs w:val="20"/>
        </w:rPr>
        <w:t>Emails are sent via the SMTP relay hosted on the File Transfer VM, and forwarded through to SendGrid for distribution</w:t>
      </w:r>
      <w:r>
        <w:rPr>
          <w:color w:val="3333FF"/>
          <w:szCs w:val="20"/>
        </w:rPr>
        <w:t xml:space="preserve">.  The </w:t>
      </w:r>
      <w:r w:rsidRPr="000C737E">
        <w:rPr>
          <w:color w:val="3333FF"/>
        </w:rPr>
        <w:t>SendGrid free tier licencing</w:t>
      </w:r>
      <w:r>
        <w:rPr>
          <w:color w:val="3333FF"/>
        </w:rPr>
        <w:t xml:space="preserve"> provides for up to 25,000 (twenty five thousand) emails per month.  Additional </w:t>
      </w:r>
      <w:r>
        <w:rPr>
          <w:color w:val="3333FF"/>
          <w:szCs w:val="20"/>
        </w:rPr>
        <w:t>volumes are available for a low fee, currently ~$10 per 20,000</w:t>
      </w:r>
      <w:r w:rsidR="00FC4637">
        <w:rPr>
          <w:color w:val="3333FF"/>
          <w:szCs w:val="20"/>
        </w:rPr>
        <w:t>/month</w:t>
      </w:r>
      <w:r>
        <w:rPr>
          <w:color w:val="3333FF"/>
          <w:szCs w:val="20"/>
        </w:rPr>
        <w:t xml:space="preserve"> email blocks (this information was sourced from Azure/SendGrid).</w:t>
      </w:r>
    </w:p>
    <w:p w:rsidR="00CF7FC1" w:rsidRDefault="00CF7FC1" w:rsidP="00CF7FC1">
      <w:pPr>
        <w:rPr>
          <w:color w:val="3333FF"/>
          <w:szCs w:val="20"/>
        </w:rPr>
      </w:pPr>
      <w:r>
        <w:rPr>
          <w:color w:val="3333FF"/>
          <w:szCs w:val="20"/>
        </w:rPr>
        <w:t xml:space="preserve">Current email volumes in DAP are circa 30 (thirty) emails per month, with the system performing regular production data loads (myki and </w:t>
      </w:r>
      <w:proofErr w:type="spellStart"/>
      <w:r>
        <w:rPr>
          <w:color w:val="3333FF"/>
          <w:szCs w:val="20"/>
        </w:rPr>
        <w:t>Smartrak</w:t>
      </w:r>
      <w:proofErr w:type="spellEnd"/>
      <w:r>
        <w:rPr>
          <w:color w:val="3333FF"/>
          <w:szCs w:val="20"/>
        </w:rPr>
        <w:t xml:space="preserve"> data), which means DAP is currently operating in a production-like state from a data loading perspective.  </w:t>
      </w:r>
    </w:p>
    <w:p w:rsidR="00CF7FC1" w:rsidRDefault="00CF7FC1" w:rsidP="00CF7FC1">
      <w:pPr>
        <w:spacing w:after="0"/>
        <w:rPr>
          <w:color w:val="3333FF"/>
          <w:szCs w:val="20"/>
        </w:rPr>
      </w:pPr>
      <w:r>
        <w:rPr>
          <w:color w:val="3333FF"/>
          <w:szCs w:val="20"/>
        </w:rPr>
        <w:lastRenderedPageBreak/>
        <w:t xml:space="preserve">If a problem was to occur where email alerts suddenly spiralled and exceeded the 25,000/month threshold, then </w:t>
      </w:r>
      <w:r w:rsidRPr="0061337A">
        <w:rPr>
          <w:color w:val="3333FF"/>
          <w:szCs w:val="20"/>
        </w:rPr>
        <w:t>alert emails would cease to be generated for the remainder of that month</w:t>
      </w:r>
      <w:r>
        <w:rPr>
          <w:color w:val="3333FF"/>
          <w:szCs w:val="20"/>
        </w:rPr>
        <w:t xml:space="preserve">.  The Azure SendGrid Dashboard provides a view on email volumes consumed at a point in time.  </w:t>
      </w:r>
      <w:r w:rsidR="00FC4637">
        <w:rPr>
          <w:color w:val="C00000"/>
          <w:szCs w:val="20"/>
        </w:rPr>
        <w:t xml:space="preserve">SendGrid has an automated </w:t>
      </w:r>
      <w:r w:rsidRPr="00E80360">
        <w:rPr>
          <w:color w:val="C00000"/>
          <w:szCs w:val="20"/>
        </w:rPr>
        <w:t>monitoring and alerting feature that provides alert</w:t>
      </w:r>
      <w:r w:rsidR="00FC4637">
        <w:rPr>
          <w:color w:val="C00000"/>
          <w:szCs w:val="20"/>
        </w:rPr>
        <w:t>s</w:t>
      </w:r>
      <w:r w:rsidRPr="00E80360">
        <w:rPr>
          <w:color w:val="C00000"/>
          <w:szCs w:val="20"/>
        </w:rPr>
        <w:t xml:space="preserve"> when </w:t>
      </w:r>
      <w:r w:rsidR="00FC4637">
        <w:rPr>
          <w:color w:val="C00000"/>
          <w:szCs w:val="20"/>
        </w:rPr>
        <w:t xml:space="preserve">predefined </w:t>
      </w:r>
      <w:r w:rsidRPr="00E80360">
        <w:rPr>
          <w:color w:val="C00000"/>
          <w:szCs w:val="20"/>
        </w:rPr>
        <w:t>DAP administrator-defined email threshold</w:t>
      </w:r>
      <w:r w:rsidR="00FC4637">
        <w:rPr>
          <w:color w:val="C00000"/>
          <w:szCs w:val="20"/>
        </w:rPr>
        <w:t>s are exceeded</w:t>
      </w:r>
      <w:r w:rsidRPr="00E80360">
        <w:rPr>
          <w:color w:val="C00000"/>
          <w:szCs w:val="20"/>
        </w:rPr>
        <w:t xml:space="preserve">.  CGI has </w:t>
      </w:r>
      <w:r w:rsidR="00FC4637">
        <w:rPr>
          <w:color w:val="C00000"/>
          <w:szCs w:val="20"/>
        </w:rPr>
        <w:t>set up</w:t>
      </w:r>
      <w:r w:rsidRPr="00E80360">
        <w:rPr>
          <w:color w:val="C00000"/>
          <w:szCs w:val="20"/>
        </w:rPr>
        <w:t xml:space="preserve"> this</w:t>
      </w:r>
      <w:r w:rsidR="00FC4637">
        <w:rPr>
          <w:color w:val="C00000"/>
          <w:szCs w:val="20"/>
        </w:rPr>
        <w:t xml:space="preserve"> monitoring and </w:t>
      </w:r>
      <w:r w:rsidRPr="00E80360">
        <w:rPr>
          <w:color w:val="C00000"/>
          <w:szCs w:val="20"/>
        </w:rPr>
        <w:t xml:space="preserve">would raise an incident via the support process for investigation of the root case and to take corrective action.  </w:t>
      </w:r>
    </w:p>
    <w:p w:rsidR="00CF7FC1" w:rsidRDefault="00CF7FC1" w:rsidP="00CF7FC1">
      <w:pPr>
        <w:spacing w:after="0"/>
        <w:rPr>
          <w:color w:val="3333FF"/>
          <w:szCs w:val="20"/>
        </w:rPr>
      </w:pPr>
    </w:p>
    <w:p w:rsidR="00CF7FC1" w:rsidRDefault="00CF7FC1" w:rsidP="00CF7FC1">
      <w:pPr>
        <w:rPr>
          <w:color w:val="3333FF"/>
          <w:szCs w:val="20"/>
        </w:rPr>
      </w:pPr>
      <w:r>
        <w:rPr>
          <w:color w:val="3333FF"/>
          <w:szCs w:val="20"/>
        </w:rPr>
        <w:t>The m</w:t>
      </w:r>
      <w:r w:rsidRPr="00727130">
        <w:rPr>
          <w:color w:val="3333FF"/>
          <w:szCs w:val="20"/>
        </w:rPr>
        <w:t xml:space="preserve">itigation strategy if email </w:t>
      </w:r>
      <w:r>
        <w:rPr>
          <w:color w:val="3333FF"/>
          <w:szCs w:val="20"/>
        </w:rPr>
        <w:t>wa</w:t>
      </w:r>
      <w:r w:rsidRPr="00727130">
        <w:rPr>
          <w:color w:val="3333FF"/>
          <w:szCs w:val="20"/>
        </w:rPr>
        <w:t xml:space="preserve">s exceeded is to fix the root cause of the </w:t>
      </w:r>
      <w:r>
        <w:rPr>
          <w:color w:val="3333FF"/>
          <w:szCs w:val="20"/>
        </w:rPr>
        <w:t>high level of alerts</w:t>
      </w:r>
      <w:r w:rsidRPr="00727130">
        <w:rPr>
          <w:color w:val="3333FF"/>
          <w:szCs w:val="20"/>
        </w:rPr>
        <w:t xml:space="preserve">.  </w:t>
      </w:r>
      <w:r>
        <w:rPr>
          <w:color w:val="3333FF"/>
          <w:szCs w:val="20"/>
        </w:rPr>
        <w:t xml:space="preserve">To restore email capability for the remainder of that month, </w:t>
      </w:r>
      <w:r w:rsidRPr="00727130">
        <w:rPr>
          <w:color w:val="3333FF"/>
          <w:szCs w:val="20"/>
        </w:rPr>
        <w:t xml:space="preserve">a licence for additional email volumes, </w:t>
      </w:r>
      <w:r>
        <w:rPr>
          <w:color w:val="3333FF"/>
          <w:szCs w:val="20"/>
        </w:rPr>
        <w:t xml:space="preserve">with </w:t>
      </w:r>
      <w:r w:rsidRPr="00727130">
        <w:rPr>
          <w:color w:val="3333FF"/>
          <w:szCs w:val="20"/>
        </w:rPr>
        <w:t xml:space="preserve">pricing in the order of $10 per 20,000 email blocks </w:t>
      </w:r>
      <w:r>
        <w:rPr>
          <w:color w:val="3333FF"/>
          <w:szCs w:val="20"/>
        </w:rPr>
        <w:t xml:space="preserve">would be </w:t>
      </w:r>
      <w:r w:rsidRPr="00727130">
        <w:rPr>
          <w:color w:val="3333FF"/>
          <w:szCs w:val="20"/>
        </w:rPr>
        <w:t>required.</w:t>
      </w:r>
      <w:r>
        <w:rPr>
          <w:color w:val="3333FF"/>
          <w:szCs w:val="20"/>
        </w:rPr>
        <w:t xml:space="preserve">  CGI also proposes periodic checks on SendGrid mail consumption as part of health checks, and if any inherent functionality is available within SendGrid to raise a volume-based threshold alert, then this would be configured.</w:t>
      </w:r>
    </w:p>
    <w:p w:rsidR="00CF7FC1" w:rsidRDefault="00CF7FC1" w:rsidP="00CF7FC1">
      <w:pPr>
        <w:rPr>
          <w:color w:val="3333FF"/>
          <w:szCs w:val="20"/>
        </w:rPr>
      </w:pPr>
      <w:r>
        <w:rPr>
          <w:color w:val="3333FF"/>
          <w:szCs w:val="20"/>
        </w:rPr>
        <w:t>There is n</w:t>
      </w:r>
      <w:r w:rsidRPr="00387B79">
        <w:rPr>
          <w:color w:val="3333FF"/>
          <w:szCs w:val="20"/>
        </w:rPr>
        <w:t xml:space="preserve">o other impact to the business as a result of </w:t>
      </w:r>
      <w:r>
        <w:rPr>
          <w:color w:val="3333FF"/>
          <w:szCs w:val="20"/>
        </w:rPr>
        <w:t>loss</w:t>
      </w:r>
      <w:r w:rsidRPr="00387B79">
        <w:rPr>
          <w:color w:val="3333FF"/>
          <w:szCs w:val="20"/>
        </w:rPr>
        <w:t xml:space="preserve"> of SendGrid email</w:t>
      </w:r>
      <w:r>
        <w:rPr>
          <w:color w:val="3333FF"/>
          <w:szCs w:val="20"/>
        </w:rPr>
        <w:t>, and users would be able to continue to access reports, data and the ADA area as normal.</w:t>
      </w:r>
    </w:p>
    <w:p w:rsidR="00CF7FC1" w:rsidRDefault="00CF7FC1" w:rsidP="005812B1"/>
    <w:p w:rsidR="005812B1" w:rsidRDefault="005812B1" w:rsidP="005812B1">
      <w:pPr>
        <w:pStyle w:val="Heading3"/>
        <w:numPr>
          <w:ilvl w:val="2"/>
          <w:numId w:val="1"/>
        </w:numPr>
      </w:pPr>
      <w:bookmarkStart w:id="238" w:name="_Toc434595756"/>
      <w:bookmarkStart w:id="239" w:name="_Toc468283878"/>
      <w:r>
        <w:t>Performance Management and Capacity Management</w:t>
      </w:r>
      <w:bookmarkEnd w:id="238"/>
      <w:bookmarkEnd w:id="239"/>
    </w:p>
    <w:p w:rsidR="005812B1" w:rsidRDefault="005812B1" w:rsidP="005812B1">
      <w:r>
        <w:t>As above, performance and capacity data will be collected through the Azure VM monitoring and Operational Insights. This will allow the VM performance and capacity to be reviewed periodically. Where necessary, recommendations for capacity adjustments will be made accordingly to maintain the performance of the solution.</w:t>
      </w:r>
    </w:p>
    <w:p w:rsidR="006426D0" w:rsidRDefault="006426D0" w:rsidP="005812B1">
      <w:r>
        <w:t>This is an on-going process, and decisions to scale must be made in considerations of the additional cost that would apply.</w:t>
      </w:r>
    </w:p>
    <w:p w:rsidR="001C37A3" w:rsidRDefault="001C37A3" w:rsidP="005812B1">
      <w:r>
        <w:t>Scaling can occur as a result of an alert</w:t>
      </w:r>
      <w:r w:rsidR="0035307C">
        <w:t xml:space="preserve"> due to sudden load</w:t>
      </w:r>
      <w:r>
        <w:t xml:space="preserve">, or as part of </w:t>
      </w:r>
      <w:r w:rsidR="0035307C">
        <w:t xml:space="preserve">proactively </w:t>
      </w:r>
      <w:r>
        <w:t>viewing a</w:t>
      </w:r>
      <w:r w:rsidR="0035307C">
        <w:t>n increasing</w:t>
      </w:r>
      <w:r>
        <w:t xml:space="preserve"> trend over time. The exact nature of the scaling activity must come from analysis of the resource that is under contention – </w:t>
      </w:r>
      <w:r w:rsidR="00AB20CF">
        <w:t xml:space="preserve">for example, </w:t>
      </w:r>
      <w:r>
        <w:t xml:space="preserve">there is no point scaling the EDW to improve SharePoint response times. </w:t>
      </w:r>
    </w:p>
    <w:p w:rsidR="001C37A3" w:rsidRDefault="001C37A3" w:rsidP="005812B1">
      <w:r>
        <w:t xml:space="preserve">Scaling options are defined in section </w:t>
      </w:r>
      <w:r>
        <w:fldChar w:fldCharType="begin"/>
      </w:r>
      <w:r>
        <w:instrText xml:space="preserve"> REF _Ref460345712 \r \h </w:instrText>
      </w:r>
      <w:r>
        <w:fldChar w:fldCharType="separate"/>
      </w:r>
      <w:r w:rsidR="00393F49">
        <w:t>3.2</w:t>
      </w:r>
      <w:r>
        <w:fldChar w:fldCharType="end"/>
      </w:r>
      <w:r>
        <w:t>, and typically involve scaling up virtual machines, scaling out SharePoint servers in the farm (incurring a licensing cost), or scaling up PaaS services.</w:t>
      </w:r>
    </w:p>
    <w:p w:rsidR="005812B1" w:rsidRDefault="005812B1" w:rsidP="005812B1">
      <w:pPr>
        <w:pStyle w:val="Heading3"/>
        <w:numPr>
          <w:ilvl w:val="2"/>
          <w:numId w:val="1"/>
        </w:numPr>
      </w:pPr>
      <w:bookmarkStart w:id="240" w:name="_Toc434595757"/>
      <w:bookmarkStart w:id="241" w:name="_Toc468283879"/>
      <w:r>
        <w:t>Data Protection</w:t>
      </w:r>
      <w:bookmarkEnd w:id="240"/>
      <w:bookmarkEnd w:id="241"/>
    </w:p>
    <w:p w:rsidR="005812B1" w:rsidRDefault="005812B1" w:rsidP="005812B1">
      <w:r>
        <w:t>Data Protection will be provided by a number of mechanisms specific to each service type. This will include both short term and long term protection.</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3"/>
        <w:gridCol w:w="2329"/>
        <w:gridCol w:w="2611"/>
        <w:gridCol w:w="2611"/>
      </w:tblGrid>
      <w:tr w:rsidR="005812B1" w:rsidRPr="00B258C1" w:rsidTr="004F2019">
        <w:trPr>
          <w:cantSplit/>
          <w:tblHeader/>
        </w:trPr>
        <w:tc>
          <w:tcPr>
            <w:tcW w:w="2573" w:type="dxa"/>
            <w:shd w:val="clear" w:color="auto" w:fill="404040"/>
          </w:tcPr>
          <w:p w:rsidR="005812B1" w:rsidRDefault="005812B1" w:rsidP="004F2019">
            <w:pPr>
              <w:spacing w:after="0"/>
              <w:ind w:left="0"/>
              <w:jc w:val="center"/>
              <w:rPr>
                <w:color w:val="FFFFFF"/>
                <w:szCs w:val="20"/>
              </w:rPr>
            </w:pPr>
            <w:r>
              <w:rPr>
                <w:color w:val="FFFFFF"/>
                <w:szCs w:val="20"/>
              </w:rPr>
              <w:t>Azure Service</w:t>
            </w:r>
          </w:p>
        </w:tc>
        <w:tc>
          <w:tcPr>
            <w:tcW w:w="2329" w:type="dxa"/>
            <w:shd w:val="clear" w:color="auto" w:fill="404040"/>
          </w:tcPr>
          <w:p w:rsidR="005812B1" w:rsidRDefault="005812B1" w:rsidP="004F2019">
            <w:pPr>
              <w:spacing w:after="0"/>
              <w:ind w:left="0"/>
              <w:jc w:val="center"/>
              <w:rPr>
                <w:color w:val="FFFFFF"/>
                <w:szCs w:val="20"/>
              </w:rPr>
            </w:pPr>
            <w:r>
              <w:rPr>
                <w:color w:val="FFFFFF"/>
                <w:szCs w:val="20"/>
              </w:rPr>
              <w:t>Resource</w:t>
            </w:r>
          </w:p>
        </w:tc>
        <w:tc>
          <w:tcPr>
            <w:tcW w:w="2611" w:type="dxa"/>
            <w:shd w:val="clear" w:color="auto" w:fill="404040"/>
          </w:tcPr>
          <w:p w:rsidR="005812B1" w:rsidRPr="00B258C1" w:rsidRDefault="005812B1" w:rsidP="004F2019">
            <w:pPr>
              <w:spacing w:after="0"/>
              <w:ind w:left="0"/>
              <w:jc w:val="center"/>
              <w:rPr>
                <w:color w:val="FFFFFF"/>
                <w:szCs w:val="20"/>
              </w:rPr>
            </w:pPr>
            <w:r>
              <w:rPr>
                <w:color w:val="FFFFFF"/>
                <w:szCs w:val="20"/>
              </w:rPr>
              <w:t>Sort Term Protection</w:t>
            </w:r>
          </w:p>
        </w:tc>
        <w:tc>
          <w:tcPr>
            <w:tcW w:w="2611" w:type="dxa"/>
            <w:shd w:val="clear" w:color="auto" w:fill="404040"/>
          </w:tcPr>
          <w:p w:rsidR="005812B1" w:rsidRDefault="005812B1" w:rsidP="004F2019">
            <w:pPr>
              <w:spacing w:after="0"/>
              <w:ind w:left="0"/>
              <w:jc w:val="center"/>
              <w:rPr>
                <w:color w:val="FFFFFF"/>
                <w:szCs w:val="20"/>
              </w:rPr>
            </w:pPr>
            <w:r>
              <w:rPr>
                <w:color w:val="FFFFFF"/>
                <w:szCs w:val="20"/>
              </w:rPr>
              <w:t>Long Term Protection</w:t>
            </w:r>
          </w:p>
        </w:tc>
      </w:tr>
      <w:tr w:rsidR="005812B1" w:rsidRPr="00F57612" w:rsidTr="004F2019">
        <w:trPr>
          <w:cantSplit/>
        </w:trPr>
        <w:tc>
          <w:tcPr>
            <w:tcW w:w="2573" w:type="dxa"/>
            <w:vMerge w:val="restart"/>
          </w:tcPr>
          <w:p w:rsidR="005812B1" w:rsidRPr="00F57612" w:rsidRDefault="005812B1" w:rsidP="004F2019">
            <w:pPr>
              <w:spacing w:after="0"/>
              <w:ind w:left="0"/>
              <w:rPr>
                <w:szCs w:val="20"/>
              </w:rPr>
            </w:pPr>
            <w:r>
              <w:rPr>
                <w:szCs w:val="20"/>
              </w:rPr>
              <w:t>Azure PaaS</w:t>
            </w:r>
          </w:p>
        </w:tc>
        <w:tc>
          <w:tcPr>
            <w:tcW w:w="2329" w:type="dxa"/>
          </w:tcPr>
          <w:p w:rsidR="005812B1" w:rsidRPr="00F57612" w:rsidRDefault="005812B1" w:rsidP="004F2019">
            <w:pPr>
              <w:spacing w:after="0"/>
              <w:ind w:left="0"/>
              <w:rPr>
                <w:szCs w:val="20"/>
              </w:rPr>
            </w:pPr>
            <w:r>
              <w:rPr>
                <w:szCs w:val="20"/>
              </w:rPr>
              <w:t>SQL DW</w:t>
            </w:r>
          </w:p>
        </w:tc>
        <w:tc>
          <w:tcPr>
            <w:tcW w:w="2611" w:type="dxa"/>
            <w:shd w:val="clear" w:color="auto" w:fill="auto"/>
          </w:tcPr>
          <w:p w:rsidR="005812B1" w:rsidRPr="00F57612" w:rsidRDefault="005812B1" w:rsidP="004F2019">
            <w:pPr>
              <w:spacing w:after="0"/>
              <w:ind w:left="0"/>
              <w:rPr>
                <w:szCs w:val="20"/>
              </w:rPr>
            </w:pPr>
            <w:r w:rsidRPr="00FC1391">
              <w:rPr>
                <w:szCs w:val="20"/>
              </w:rPr>
              <w:t>DB snapshots</w:t>
            </w:r>
          </w:p>
        </w:tc>
        <w:tc>
          <w:tcPr>
            <w:tcW w:w="2611" w:type="dxa"/>
          </w:tcPr>
          <w:p w:rsidR="005812B1" w:rsidRPr="00F57612" w:rsidRDefault="005812B1" w:rsidP="004F2019">
            <w:pPr>
              <w:spacing w:after="0"/>
              <w:ind w:left="0"/>
              <w:rPr>
                <w:szCs w:val="20"/>
              </w:rPr>
            </w:pPr>
            <w:r>
              <w:rPr>
                <w:szCs w:val="20"/>
              </w:rPr>
              <w:t>-</w:t>
            </w:r>
          </w:p>
        </w:tc>
      </w:tr>
      <w:tr w:rsidR="005812B1" w:rsidRPr="00F57612" w:rsidTr="004F2019">
        <w:trPr>
          <w:cantSplit/>
        </w:trPr>
        <w:tc>
          <w:tcPr>
            <w:tcW w:w="2573" w:type="dxa"/>
            <w:vMerge/>
          </w:tcPr>
          <w:p w:rsidR="005812B1" w:rsidRDefault="005812B1" w:rsidP="004F2019">
            <w:pPr>
              <w:spacing w:after="0"/>
              <w:ind w:left="0"/>
              <w:rPr>
                <w:szCs w:val="20"/>
              </w:rPr>
            </w:pPr>
          </w:p>
        </w:tc>
        <w:tc>
          <w:tcPr>
            <w:tcW w:w="2329" w:type="dxa"/>
          </w:tcPr>
          <w:p w:rsidR="005812B1" w:rsidRDefault="005812B1" w:rsidP="004F2019">
            <w:pPr>
              <w:spacing w:after="0"/>
              <w:ind w:left="0"/>
              <w:rPr>
                <w:szCs w:val="20"/>
              </w:rPr>
            </w:pPr>
            <w:r>
              <w:rPr>
                <w:szCs w:val="20"/>
              </w:rPr>
              <w:t>SQL database</w:t>
            </w:r>
          </w:p>
        </w:tc>
        <w:tc>
          <w:tcPr>
            <w:tcW w:w="2611" w:type="dxa"/>
            <w:shd w:val="clear" w:color="auto" w:fill="auto"/>
          </w:tcPr>
          <w:p w:rsidR="005812B1" w:rsidRPr="00DD2294" w:rsidRDefault="005812B1" w:rsidP="004F2019">
            <w:pPr>
              <w:spacing w:after="0"/>
              <w:ind w:left="0"/>
              <w:rPr>
                <w:szCs w:val="20"/>
              </w:rPr>
            </w:pPr>
            <w:r>
              <w:rPr>
                <w:szCs w:val="20"/>
              </w:rPr>
              <w:t>Automated Backups</w:t>
            </w:r>
          </w:p>
        </w:tc>
        <w:tc>
          <w:tcPr>
            <w:tcW w:w="2611" w:type="dxa"/>
          </w:tcPr>
          <w:p w:rsidR="005812B1" w:rsidRPr="0078592A" w:rsidRDefault="005812B1" w:rsidP="004F2019">
            <w:pPr>
              <w:spacing w:after="0"/>
              <w:ind w:left="0"/>
              <w:rPr>
                <w:szCs w:val="20"/>
              </w:rPr>
            </w:pPr>
            <w:r>
              <w:rPr>
                <w:szCs w:val="20"/>
              </w:rPr>
              <w:t>Automated Backups</w:t>
            </w:r>
          </w:p>
        </w:tc>
      </w:tr>
      <w:tr w:rsidR="005812B1" w:rsidRPr="00F57612" w:rsidTr="004F2019">
        <w:trPr>
          <w:cantSplit/>
        </w:trPr>
        <w:tc>
          <w:tcPr>
            <w:tcW w:w="2573" w:type="dxa"/>
            <w:vMerge/>
          </w:tcPr>
          <w:p w:rsidR="005812B1" w:rsidRPr="00F57612" w:rsidRDefault="005812B1" w:rsidP="004F2019">
            <w:pPr>
              <w:spacing w:after="0"/>
              <w:ind w:left="0"/>
              <w:rPr>
                <w:szCs w:val="20"/>
              </w:rPr>
            </w:pPr>
          </w:p>
        </w:tc>
        <w:tc>
          <w:tcPr>
            <w:tcW w:w="2329" w:type="dxa"/>
          </w:tcPr>
          <w:p w:rsidR="005812B1" w:rsidRPr="00F57612" w:rsidRDefault="005812B1" w:rsidP="004F2019">
            <w:pPr>
              <w:spacing w:after="0"/>
              <w:ind w:left="0"/>
              <w:rPr>
                <w:szCs w:val="20"/>
              </w:rPr>
            </w:pPr>
            <w:r>
              <w:rPr>
                <w:szCs w:val="20"/>
              </w:rPr>
              <w:t>HD Insight</w:t>
            </w:r>
          </w:p>
        </w:tc>
        <w:tc>
          <w:tcPr>
            <w:tcW w:w="2611" w:type="dxa"/>
            <w:shd w:val="clear" w:color="auto" w:fill="auto"/>
          </w:tcPr>
          <w:p w:rsidR="005812B1" w:rsidRPr="00F57612" w:rsidRDefault="005812B1" w:rsidP="004F2019">
            <w:pPr>
              <w:spacing w:after="0"/>
              <w:ind w:left="0"/>
              <w:rPr>
                <w:szCs w:val="20"/>
              </w:rPr>
            </w:pPr>
            <w:r w:rsidRPr="00FC1391">
              <w:rPr>
                <w:szCs w:val="20"/>
              </w:rPr>
              <w:t>Azure Backups</w:t>
            </w:r>
          </w:p>
        </w:tc>
        <w:tc>
          <w:tcPr>
            <w:tcW w:w="2611" w:type="dxa"/>
          </w:tcPr>
          <w:p w:rsidR="005812B1" w:rsidRPr="00F57612" w:rsidRDefault="005812B1" w:rsidP="004F2019">
            <w:pPr>
              <w:spacing w:after="0"/>
              <w:ind w:left="0"/>
              <w:rPr>
                <w:szCs w:val="20"/>
              </w:rPr>
            </w:pPr>
            <w:r w:rsidRPr="0078592A">
              <w:rPr>
                <w:szCs w:val="20"/>
              </w:rPr>
              <w:t>Azure Backups</w:t>
            </w:r>
          </w:p>
        </w:tc>
      </w:tr>
      <w:tr w:rsidR="005812B1" w:rsidRPr="00F57612" w:rsidTr="004F2019">
        <w:trPr>
          <w:cantSplit/>
        </w:trPr>
        <w:tc>
          <w:tcPr>
            <w:tcW w:w="2573" w:type="dxa"/>
            <w:vMerge w:val="restart"/>
          </w:tcPr>
          <w:p w:rsidR="005812B1" w:rsidRPr="00F57612" w:rsidRDefault="005812B1" w:rsidP="004F2019">
            <w:pPr>
              <w:spacing w:after="0"/>
              <w:ind w:left="0"/>
              <w:rPr>
                <w:szCs w:val="20"/>
              </w:rPr>
            </w:pPr>
            <w:r>
              <w:rPr>
                <w:szCs w:val="20"/>
              </w:rPr>
              <w:t>Azure IaaS</w:t>
            </w:r>
          </w:p>
        </w:tc>
        <w:tc>
          <w:tcPr>
            <w:tcW w:w="2329" w:type="dxa"/>
          </w:tcPr>
          <w:p w:rsidR="005812B1" w:rsidRPr="00F57612" w:rsidRDefault="005812B1" w:rsidP="004F2019">
            <w:pPr>
              <w:spacing w:after="0"/>
              <w:ind w:left="0"/>
              <w:rPr>
                <w:szCs w:val="20"/>
              </w:rPr>
            </w:pPr>
            <w:r>
              <w:rPr>
                <w:szCs w:val="20"/>
              </w:rPr>
              <w:t>VM</w:t>
            </w:r>
          </w:p>
        </w:tc>
        <w:tc>
          <w:tcPr>
            <w:tcW w:w="2611" w:type="dxa"/>
            <w:shd w:val="clear" w:color="auto" w:fill="auto"/>
          </w:tcPr>
          <w:p w:rsidR="005812B1" w:rsidRPr="00F57612" w:rsidRDefault="005812B1" w:rsidP="004F2019">
            <w:pPr>
              <w:spacing w:after="0"/>
              <w:ind w:left="0"/>
              <w:rPr>
                <w:szCs w:val="20"/>
              </w:rPr>
            </w:pPr>
            <w:r>
              <w:rPr>
                <w:szCs w:val="20"/>
              </w:rPr>
              <w:t>VM snapshot</w:t>
            </w:r>
          </w:p>
        </w:tc>
        <w:tc>
          <w:tcPr>
            <w:tcW w:w="2611" w:type="dxa"/>
          </w:tcPr>
          <w:p w:rsidR="005812B1" w:rsidRPr="00F57612" w:rsidRDefault="005812B1" w:rsidP="004F2019">
            <w:pPr>
              <w:spacing w:after="0"/>
              <w:ind w:left="0"/>
              <w:rPr>
                <w:szCs w:val="20"/>
              </w:rPr>
            </w:pPr>
            <w:r>
              <w:rPr>
                <w:szCs w:val="20"/>
              </w:rPr>
              <w:t>Azure Backup of VM</w:t>
            </w:r>
          </w:p>
        </w:tc>
      </w:tr>
      <w:tr w:rsidR="005812B1" w:rsidRPr="00F57612" w:rsidTr="004F2019">
        <w:trPr>
          <w:cantSplit/>
        </w:trPr>
        <w:tc>
          <w:tcPr>
            <w:tcW w:w="2573" w:type="dxa"/>
            <w:vMerge/>
          </w:tcPr>
          <w:p w:rsidR="005812B1" w:rsidRDefault="005812B1" w:rsidP="004F2019">
            <w:pPr>
              <w:spacing w:after="0"/>
              <w:ind w:left="0"/>
              <w:rPr>
                <w:szCs w:val="20"/>
              </w:rPr>
            </w:pPr>
          </w:p>
        </w:tc>
        <w:tc>
          <w:tcPr>
            <w:tcW w:w="2329" w:type="dxa"/>
          </w:tcPr>
          <w:p w:rsidR="005812B1" w:rsidRDefault="005812B1" w:rsidP="004F2019">
            <w:pPr>
              <w:spacing w:after="0"/>
              <w:ind w:left="0"/>
              <w:rPr>
                <w:szCs w:val="20"/>
              </w:rPr>
            </w:pPr>
            <w:r>
              <w:rPr>
                <w:szCs w:val="20"/>
              </w:rPr>
              <w:t>VM SQL Server</w:t>
            </w:r>
          </w:p>
        </w:tc>
        <w:tc>
          <w:tcPr>
            <w:tcW w:w="2611" w:type="dxa"/>
            <w:shd w:val="clear" w:color="auto" w:fill="auto"/>
          </w:tcPr>
          <w:p w:rsidR="005812B1" w:rsidRPr="00F57612" w:rsidRDefault="005812B1" w:rsidP="004F2019">
            <w:pPr>
              <w:spacing w:after="0"/>
              <w:ind w:left="0"/>
              <w:rPr>
                <w:szCs w:val="20"/>
              </w:rPr>
            </w:pPr>
            <w:r>
              <w:rPr>
                <w:szCs w:val="20"/>
              </w:rPr>
              <w:t>Dump to VM disk</w:t>
            </w:r>
          </w:p>
        </w:tc>
        <w:tc>
          <w:tcPr>
            <w:tcW w:w="2611" w:type="dxa"/>
          </w:tcPr>
          <w:p w:rsidR="005812B1" w:rsidRPr="00F57612" w:rsidRDefault="005812B1" w:rsidP="004F2019">
            <w:pPr>
              <w:spacing w:after="0"/>
              <w:ind w:left="0"/>
              <w:rPr>
                <w:szCs w:val="20"/>
              </w:rPr>
            </w:pPr>
            <w:r>
              <w:rPr>
                <w:szCs w:val="20"/>
              </w:rPr>
              <w:t>Azure Backup of VM</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45</w:t>
      </w:r>
      <w:r w:rsidRPr="005207C1">
        <w:rPr>
          <w:b/>
        </w:rPr>
        <w:fldChar w:fldCharType="end"/>
      </w:r>
      <w:r w:rsidRPr="005207C1">
        <w:rPr>
          <w:b/>
        </w:rPr>
        <w:t xml:space="preserve"> </w:t>
      </w:r>
      <w:r>
        <w:rPr>
          <w:b/>
        </w:rPr>
        <w:t>Data protection approaches</w:t>
      </w:r>
    </w:p>
    <w:p w:rsidR="005812B1" w:rsidRDefault="005812B1" w:rsidP="005812B1">
      <w:pPr>
        <w:pStyle w:val="Heading4"/>
        <w:numPr>
          <w:ilvl w:val="3"/>
          <w:numId w:val="1"/>
        </w:numPr>
      </w:pPr>
      <w:r>
        <w:t>Azure PaaS</w:t>
      </w:r>
    </w:p>
    <w:p w:rsidR="005812B1" w:rsidRPr="00FC1391" w:rsidRDefault="005812B1" w:rsidP="005812B1">
      <w:pPr>
        <w:pStyle w:val="ListBullet3"/>
        <w:rPr>
          <w:b/>
        </w:rPr>
      </w:pPr>
      <w:r w:rsidRPr="00FC1391">
        <w:rPr>
          <w:b/>
        </w:rPr>
        <w:t>SQL Data</w:t>
      </w:r>
      <w:r>
        <w:rPr>
          <w:b/>
        </w:rPr>
        <w:t xml:space="preserve"> Warehouse – </w:t>
      </w:r>
      <w:r>
        <w:t>Microsoft provides snapshots of live databases every 8 hours that can be recovered for up to 7 days</w:t>
      </w:r>
    </w:p>
    <w:p w:rsidR="005812B1" w:rsidRPr="00FC1391" w:rsidRDefault="005812B1" w:rsidP="005812B1">
      <w:pPr>
        <w:pStyle w:val="ListBullet3"/>
        <w:rPr>
          <w:b/>
        </w:rPr>
      </w:pPr>
      <w:r>
        <w:rPr>
          <w:b/>
        </w:rPr>
        <w:t xml:space="preserve">SQL Database – </w:t>
      </w:r>
      <w:r w:rsidRPr="00FC1391">
        <w:t>Mic</w:t>
      </w:r>
      <w:r>
        <w:t>rosoft provides business continuity features for SQL databases dependent on the service tier selected. These allow recovery to any restore point for up to 35 days</w:t>
      </w:r>
    </w:p>
    <w:p w:rsidR="005812B1" w:rsidRPr="00845E08" w:rsidRDefault="005812B1" w:rsidP="005812B1">
      <w:pPr>
        <w:pStyle w:val="ListBullet3"/>
      </w:pPr>
      <w:r>
        <w:rPr>
          <w:b/>
        </w:rPr>
        <w:t xml:space="preserve">HD Insight – </w:t>
      </w:r>
      <w:r w:rsidRPr="00FC1391">
        <w:t>HD insight will be protected using Azure Backup as discussed below</w:t>
      </w:r>
    </w:p>
    <w:p w:rsidR="005812B1" w:rsidRDefault="005812B1" w:rsidP="005812B1">
      <w:pPr>
        <w:pStyle w:val="Heading4"/>
        <w:numPr>
          <w:ilvl w:val="3"/>
          <w:numId w:val="1"/>
        </w:numPr>
      </w:pPr>
      <w:r>
        <w:t>VM snapshot</w:t>
      </w:r>
    </w:p>
    <w:p w:rsidR="005812B1" w:rsidRDefault="005812B1" w:rsidP="005812B1">
      <w:r>
        <w:t xml:space="preserve">VM snapshots allow rapid recovery of a VM to a previous state. </w:t>
      </w:r>
      <w:r w:rsidR="000C60D2">
        <w:t xml:space="preserve">In addition to automatic backups, </w:t>
      </w:r>
      <w:r>
        <w:t xml:space="preserve">VM snapshots will be </w:t>
      </w:r>
      <w:r w:rsidR="006426D0">
        <w:t xml:space="preserve">manually </w:t>
      </w:r>
      <w:r>
        <w:t>used on an ad-hoc basis when changes are made to VMs</w:t>
      </w:r>
      <w:r w:rsidR="000C60D2">
        <w:t xml:space="preserve"> (such as patching exercises)</w:t>
      </w:r>
      <w:r>
        <w:t>, allowing rollback to a last known operating state.</w:t>
      </w:r>
    </w:p>
    <w:p w:rsidR="005812B1" w:rsidRDefault="005812B1" w:rsidP="005812B1">
      <w:pPr>
        <w:pStyle w:val="Heading4"/>
        <w:numPr>
          <w:ilvl w:val="3"/>
          <w:numId w:val="1"/>
        </w:numPr>
      </w:pPr>
      <w:r>
        <w:lastRenderedPageBreak/>
        <w:t>Azure Backup</w:t>
      </w:r>
    </w:p>
    <w:p w:rsidR="005812B1" w:rsidRDefault="005812B1" w:rsidP="005812B1">
      <w:r>
        <w:t>Azure backup provides policy based protection of Azure VMs. The Azure Backup service initiates the backup job at the scheduled time, and triggers the backup extension to take a snapshot. The backup extension coordinates with the in-guest VSS service to achieve consistency, and invokes the blob snapshot API of the Azure Storage service once consistency has been reached. This is done to get a consistent snapshot of the disks of the virtual machine, without having to shut it down.</w:t>
      </w:r>
    </w:p>
    <w:p w:rsidR="005812B1" w:rsidRDefault="005812B1" w:rsidP="005812B1">
      <w:r>
        <w:t>After the snapshot has been taken, the data is transferred by the Azure Backup service to the backup vault. The service takes care of identifying and transferring only the blocks that have changed from the last backup – making the backups storage efficient. When the data transfer is completed, the snapshot is removed and a recovery point is created. This recovery point can be seen in the Azure management portal.</w:t>
      </w:r>
    </w:p>
    <w:p w:rsidR="005812B1" w:rsidRPr="00062666" w:rsidRDefault="005812B1" w:rsidP="005812B1">
      <w:pPr>
        <w:keepNext/>
        <w:keepLines/>
        <w:ind w:left="431"/>
      </w:pPr>
      <w:r w:rsidRPr="00C96922">
        <w:rPr>
          <w:noProof/>
          <w:lang w:val="en-AU" w:eastAsia="en-AU"/>
        </w:rPr>
        <w:drawing>
          <wp:inline distT="0" distB="0" distL="0" distR="0" wp14:anchorId="27E3A3A6" wp14:editId="6309DA70">
            <wp:extent cx="5943600" cy="26238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623820"/>
                    </a:xfrm>
                    <a:prstGeom prst="rect">
                      <a:avLst/>
                    </a:prstGeom>
                  </pic:spPr>
                </pic:pic>
              </a:graphicData>
            </a:graphic>
          </wp:inline>
        </w:drawing>
      </w:r>
    </w:p>
    <w:p w:rsidR="005812B1" w:rsidRPr="005207C1" w:rsidRDefault="005812B1" w:rsidP="005812B1">
      <w:pPr>
        <w:keepNext/>
        <w:keepLines/>
        <w:ind w:left="431"/>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46</w:t>
      </w:r>
      <w:r w:rsidRPr="005207C1">
        <w:rPr>
          <w:b/>
        </w:rPr>
        <w:fldChar w:fldCharType="end"/>
      </w:r>
      <w:r w:rsidRPr="005207C1">
        <w:rPr>
          <w:b/>
        </w:rPr>
        <w:t xml:space="preserve"> </w:t>
      </w:r>
      <w:r>
        <w:rPr>
          <w:b/>
        </w:rPr>
        <w:t>Azure backup overview</w:t>
      </w:r>
    </w:p>
    <w:p w:rsidR="005812B1" w:rsidRPr="00C96922" w:rsidRDefault="005812B1" w:rsidP="005812B1">
      <w:r w:rsidRPr="009D5D61">
        <w:t>The vault is an entity that stores all the backups and recovery points that have been created over time. The vault also contains the backup policies that will be applied to the virtual machines being backed up.</w:t>
      </w:r>
    </w:p>
    <w:p w:rsidR="005812B1" w:rsidRPr="00062666" w:rsidRDefault="005812B1" w:rsidP="005812B1">
      <w:pPr>
        <w:keepNext/>
        <w:keepLines/>
        <w:ind w:left="431"/>
      </w:pPr>
      <w:r w:rsidRPr="009D5D61">
        <w:rPr>
          <w:noProof/>
          <w:lang w:val="en-AU" w:eastAsia="en-AU"/>
        </w:rPr>
        <w:drawing>
          <wp:inline distT="0" distB="0" distL="0" distR="0" wp14:anchorId="0C0DF14D" wp14:editId="0DEEDF0F">
            <wp:extent cx="5943600" cy="1691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691640"/>
                    </a:xfrm>
                    <a:prstGeom prst="rect">
                      <a:avLst/>
                    </a:prstGeom>
                  </pic:spPr>
                </pic:pic>
              </a:graphicData>
            </a:graphic>
          </wp:inline>
        </w:drawing>
      </w:r>
    </w:p>
    <w:p w:rsidR="005812B1" w:rsidRPr="005207C1" w:rsidRDefault="005812B1" w:rsidP="005812B1">
      <w:pPr>
        <w:keepNext/>
        <w:keepLines/>
        <w:ind w:left="431"/>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47</w:t>
      </w:r>
      <w:r w:rsidRPr="005207C1">
        <w:rPr>
          <w:b/>
        </w:rPr>
        <w:fldChar w:fldCharType="end"/>
      </w:r>
      <w:r w:rsidRPr="005207C1">
        <w:rPr>
          <w:b/>
        </w:rPr>
        <w:t xml:space="preserve"> </w:t>
      </w:r>
      <w:r>
        <w:rPr>
          <w:b/>
        </w:rPr>
        <w:t>Azure backup vault</w:t>
      </w:r>
    </w:p>
    <w:p w:rsidR="005812B1" w:rsidRDefault="005812B1" w:rsidP="005812B1">
      <w:r>
        <w:t>For the DAP solution, Azure backup will be configured as follows:</w:t>
      </w:r>
    </w:p>
    <w:p w:rsidR="005812B1" w:rsidRDefault="005812B1" w:rsidP="005812B1">
      <w:pPr>
        <w:pStyle w:val="ListBullet3"/>
      </w:pPr>
      <w:r>
        <w:t>Vault region – Australia South-East</w:t>
      </w:r>
    </w:p>
    <w:p w:rsidR="005812B1" w:rsidRDefault="005812B1" w:rsidP="005812B1">
      <w:pPr>
        <w:pStyle w:val="ListBullet3"/>
      </w:pPr>
      <w:r>
        <w:t xml:space="preserve">Vault replication – geo redundant, </w:t>
      </w:r>
      <w:r w:rsidRPr="00240465">
        <w:t xml:space="preserve">maintains six copies of data across </w:t>
      </w:r>
      <w:r>
        <w:t>Australia South East and Australia East.</w:t>
      </w:r>
    </w:p>
    <w:p w:rsidR="005812B1" w:rsidRDefault="005812B1" w:rsidP="005812B1">
      <w:r>
        <w:t>The Azure backup policy settings will be as follows.</w:t>
      </w:r>
    </w:p>
    <w:tbl>
      <w:tblPr>
        <w:tblW w:w="1004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6"/>
        <w:gridCol w:w="3347"/>
        <w:gridCol w:w="3347"/>
      </w:tblGrid>
      <w:tr w:rsidR="005812B1" w:rsidRPr="00B258C1" w:rsidTr="004F2019">
        <w:trPr>
          <w:cantSplit/>
          <w:tblHeader/>
        </w:trPr>
        <w:tc>
          <w:tcPr>
            <w:tcW w:w="3346" w:type="dxa"/>
            <w:shd w:val="clear" w:color="auto" w:fill="404040"/>
          </w:tcPr>
          <w:p w:rsidR="005812B1" w:rsidRDefault="005812B1" w:rsidP="004F2019">
            <w:pPr>
              <w:spacing w:after="0"/>
              <w:ind w:left="0"/>
              <w:jc w:val="center"/>
              <w:rPr>
                <w:color w:val="FFFFFF"/>
                <w:szCs w:val="20"/>
              </w:rPr>
            </w:pPr>
            <w:r>
              <w:rPr>
                <w:color w:val="FFFFFF"/>
                <w:szCs w:val="20"/>
              </w:rPr>
              <w:t>Item</w:t>
            </w:r>
          </w:p>
        </w:tc>
        <w:tc>
          <w:tcPr>
            <w:tcW w:w="3347" w:type="dxa"/>
            <w:shd w:val="clear" w:color="auto" w:fill="404040"/>
          </w:tcPr>
          <w:p w:rsidR="005812B1" w:rsidRPr="00B258C1" w:rsidRDefault="005812B1" w:rsidP="004F2019">
            <w:pPr>
              <w:spacing w:after="0"/>
              <w:ind w:left="0"/>
              <w:jc w:val="center"/>
              <w:rPr>
                <w:color w:val="FFFFFF"/>
                <w:szCs w:val="20"/>
              </w:rPr>
            </w:pPr>
            <w:r>
              <w:rPr>
                <w:color w:val="FFFFFF"/>
                <w:szCs w:val="20"/>
              </w:rPr>
              <w:t>Schedule</w:t>
            </w:r>
          </w:p>
        </w:tc>
        <w:tc>
          <w:tcPr>
            <w:tcW w:w="3347" w:type="dxa"/>
            <w:shd w:val="clear" w:color="auto" w:fill="404040"/>
          </w:tcPr>
          <w:p w:rsidR="005812B1" w:rsidRDefault="005812B1" w:rsidP="004F2019">
            <w:pPr>
              <w:spacing w:after="0"/>
              <w:ind w:left="0"/>
              <w:jc w:val="center"/>
              <w:rPr>
                <w:color w:val="FFFFFF"/>
                <w:szCs w:val="20"/>
              </w:rPr>
            </w:pPr>
            <w:r>
              <w:rPr>
                <w:color w:val="FFFFFF"/>
                <w:szCs w:val="20"/>
              </w:rPr>
              <w:t>Retention</w:t>
            </w:r>
          </w:p>
        </w:tc>
      </w:tr>
      <w:tr w:rsidR="005812B1" w:rsidRPr="00F57612" w:rsidTr="004F2019">
        <w:trPr>
          <w:cantSplit/>
        </w:trPr>
        <w:tc>
          <w:tcPr>
            <w:tcW w:w="3346" w:type="dxa"/>
            <w:vMerge w:val="restart"/>
          </w:tcPr>
          <w:p w:rsidR="005812B1" w:rsidRPr="00F57612" w:rsidRDefault="005812B1" w:rsidP="004F2019">
            <w:pPr>
              <w:spacing w:after="0"/>
              <w:ind w:left="0"/>
              <w:rPr>
                <w:szCs w:val="20"/>
              </w:rPr>
            </w:pPr>
            <w:r>
              <w:rPr>
                <w:szCs w:val="20"/>
              </w:rPr>
              <w:t>Policy – Dev</w:t>
            </w:r>
          </w:p>
        </w:tc>
        <w:tc>
          <w:tcPr>
            <w:tcW w:w="3347" w:type="dxa"/>
            <w:shd w:val="clear" w:color="auto" w:fill="auto"/>
          </w:tcPr>
          <w:p w:rsidR="005812B1" w:rsidRPr="00F57612" w:rsidRDefault="005812B1" w:rsidP="004F2019">
            <w:pPr>
              <w:spacing w:after="0"/>
              <w:ind w:left="0"/>
              <w:rPr>
                <w:szCs w:val="20"/>
              </w:rPr>
            </w:pPr>
            <w:r>
              <w:rPr>
                <w:szCs w:val="20"/>
              </w:rPr>
              <w:t>Daily at 22:00</w:t>
            </w:r>
          </w:p>
        </w:tc>
        <w:tc>
          <w:tcPr>
            <w:tcW w:w="3347" w:type="dxa"/>
          </w:tcPr>
          <w:p w:rsidR="005812B1" w:rsidRPr="00F57612" w:rsidRDefault="005812B1" w:rsidP="004F2019">
            <w:pPr>
              <w:spacing w:after="0"/>
              <w:ind w:left="0"/>
              <w:rPr>
                <w:szCs w:val="20"/>
              </w:rPr>
            </w:pPr>
            <w:r>
              <w:rPr>
                <w:szCs w:val="20"/>
              </w:rPr>
              <w:t>30 days</w:t>
            </w:r>
          </w:p>
        </w:tc>
      </w:tr>
      <w:tr w:rsidR="005812B1" w:rsidRPr="00F57612" w:rsidTr="004F2019">
        <w:trPr>
          <w:cantSplit/>
        </w:trPr>
        <w:tc>
          <w:tcPr>
            <w:tcW w:w="3346" w:type="dxa"/>
            <w:vMerge/>
          </w:tcPr>
          <w:p w:rsidR="005812B1" w:rsidRDefault="005812B1" w:rsidP="004F2019">
            <w:pPr>
              <w:spacing w:after="0"/>
              <w:ind w:left="0"/>
              <w:rPr>
                <w:szCs w:val="20"/>
              </w:rPr>
            </w:pPr>
          </w:p>
        </w:tc>
        <w:tc>
          <w:tcPr>
            <w:tcW w:w="3347" w:type="dxa"/>
            <w:shd w:val="clear" w:color="auto" w:fill="auto"/>
          </w:tcPr>
          <w:p w:rsidR="005812B1" w:rsidRDefault="005812B1" w:rsidP="004F2019">
            <w:pPr>
              <w:spacing w:after="0"/>
              <w:ind w:left="0"/>
              <w:rPr>
                <w:szCs w:val="20"/>
              </w:rPr>
            </w:pPr>
            <w:r>
              <w:rPr>
                <w:szCs w:val="20"/>
              </w:rPr>
              <w:t>Weekly at Fri 22:00</w:t>
            </w:r>
          </w:p>
        </w:tc>
        <w:tc>
          <w:tcPr>
            <w:tcW w:w="3347" w:type="dxa"/>
          </w:tcPr>
          <w:p w:rsidR="005812B1" w:rsidRDefault="005812B1" w:rsidP="004F2019">
            <w:pPr>
              <w:spacing w:after="0"/>
              <w:ind w:left="0"/>
              <w:rPr>
                <w:szCs w:val="20"/>
              </w:rPr>
            </w:pPr>
            <w:r>
              <w:rPr>
                <w:szCs w:val="20"/>
              </w:rPr>
              <w:t>5 weeks</w:t>
            </w:r>
          </w:p>
        </w:tc>
      </w:tr>
      <w:tr w:rsidR="005812B1" w:rsidRPr="00F57612" w:rsidTr="004F2019">
        <w:trPr>
          <w:cantSplit/>
        </w:trPr>
        <w:tc>
          <w:tcPr>
            <w:tcW w:w="3346" w:type="dxa"/>
            <w:vMerge/>
          </w:tcPr>
          <w:p w:rsidR="005812B1" w:rsidRDefault="005812B1" w:rsidP="004F2019">
            <w:pPr>
              <w:spacing w:after="0"/>
              <w:ind w:left="0"/>
              <w:rPr>
                <w:szCs w:val="20"/>
              </w:rPr>
            </w:pPr>
          </w:p>
        </w:tc>
        <w:tc>
          <w:tcPr>
            <w:tcW w:w="3347" w:type="dxa"/>
            <w:shd w:val="clear" w:color="auto" w:fill="auto"/>
          </w:tcPr>
          <w:p w:rsidR="005812B1" w:rsidRDefault="005812B1" w:rsidP="004F2019">
            <w:pPr>
              <w:spacing w:after="0"/>
              <w:ind w:left="0"/>
              <w:rPr>
                <w:szCs w:val="20"/>
              </w:rPr>
            </w:pPr>
            <w:r>
              <w:rPr>
                <w:szCs w:val="20"/>
              </w:rPr>
              <w:t>Monthly</w:t>
            </w:r>
          </w:p>
        </w:tc>
        <w:tc>
          <w:tcPr>
            <w:tcW w:w="3347" w:type="dxa"/>
          </w:tcPr>
          <w:p w:rsidR="005812B1" w:rsidRDefault="005812B1" w:rsidP="004F2019">
            <w:pPr>
              <w:spacing w:after="0"/>
              <w:ind w:left="0"/>
              <w:rPr>
                <w:szCs w:val="20"/>
              </w:rPr>
            </w:pPr>
            <w:r>
              <w:rPr>
                <w:szCs w:val="20"/>
              </w:rPr>
              <w:t>None</w:t>
            </w:r>
          </w:p>
        </w:tc>
      </w:tr>
      <w:tr w:rsidR="005812B1" w:rsidRPr="00F57612" w:rsidTr="004F2019">
        <w:trPr>
          <w:cantSplit/>
        </w:trPr>
        <w:tc>
          <w:tcPr>
            <w:tcW w:w="3346" w:type="dxa"/>
            <w:vMerge w:val="restart"/>
          </w:tcPr>
          <w:p w:rsidR="005812B1" w:rsidRPr="00F57612" w:rsidRDefault="005812B1" w:rsidP="004F2019">
            <w:pPr>
              <w:spacing w:after="0"/>
              <w:ind w:left="0"/>
              <w:rPr>
                <w:szCs w:val="20"/>
              </w:rPr>
            </w:pPr>
            <w:r>
              <w:rPr>
                <w:szCs w:val="20"/>
              </w:rPr>
              <w:lastRenderedPageBreak/>
              <w:t>Policy – Test</w:t>
            </w:r>
          </w:p>
        </w:tc>
        <w:tc>
          <w:tcPr>
            <w:tcW w:w="3347" w:type="dxa"/>
            <w:shd w:val="clear" w:color="auto" w:fill="auto"/>
          </w:tcPr>
          <w:p w:rsidR="005812B1" w:rsidRPr="00F57612" w:rsidRDefault="005812B1" w:rsidP="004F2019">
            <w:pPr>
              <w:spacing w:after="0"/>
              <w:ind w:left="0"/>
              <w:rPr>
                <w:szCs w:val="20"/>
              </w:rPr>
            </w:pPr>
            <w:r>
              <w:rPr>
                <w:szCs w:val="20"/>
              </w:rPr>
              <w:t>Daily at 21:00</w:t>
            </w:r>
          </w:p>
        </w:tc>
        <w:tc>
          <w:tcPr>
            <w:tcW w:w="3347" w:type="dxa"/>
          </w:tcPr>
          <w:p w:rsidR="005812B1" w:rsidRPr="00F57612" w:rsidRDefault="005812B1" w:rsidP="004F2019">
            <w:pPr>
              <w:spacing w:after="0"/>
              <w:ind w:left="0"/>
              <w:rPr>
                <w:szCs w:val="20"/>
              </w:rPr>
            </w:pPr>
            <w:r>
              <w:rPr>
                <w:szCs w:val="20"/>
              </w:rPr>
              <w:t>30 days</w:t>
            </w:r>
          </w:p>
        </w:tc>
      </w:tr>
      <w:tr w:rsidR="005812B1" w:rsidRPr="00F57612" w:rsidTr="004F2019">
        <w:trPr>
          <w:cantSplit/>
        </w:trPr>
        <w:tc>
          <w:tcPr>
            <w:tcW w:w="3346" w:type="dxa"/>
            <w:vMerge/>
          </w:tcPr>
          <w:p w:rsidR="005812B1" w:rsidRDefault="005812B1" w:rsidP="004F2019">
            <w:pPr>
              <w:spacing w:after="0"/>
              <w:ind w:left="0"/>
              <w:rPr>
                <w:szCs w:val="20"/>
              </w:rPr>
            </w:pPr>
          </w:p>
        </w:tc>
        <w:tc>
          <w:tcPr>
            <w:tcW w:w="3347" w:type="dxa"/>
            <w:shd w:val="clear" w:color="auto" w:fill="auto"/>
          </w:tcPr>
          <w:p w:rsidR="005812B1" w:rsidRDefault="005812B1" w:rsidP="004F2019">
            <w:pPr>
              <w:spacing w:after="0"/>
              <w:ind w:left="0"/>
              <w:rPr>
                <w:szCs w:val="20"/>
              </w:rPr>
            </w:pPr>
            <w:r>
              <w:rPr>
                <w:szCs w:val="20"/>
              </w:rPr>
              <w:t>Weekly at Fri 21:00</w:t>
            </w:r>
          </w:p>
        </w:tc>
        <w:tc>
          <w:tcPr>
            <w:tcW w:w="3347" w:type="dxa"/>
          </w:tcPr>
          <w:p w:rsidR="005812B1" w:rsidRDefault="005812B1" w:rsidP="004F2019">
            <w:pPr>
              <w:spacing w:after="0"/>
              <w:ind w:left="0"/>
              <w:rPr>
                <w:szCs w:val="20"/>
              </w:rPr>
            </w:pPr>
            <w:r>
              <w:rPr>
                <w:szCs w:val="20"/>
              </w:rPr>
              <w:t>5 weeks</w:t>
            </w:r>
          </w:p>
        </w:tc>
      </w:tr>
      <w:tr w:rsidR="005812B1" w:rsidRPr="00F57612" w:rsidTr="004F2019">
        <w:trPr>
          <w:cantSplit/>
        </w:trPr>
        <w:tc>
          <w:tcPr>
            <w:tcW w:w="3346" w:type="dxa"/>
            <w:vMerge/>
          </w:tcPr>
          <w:p w:rsidR="005812B1" w:rsidRDefault="005812B1" w:rsidP="004F2019">
            <w:pPr>
              <w:spacing w:after="0"/>
              <w:ind w:left="0"/>
              <w:rPr>
                <w:szCs w:val="20"/>
              </w:rPr>
            </w:pPr>
          </w:p>
        </w:tc>
        <w:tc>
          <w:tcPr>
            <w:tcW w:w="3347" w:type="dxa"/>
            <w:shd w:val="clear" w:color="auto" w:fill="auto"/>
          </w:tcPr>
          <w:p w:rsidR="005812B1" w:rsidRDefault="005812B1" w:rsidP="004F2019">
            <w:pPr>
              <w:spacing w:after="0"/>
              <w:ind w:left="0"/>
              <w:rPr>
                <w:szCs w:val="20"/>
              </w:rPr>
            </w:pPr>
            <w:r>
              <w:rPr>
                <w:szCs w:val="20"/>
              </w:rPr>
              <w:t>Monthly last Fri 21:00</w:t>
            </w:r>
          </w:p>
        </w:tc>
        <w:tc>
          <w:tcPr>
            <w:tcW w:w="3347" w:type="dxa"/>
          </w:tcPr>
          <w:p w:rsidR="005812B1" w:rsidRDefault="005812B1" w:rsidP="004F2019">
            <w:pPr>
              <w:spacing w:after="0"/>
              <w:ind w:left="0"/>
              <w:rPr>
                <w:szCs w:val="20"/>
              </w:rPr>
            </w:pPr>
            <w:r>
              <w:rPr>
                <w:szCs w:val="20"/>
              </w:rPr>
              <w:t>None</w:t>
            </w:r>
          </w:p>
        </w:tc>
      </w:tr>
      <w:tr w:rsidR="005812B1" w:rsidRPr="00F57612" w:rsidTr="004F2019">
        <w:trPr>
          <w:cantSplit/>
        </w:trPr>
        <w:tc>
          <w:tcPr>
            <w:tcW w:w="3346" w:type="dxa"/>
            <w:vMerge w:val="restart"/>
          </w:tcPr>
          <w:p w:rsidR="005812B1" w:rsidRPr="00F57612" w:rsidRDefault="005812B1" w:rsidP="004F2019">
            <w:pPr>
              <w:spacing w:after="0"/>
              <w:ind w:left="0"/>
              <w:rPr>
                <w:szCs w:val="20"/>
              </w:rPr>
            </w:pPr>
            <w:r>
              <w:rPr>
                <w:szCs w:val="20"/>
              </w:rPr>
              <w:t>Policy – Prod</w:t>
            </w:r>
          </w:p>
        </w:tc>
        <w:tc>
          <w:tcPr>
            <w:tcW w:w="3347" w:type="dxa"/>
            <w:shd w:val="clear" w:color="auto" w:fill="auto"/>
          </w:tcPr>
          <w:p w:rsidR="005812B1" w:rsidRPr="00F57612" w:rsidRDefault="005812B1" w:rsidP="004F2019">
            <w:pPr>
              <w:spacing w:after="0"/>
              <w:ind w:left="0"/>
              <w:rPr>
                <w:szCs w:val="20"/>
              </w:rPr>
            </w:pPr>
            <w:r>
              <w:rPr>
                <w:szCs w:val="20"/>
              </w:rPr>
              <w:t>Daily at 20:00</w:t>
            </w:r>
          </w:p>
        </w:tc>
        <w:tc>
          <w:tcPr>
            <w:tcW w:w="3347" w:type="dxa"/>
          </w:tcPr>
          <w:p w:rsidR="005812B1" w:rsidRPr="00F57612" w:rsidRDefault="005812B1" w:rsidP="004F2019">
            <w:pPr>
              <w:spacing w:after="0"/>
              <w:ind w:left="0"/>
              <w:rPr>
                <w:szCs w:val="20"/>
              </w:rPr>
            </w:pPr>
            <w:r>
              <w:rPr>
                <w:szCs w:val="20"/>
              </w:rPr>
              <w:t>30 days</w:t>
            </w:r>
          </w:p>
        </w:tc>
      </w:tr>
      <w:tr w:rsidR="005812B1" w:rsidRPr="00F57612" w:rsidTr="004F2019">
        <w:trPr>
          <w:cantSplit/>
        </w:trPr>
        <w:tc>
          <w:tcPr>
            <w:tcW w:w="3346" w:type="dxa"/>
            <w:vMerge/>
          </w:tcPr>
          <w:p w:rsidR="005812B1" w:rsidRDefault="005812B1" w:rsidP="004F2019">
            <w:pPr>
              <w:spacing w:after="0"/>
              <w:ind w:left="0"/>
              <w:rPr>
                <w:szCs w:val="20"/>
              </w:rPr>
            </w:pPr>
          </w:p>
        </w:tc>
        <w:tc>
          <w:tcPr>
            <w:tcW w:w="3347" w:type="dxa"/>
            <w:shd w:val="clear" w:color="auto" w:fill="auto"/>
          </w:tcPr>
          <w:p w:rsidR="005812B1" w:rsidRDefault="005812B1" w:rsidP="004F2019">
            <w:pPr>
              <w:spacing w:after="0"/>
              <w:ind w:left="0"/>
              <w:rPr>
                <w:szCs w:val="20"/>
              </w:rPr>
            </w:pPr>
            <w:r>
              <w:rPr>
                <w:szCs w:val="20"/>
              </w:rPr>
              <w:t>Weekly at Fri 20:00</w:t>
            </w:r>
          </w:p>
        </w:tc>
        <w:tc>
          <w:tcPr>
            <w:tcW w:w="3347" w:type="dxa"/>
          </w:tcPr>
          <w:p w:rsidR="005812B1" w:rsidRDefault="005812B1" w:rsidP="004F2019">
            <w:pPr>
              <w:spacing w:after="0"/>
              <w:ind w:left="0"/>
              <w:rPr>
                <w:szCs w:val="20"/>
              </w:rPr>
            </w:pPr>
            <w:r>
              <w:rPr>
                <w:szCs w:val="20"/>
              </w:rPr>
              <w:t>5 weeks</w:t>
            </w:r>
          </w:p>
        </w:tc>
      </w:tr>
      <w:tr w:rsidR="005812B1" w:rsidRPr="00F57612" w:rsidTr="004F2019">
        <w:trPr>
          <w:cantSplit/>
        </w:trPr>
        <w:tc>
          <w:tcPr>
            <w:tcW w:w="3346" w:type="dxa"/>
            <w:vMerge/>
          </w:tcPr>
          <w:p w:rsidR="005812B1" w:rsidRDefault="005812B1" w:rsidP="004F2019">
            <w:pPr>
              <w:spacing w:after="0"/>
              <w:ind w:left="0"/>
              <w:rPr>
                <w:szCs w:val="20"/>
              </w:rPr>
            </w:pPr>
          </w:p>
        </w:tc>
        <w:tc>
          <w:tcPr>
            <w:tcW w:w="3347" w:type="dxa"/>
            <w:shd w:val="clear" w:color="auto" w:fill="auto"/>
          </w:tcPr>
          <w:p w:rsidR="005812B1" w:rsidRDefault="005812B1" w:rsidP="004F2019">
            <w:pPr>
              <w:spacing w:after="0"/>
              <w:ind w:left="0"/>
              <w:rPr>
                <w:szCs w:val="20"/>
              </w:rPr>
            </w:pPr>
            <w:r>
              <w:rPr>
                <w:szCs w:val="20"/>
              </w:rPr>
              <w:t>Monthly last Fri 20:00</w:t>
            </w:r>
          </w:p>
        </w:tc>
        <w:tc>
          <w:tcPr>
            <w:tcW w:w="3347" w:type="dxa"/>
          </w:tcPr>
          <w:p w:rsidR="005812B1" w:rsidRPr="00F57612" w:rsidRDefault="005812B1" w:rsidP="004F2019">
            <w:pPr>
              <w:spacing w:after="0"/>
              <w:ind w:left="0"/>
              <w:rPr>
                <w:szCs w:val="20"/>
              </w:rPr>
            </w:pPr>
            <w:r>
              <w:rPr>
                <w:szCs w:val="20"/>
              </w:rPr>
              <w:t>7 years</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48</w:t>
      </w:r>
      <w:r w:rsidRPr="005207C1">
        <w:rPr>
          <w:b/>
        </w:rPr>
        <w:fldChar w:fldCharType="end"/>
      </w:r>
      <w:r w:rsidRPr="005207C1">
        <w:rPr>
          <w:b/>
        </w:rPr>
        <w:t xml:space="preserve"> </w:t>
      </w:r>
      <w:r>
        <w:rPr>
          <w:b/>
        </w:rPr>
        <w:t>Azure backup policy settings</w:t>
      </w:r>
    </w:p>
    <w:p w:rsidR="005812B1" w:rsidRDefault="005812B1" w:rsidP="005812B1"/>
    <w:p w:rsidR="005812B1" w:rsidRDefault="005812B1" w:rsidP="005812B1">
      <w:pPr>
        <w:pStyle w:val="Heading3"/>
        <w:numPr>
          <w:ilvl w:val="2"/>
          <w:numId w:val="1"/>
        </w:numPr>
      </w:pPr>
      <w:bookmarkStart w:id="242" w:name="_Toc434595758"/>
      <w:bookmarkStart w:id="243" w:name="_Toc468283880"/>
      <w:r>
        <w:t>Disaster Recovery</w:t>
      </w:r>
      <w:bookmarkEnd w:id="242"/>
      <w:bookmarkEnd w:id="243"/>
    </w:p>
    <w:p w:rsidR="005812B1" w:rsidRDefault="005812B1" w:rsidP="005812B1">
      <w:r>
        <w:t>All production and test services deployed with the DAP will be configured with resiliency, high availability and backup allowing for each individual service to be recovered from either configuration failure or user error. Disaster recovery will only be invoked when the Azure service itself cannot be provided from within the Australia South East region. In this scenario, and at Microsoft’s discretion, the Azure service will be failed over to the Australia East region.</w:t>
      </w:r>
    </w:p>
    <w:p w:rsidR="005812B1" w:rsidRDefault="005812B1" w:rsidP="005812B1">
      <w:r>
        <w:t>In the event of Microsoft declaring a disaster in the Azure South-East region, the production system instances will be recovered in the Azure East region. This will be achieved via the following mechanisms.</w:t>
      </w:r>
    </w:p>
    <w:tbl>
      <w:tblPr>
        <w:tblW w:w="1012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4"/>
        <w:gridCol w:w="3119"/>
        <w:gridCol w:w="3911"/>
      </w:tblGrid>
      <w:tr w:rsidR="005812B1" w:rsidRPr="00B258C1" w:rsidTr="004F2019">
        <w:trPr>
          <w:cantSplit/>
          <w:tblHeader/>
        </w:trPr>
        <w:tc>
          <w:tcPr>
            <w:tcW w:w="3094" w:type="dxa"/>
            <w:shd w:val="clear" w:color="auto" w:fill="404040"/>
          </w:tcPr>
          <w:p w:rsidR="005812B1" w:rsidRDefault="005812B1" w:rsidP="004F2019">
            <w:pPr>
              <w:spacing w:after="0"/>
              <w:ind w:left="0"/>
              <w:jc w:val="center"/>
              <w:rPr>
                <w:color w:val="FFFFFF"/>
                <w:szCs w:val="20"/>
              </w:rPr>
            </w:pPr>
            <w:r>
              <w:rPr>
                <w:color w:val="FFFFFF"/>
                <w:szCs w:val="20"/>
              </w:rPr>
              <w:t>Resource Type</w:t>
            </w:r>
          </w:p>
        </w:tc>
        <w:tc>
          <w:tcPr>
            <w:tcW w:w="3119" w:type="dxa"/>
            <w:shd w:val="clear" w:color="auto" w:fill="404040"/>
          </w:tcPr>
          <w:p w:rsidR="005812B1" w:rsidRPr="00B258C1" w:rsidRDefault="005812B1" w:rsidP="004F2019">
            <w:pPr>
              <w:spacing w:after="0"/>
              <w:ind w:left="0"/>
              <w:jc w:val="center"/>
              <w:rPr>
                <w:color w:val="FFFFFF"/>
                <w:szCs w:val="20"/>
              </w:rPr>
            </w:pPr>
            <w:r>
              <w:rPr>
                <w:color w:val="FFFFFF"/>
                <w:szCs w:val="20"/>
              </w:rPr>
              <w:t>Resource</w:t>
            </w:r>
          </w:p>
        </w:tc>
        <w:tc>
          <w:tcPr>
            <w:tcW w:w="3911" w:type="dxa"/>
            <w:shd w:val="clear" w:color="auto" w:fill="404040"/>
          </w:tcPr>
          <w:p w:rsidR="005812B1" w:rsidRDefault="005812B1" w:rsidP="004F2019">
            <w:pPr>
              <w:spacing w:after="0"/>
              <w:ind w:left="0"/>
              <w:jc w:val="center"/>
              <w:rPr>
                <w:color w:val="FFFFFF"/>
                <w:szCs w:val="20"/>
              </w:rPr>
            </w:pPr>
            <w:r>
              <w:rPr>
                <w:color w:val="FFFFFF"/>
                <w:szCs w:val="20"/>
              </w:rPr>
              <w:t>Recovery approach</w:t>
            </w:r>
          </w:p>
        </w:tc>
      </w:tr>
      <w:tr w:rsidR="005812B1" w:rsidRPr="00F57612" w:rsidTr="004F2019">
        <w:trPr>
          <w:cantSplit/>
        </w:trPr>
        <w:tc>
          <w:tcPr>
            <w:tcW w:w="3094" w:type="dxa"/>
            <w:vMerge w:val="restart"/>
          </w:tcPr>
          <w:p w:rsidR="005812B1" w:rsidRPr="00F57612" w:rsidRDefault="005812B1" w:rsidP="004F2019">
            <w:pPr>
              <w:spacing w:after="0"/>
              <w:ind w:left="0"/>
              <w:rPr>
                <w:szCs w:val="20"/>
              </w:rPr>
            </w:pPr>
            <w:r>
              <w:rPr>
                <w:szCs w:val="20"/>
              </w:rPr>
              <w:t>Azure PaaS</w:t>
            </w:r>
          </w:p>
        </w:tc>
        <w:tc>
          <w:tcPr>
            <w:tcW w:w="3119" w:type="dxa"/>
            <w:shd w:val="clear" w:color="auto" w:fill="auto"/>
          </w:tcPr>
          <w:p w:rsidR="005812B1" w:rsidRPr="00F57612" w:rsidRDefault="005812B1" w:rsidP="004F2019">
            <w:pPr>
              <w:spacing w:after="0"/>
              <w:ind w:left="0"/>
              <w:rPr>
                <w:szCs w:val="20"/>
              </w:rPr>
            </w:pPr>
            <w:r>
              <w:rPr>
                <w:szCs w:val="20"/>
              </w:rPr>
              <w:t>SQL database</w:t>
            </w:r>
          </w:p>
        </w:tc>
        <w:tc>
          <w:tcPr>
            <w:tcW w:w="3911" w:type="dxa"/>
          </w:tcPr>
          <w:p w:rsidR="005812B1" w:rsidRPr="00F57612" w:rsidRDefault="0057607F" w:rsidP="00FD17EE">
            <w:pPr>
              <w:spacing w:after="0"/>
              <w:ind w:left="0"/>
              <w:rPr>
                <w:szCs w:val="20"/>
              </w:rPr>
            </w:pPr>
            <w:r>
              <w:rPr>
                <w:szCs w:val="20"/>
              </w:rPr>
              <w:t>Geo-replicated storage</w:t>
            </w:r>
          </w:p>
        </w:tc>
      </w:tr>
      <w:tr w:rsidR="005812B1" w:rsidRPr="00F57612" w:rsidTr="004F2019">
        <w:trPr>
          <w:cantSplit/>
        </w:trPr>
        <w:tc>
          <w:tcPr>
            <w:tcW w:w="3094" w:type="dxa"/>
            <w:vMerge/>
          </w:tcPr>
          <w:p w:rsidR="005812B1" w:rsidRPr="00F57612" w:rsidRDefault="005812B1" w:rsidP="004F2019">
            <w:pPr>
              <w:spacing w:after="0"/>
              <w:ind w:left="0"/>
              <w:rPr>
                <w:szCs w:val="20"/>
              </w:rPr>
            </w:pPr>
          </w:p>
        </w:tc>
        <w:tc>
          <w:tcPr>
            <w:tcW w:w="3119" w:type="dxa"/>
            <w:shd w:val="clear" w:color="auto" w:fill="auto"/>
          </w:tcPr>
          <w:p w:rsidR="005812B1" w:rsidRPr="00F57612" w:rsidRDefault="005812B1" w:rsidP="004F2019">
            <w:pPr>
              <w:spacing w:after="0"/>
              <w:ind w:left="0"/>
              <w:rPr>
                <w:szCs w:val="20"/>
              </w:rPr>
            </w:pPr>
            <w:r>
              <w:rPr>
                <w:szCs w:val="20"/>
              </w:rPr>
              <w:t>HD Insight</w:t>
            </w:r>
          </w:p>
        </w:tc>
        <w:tc>
          <w:tcPr>
            <w:tcW w:w="3911" w:type="dxa"/>
          </w:tcPr>
          <w:p w:rsidR="005812B1" w:rsidRPr="00F57612" w:rsidRDefault="0057607F" w:rsidP="004F2019">
            <w:pPr>
              <w:spacing w:after="0"/>
              <w:ind w:left="0"/>
              <w:rPr>
                <w:szCs w:val="20"/>
              </w:rPr>
            </w:pPr>
            <w:r>
              <w:rPr>
                <w:szCs w:val="20"/>
              </w:rPr>
              <w:t>Recreate cluster in DR region with geo-replicated configuration database</w:t>
            </w:r>
          </w:p>
        </w:tc>
      </w:tr>
      <w:tr w:rsidR="005812B1" w:rsidRPr="00F57612" w:rsidTr="004F2019">
        <w:trPr>
          <w:cantSplit/>
        </w:trPr>
        <w:tc>
          <w:tcPr>
            <w:tcW w:w="3094" w:type="dxa"/>
          </w:tcPr>
          <w:p w:rsidR="005812B1" w:rsidRPr="00F57612" w:rsidRDefault="005812B1" w:rsidP="004F2019">
            <w:pPr>
              <w:spacing w:after="0"/>
              <w:ind w:left="0"/>
              <w:rPr>
                <w:szCs w:val="20"/>
              </w:rPr>
            </w:pPr>
            <w:r>
              <w:rPr>
                <w:szCs w:val="20"/>
              </w:rPr>
              <w:t>Azure IaaS</w:t>
            </w:r>
          </w:p>
        </w:tc>
        <w:tc>
          <w:tcPr>
            <w:tcW w:w="3119" w:type="dxa"/>
            <w:shd w:val="clear" w:color="auto" w:fill="auto"/>
          </w:tcPr>
          <w:p w:rsidR="005812B1" w:rsidRPr="00F57612" w:rsidRDefault="005812B1" w:rsidP="004F2019">
            <w:pPr>
              <w:spacing w:after="0"/>
              <w:ind w:left="0"/>
              <w:rPr>
                <w:szCs w:val="20"/>
              </w:rPr>
            </w:pPr>
            <w:r>
              <w:rPr>
                <w:szCs w:val="20"/>
              </w:rPr>
              <w:t>VM</w:t>
            </w:r>
          </w:p>
        </w:tc>
        <w:tc>
          <w:tcPr>
            <w:tcW w:w="3911" w:type="dxa"/>
          </w:tcPr>
          <w:p w:rsidR="005812B1" w:rsidRPr="00F57612" w:rsidRDefault="005812B1" w:rsidP="004F2019">
            <w:pPr>
              <w:spacing w:after="0"/>
              <w:ind w:left="0"/>
              <w:rPr>
                <w:szCs w:val="20"/>
              </w:rPr>
            </w:pPr>
            <w:r>
              <w:rPr>
                <w:szCs w:val="20"/>
              </w:rPr>
              <w:t>Restart VM from geo-replicated storage</w:t>
            </w:r>
          </w:p>
        </w:tc>
      </w:tr>
      <w:tr w:rsidR="005812B1" w:rsidRPr="00F57612" w:rsidTr="004F2019">
        <w:trPr>
          <w:cantSplit/>
        </w:trPr>
        <w:tc>
          <w:tcPr>
            <w:tcW w:w="3094" w:type="dxa"/>
            <w:vMerge w:val="restart"/>
          </w:tcPr>
          <w:p w:rsidR="005812B1" w:rsidRDefault="005812B1" w:rsidP="004F2019">
            <w:pPr>
              <w:spacing w:after="0"/>
              <w:ind w:left="0"/>
              <w:rPr>
                <w:szCs w:val="20"/>
              </w:rPr>
            </w:pPr>
            <w:r>
              <w:rPr>
                <w:szCs w:val="20"/>
              </w:rPr>
              <w:t>Azure Storage</w:t>
            </w:r>
          </w:p>
        </w:tc>
        <w:tc>
          <w:tcPr>
            <w:tcW w:w="3119" w:type="dxa"/>
            <w:shd w:val="clear" w:color="auto" w:fill="auto"/>
          </w:tcPr>
          <w:p w:rsidR="005812B1" w:rsidRDefault="005812B1" w:rsidP="004F2019">
            <w:pPr>
              <w:spacing w:after="0"/>
              <w:ind w:left="0"/>
              <w:rPr>
                <w:szCs w:val="20"/>
              </w:rPr>
            </w:pPr>
            <w:r>
              <w:rPr>
                <w:szCs w:val="20"/>
              </w:rPr>
              <w:t>Blob</w:t>
            </w:r>
          </w:p>
        </w:tc>
        <w:tc>
          <w:tcPr>
            <w:tcW w:w="3911" w:type="dxa"/>
          </w:tcPr>
          <w:p w:rsidR="005812B1" w:rsidRDefault="005812B1" w:rsidP="004F2019">
            <w:pPr>
              <w:spacing w:after="0"/>
              <w:ind w:left="0"/>
              <w:rPr>
                <w:szCs w:val="20"/>
              </w:rPr>
            </w:pPr>
            <w:r>
              <w:rPr>
                <w:szCs w:val="20"/>
              </w:rPr>
              <w:t>Geo-replicated storage</w:t>
            </w:r>
          </w:p>
        </w:tc>
      </w:tr>
      <w:tr w:rsidR="005812B1" w:rsidRPr="00F57612" w:rsidTr="004F2019">
        <w:trPr>
          <w:cantSplit/>
        </w:trPr>
        <w:tc>
          <w:tcPr>
            <w:tcW w:w="3094" w:type="dxa"/>
            <w:vMerge/>
          </w:tcPr>
          <w:p w:rsidR="005812B1" w:rsidRDefault="005812B1" w:rsidP="004F2019">
            <w:pPr>
              <w:spacing w:after="0"/>
              <w:ind w:left="0"/>
              <w:rPr>
                <w:szCs w:val="20"/>
              </w:rPr>
            </w:pPr>
          </w:p>
        </w:tc>
        <w:tc>
          <w:tcPr>
            <w:tcW w:w="3119" w:type="dxa"/>
            <w:shd w:val="clear" w:color="auto" w:fill="auto"/>
          </w:tcPr>
          <w:p w:rsidR="005812B1" w:rsidRDefault="005812B1" w:rsidP="004F2019">
            <w:pPr>
              <w:spacing w:after="0"/>
              <w:ind w:left="0"/>
              <w:rPr>
                <w:szCs w:val="20"/>
              </w:rPr>
            </w:pPr>
            <w:r>
              <w:rPr>
                <w:szCs w:val="20"/>
              </w:rPr>
              <w:t>Files</w:t>
            </w:r>
          </w:p>
        </w:tc>
        <w:tc>
          <w:tcPr>
            <w:tcW w:w="3911" w:type="dxa"/>
          </w:tcPr>
          <w:p w:rsidR="005812B1" w:rsidRDefault="005812B1" w:rsidP="004F2019">
            <w:pPr>
              <w:spacing w:after="0"/>
              <w:ind w:left="0"/>
              <w:rPr>
                <w:szCs w:val="20"/>
              </w:rPr>
            </w:pPr>
            <w:r>
              <w:rPr>
                <w:szCs w:val="20"/>
              </w:rPr>
              <w:t>Geo-replicated storage</w:t>
            </w:r>
          </w:p>
        </w:tc>
      </w:tr>
    </w:tbl>
    <w:p w:rsidR="005812B1" w:rsidRPr="005207C1" w:rsidRDefault="005812B1" w:rsidP="005812B1">
      <w:pPr>
        <w:jc w:val="center"/>
        <w:rPr>
          <w:b/>
        </w:rPr>
      </w:pPr>
      <w:r w:rsidRPr="005207C1">
        <w:rPr>
          <w:b/>
        </w:rPr>
        <w:fldChar w:fldCharType="begin"/>
      </w:r>
      <w:r w:rsidRPr="005207C1">
        <w:rPr>
          <w:b/>
        </w:rPr>
        <w:instrText xml:space="preserve"> SEQ Figure \* ARABIC </w:instrText>
      </w:r>
      <w:r w:rsidRPr="005207C1">
        <w:rPr>
          <w:b/>
        </w:rPr>
        <w:fldChar w:fldCharType="separate"/>
      </w:r>
      <w:r w:rsidR="00393F49">
        <w:rPr>
          <w:b/>
          <w:noProof/>
        </w:rPr>
        <w:t>49</w:t>
      </w:r>
      <w:r w:rsidRPr="005207C1">
        <w:rPr>
          <w:b/>
        </w:rPr>
        <w:fldChar w:fldCharType="end"/>
      </w:r>
      <w:r w:rsidRPr="005207C1">
        <w:rPr>
          <w:b/>
        </w:rPr>
        <w:t xml:space="preserve"> </w:t>
      </w:r>
      <w:r>
        <w:rPr>
          <w:b/>
        </w:rPr>
        <w:t>DAP resource recovery approach</w:t>
      </w:r>
    </w:p>
    <w:p w:rsidR="005812B1" w:rsidRDefault="005812B1" w:rsidP="005812B1">
      <w:r>
        <w:t xml:space="preserve">This approach has been chosen with the aim of recovering the DAP within one hour of the </w:t>
      </w:r>
      <w:r w:rsidR="006F6665">
        <w:t>decision to fail over to the DR environment.</w:t>
      </w:r>
    </w:p>
    <w:p w:rsidR="007B5963" w:rsidRDefault="007B5963" w:rsidP="005812B1"/>
    <w:p w:rsidR="00C80A66" w:rsidRDefault="007B5D4E" w:rsidP="005812B1">
      <w:r>
        <w:t>The Non-Functional Requirement for data loss is that no more than 20 minutes of data should be lost. This is supported by the DAP in that the sources appear to the Data Lake first, where six copies of the data is spread across two data centres, and the data can be reloaded by the Data Warehouse.</w:t>
      </w:r>
    </w:p>
    <w:p w:rsidR="007B5D4E" w:rsidRDefault="007B5D4E" w:rsidP="005812B1">
      <w:r>
        <w:t>Any data stored in the Data Warehouse that is not stored in the Lake (such as ADA discoveries) are protected by transaction log backups, taken by Microsoft every 15 minutes.</w:t>
      </w:r>
    </w:p>
    <w:p w:rsidR="007B5963" w:rsidRDefault="007B5963" w:rsidP="005812B1">
      <w:r>
        <w:t>As preparation for a DR failover, the virtual networks, subnets a</w:t>
      </w:r>
      <w:r w:rsidR="006E2C6F">
        <w:t xml:space="preserve">nd load balancers will </w:t>
      </w:r>
      <w:r w:rsidR="007C3CA9">
        <w:t>exist</w:t>
      </w:r>
      <w:r w:rsidR="006E2C6F">
        <w:t xml:space="preserve"> </w:t>
      </w:r>
      <w:r>
        <w:t>in the Australia East</w:t>
      </w:r>
      <w:r w:rsidR="00A45544">
        <w:t xml:space="preserve"> (Sydney)</w:t>
      </w:r>
      <w:r>
        <w:t xml:space="preserve"> data centre.  </w:t>
      </w:r>
    </w:p>
    <w:p w:rsidR="006C26D2" w:rsidRDefault="006426D0">
      <w:r>
        <w:t>In the event of a disaster</w:t>
      </w:r>
      <w:r w:rsidR="00871A90">
        <w:t xml:space="preserve"> that affects the DAP platform</w:t>
      </w:r>
      <w:r>
        <w:t xml:space="preserve">, </w:t>
      </w:r>
      <w:r w:rsidR="00871A90">
        <w:t xml:space="preserve">and where </w:t>
      </w:r>
      <w:r>
        <w:t xml:space="preserve">Microsoft has not declared an entire Azure region emergency, each </w:t>
      </w:r>
      <w:r w:rsidR="00871A90">
        <w:t xml:space="preserve">affected </w:t>
      </w:r>
      <w:r>
        <w:t xml:space="preserve">component </w:t>
      </w:r>
      <w:r w:rsidR="007B5963">
        <w:t xml:space="preserve">will </w:t>
      </w:r>
      <w:r>
        <w:t xml:space="preserve">be restored </w:t>
      </w:r>
      <w:r w:rsidR="00DD3FA1">
        <w:t xml:space="preserve">via script </w:t>
      </w:r>
      <w:r>
        <w:t>from backup into the Australia East (Sydney) region.</w:t>
      </w:r>
      <w:r w:rsidR="00871A90">
        <w:t xml:space="preserve">  </w:t>
      </w:r>
      <w:r w:rsidR="0039392B">
        <w:t xml:space="preserve">Due to the </w:t>
      </w:r>
      <w:r w:rsidR="006E2C6F">
        <w:t xml:space="preserve">remote </w:t>
      </w:r>
      <w:r w:rsidR="0039392B">
        <w:t>likelihood of a total Azure region failure, failing over to the Sydney</w:t>
      </w:r>
      <w:r w:rsidR="0057607F">
        <w:t xml:space="preserve"> data centre will be a scripted process, manually executed.</w:t>
      </w:r>
    </w:p>
    <w:p w:rsidR="000C4C2F" w:rsidRDefault="000C4C2F">
      <w:r>
        <w:t>If Microsoft ha</w:t>
      </w:r>
      <w:r w:rsidR="00871A90">
        <w:t>s</w:t>
      </w:r>
      <w:r>
        <w:t xml:space="preserve"> declared an entire Azure region emergency, geo-replicated storage will be brought online</w:t>
      </w:r>
      <w:r w:rsidR="006E2C6F">
        <w:t xml:space="preserve"> by Microsoft</w:t>
      </w:r>
      <w:r>
        <w:t xml:space="preserve"> in the Sydney data centre and VMs can be started </w:t>
      </w:r>
      <w:r w:rsidR="00DD3FA1">
        <w:t xml:space="preserve">directly </w:t>
      </w:r>
      <w:r>
        <w:t>from Sydney.</w:t>
      </w:r>
    </w:p>
    <w:p w:rsidR="00871A90" w:rsidRDefault="00871A90" w:rsidP="00871A90">
      <w:r>
        <w:t>SaaS and DBaaS components are configured to automatically fail over to Sydney, and no action is required to bring these items back online.</w:t>
      </w:r>
    </w:p>
    <w:p w:rsidR="006E2C6F" w:rsidRDefault="006E2C6F">
      <w:r>
        <w:t xml:space="preserve">Once the VMs have been brought back online, DNS changes will be necessary to re-route the web sites from the Australian </w:t>
      </w:r>
      <w:proofErr w:type="spellStart"/>
      <w:r>
        <w:t>SouthEast</w:t>
      </w:r>
      <w:proofErr w:type="spellEnd"/>
      <w:r>
        <w:t xml:space="preserve"> load balancers to the Australian East load balancers.</w:t>
      </w:r>
    </w:p>
    <w:p w:rsidR="007B5963" w:rsidRDefault="007B5963" w:rsidP="007B5963">
      <w:r>
        <w:t xml:space="preserve">In future, Microsoft OMS Site Recovery will provide the ability to perform cloud-to-cloud DR, simplifying the process to bring up Azure resources in another Azure data centre. </w:t>
      </w:r>
    </w:p>
    <w:p w:rsidR="007B5963" w:rsidRDefault="007B5963"/>
    <w:p w:rsidR="00C80A66" w:rsidRPr="00C80A66" w:rsidRDefault="00C80A66" w:rsidP="00C80A66">
      <w:pPr>
        <w:pStyle w:val="Heading3"/>
      </w:pPr>
      <w:bookmarkStart w:id="244" w:name="_Toc468283881"/>
      <w:r w:rsidRPr="00C80A66">
        <w:t>Disaster Recovery</w:t>
      </w:r>
      <w:r w:rsidR="0057607F">
        <w:t xml:space="preserve"> </w:t>
      </w:r>
      <w:r w:rsidRPr="00C80A66">
        <w:t>for Data Services</w:t>
      </w:r>
      <w:bookmarkEnd w:id="244"/>
    </w:p>
    <w:p w:rsidR="00C80A66" w:rsidRPr="00C80A66" w:rsidRDefault="00C80A66" w:rsidP="00C80A66">
      <w:pPr>
        <w:pStyle w:val="Heading4"/>
      </w:pPr>
      <w:r w:rsidRPr="00C80A66">
        <w:t>SSAS Tabular/Multidimensional Database</w:t>
      </w:r>
    </w:p>
    <w:p w:rsidR="00F04001" w:rsidRDefault="00F04001" w:rsidP="00C80A66">
      <w:pPr>
        <w:rPr>
          <w:rFonts w:cs="Arial"/>
          <w:color w:val="222222"/>
          <w:szCs w:val="21"/>
        </w:rPr>
      </w:pPr>
      <w:r>
        <w:rPr>
          <w:rFonts w:cs="Arial"/>
          <w:color w:val="222222"/>
          <w:szCs w:val="21"/>
        </w:rPr>
        <w:t xml:space="preserve">Recovering an Analysis Services database can be done in multiple ways, but the fastest is to restore from a backup of the Analysis Services database to a particular point in time, as this does not require re-processing of the data. </w:t>
      </w:r>
    </w:p>
    <w:p w:rsidR="00C80A66" w:rsidRPr="00C80A66" w:rsidRDefault="00C80A66" w:rsidP="00C80A66">
      <w:pPr>
        <w:rPr>
          <w:rFonts w:cs="Arial"/>
          <w:b/>
          <w:color w:val="222222"/>
          <w:szCs w:val="21"/>
        </w:rPr>
      </w:pPr>
      <w:r w:rsidRPr="00C80A66">
        <w:rPr>
          <w:rFonts w:cs="Arial"/>
          <w:color w:val="222222"/>
          <w:szCs w:val="21"/>
        </w:rPr>
        <w:t>The backup and restore approach is also a valid technique for deploying a</w:t>
      </w:r>
      <w:r w:rsidR="00E129E3">
        <w:rPr>
          <w:rFonts w:cs="Arial"/>
          <w:color w:val="222222"/>
          <w:szCs w:val="21"/>
        </w:rPr>
        <w:t xml:space="preserve"> Tabular database to a server. e</w:t>
      </w:r>
      <w:r w:rsidRPr="00C80A66">
        <w:rPr>
          <w:rFonts w:cs="Arial"/>
          <w:color w:val="222222"/>
          <w:szCs w:val="21"/>
        </w:rPr>
        <w:t>.g. deploying the tabular model to the ADA environment.</w:t>
      </w:r>
    </w:p>
    <w:p w:rsidR="00C80A66" w:rsidRPr="00C80A66" w:rsidRDefault="00C80A66" w:rsidP="00C80A66">
      <w:pPr>
        <w:spacing w:after="0" w:line="270" w:lineRule="atLeast"/>
        <w:rPr>
          <w:rFonts w:eastAsia="Times New Roman" w:cs="Segoe UI"/>
          <w:color w:val="2A2A2A"/>
          <w:szCs w:val="20"/>
          <w:lang w:eastAsia="en-AU"/>
        </w:rPr>
      </w:pPr>
      <w:r w:rsidRPr="00C80A66">
        <w:rPr>
          <w:rFonts w:eastAsia="Times New Roman" w:cs="Segoe UI"/>
          <w:color w:val="2A2A2A"/>
          <w:szCs w:val="20"/>
          <w:lang w:eastAsia="en-AU"/>
        </w:rPr>
        <w:t xml:space="preserve">Backing up an Analysis Services database produces a backup file whose contents vary depending upon the storage mode used by the database objects. This difference in backup content results from the fact that each storage mode actually stores a different set of information. </w:t>
      </w:r>
    </w:p>
    <w:p w:rsidR="00C80A66" w:rsidRPr="00C80A66" w:rsidRDefault="00C80A66" w:rsidP="00C80A66">
      <w:pPr>
        <w:spacing w:after="0" w:line="270" w:lineRule="atLeast"/>
        <w:rPr>
          <w:rFonts w:eastAsia="Times New Roman" w:cs="Segoe UI"/>
          <w:color w:val="2A2A2A"/>
          <w:szCs w:val="20"/>
          <w:lang w:eastAsia="en-AU"/>
        </w:rPr>
      </w:pPr>
    </w:p>
    <w:p w:rsidR="00C80A66" w:rsidRPr="00C80A66" w:rsidRDefault="00C80A66" w:rsidP="00C80A66">
      <w:pPr>
        <w:spacing w:after="0" w:line="270" w:lineRule="atLeast"/>
        <w:rPr>
          <w:rFonts w:eastAsia="Times New Roman" w:cs="Segoe UI"/>
          <w:color w:val="2A2A2A"/>
          <w:szCs w:val="20"/>
          <w:lang w:eastAsia="en-AU"/>
        </w:rPr>
      </w:pPr>
      <w:r w:rsidRPr="00C80A66">
        <w:rPr>
          <w:rFonts w:eastAsia="Times New Roman" w:cs="Segoe UI"/>
          <w:color w:val="2A2A2A"/>
          <w:szCs w:val="20"/>
          <w:lang w:eastAsia="en-AU"/>
        </w:rPr>
        <w:t>The content of the backup file varies depending on the storage mode used in the Analysis Services database</w:t>
      </w:r>
      <w:r w:rsidR="00F04001">
        <w:rPr>
          <w:rFonts w:eastAsia="Times New Roman" w:cs="Segoe UI"/>
          <w:color w:val="2A2A2A"/>
          <w:szCs w:val="20"/>
          <w:lang w:eastAsia="en-AU"/>
        </w:rPr>
        <w:t xml:space="preserve">, described </w:t>
      </w:r>
      <w:r w:rsidRPr="00C80A66">
        <w:rPr>
          <w:rFonts w:eastAsia="Times New Roman" w:cs="Segoe UI"/>
          <w:color w:val="2A2A2A"/>
          <w:szCs w:val="20"/>
          <w:lang w:eastAsia="en-AU"/>
        </w:rPr>
        <w:t>below:</w:t>
      </w:r>
    </w:p>
    <w:p w:rsidR="00C80A66" w:rsidRPr="00C80A66" w:rsidRDefault="00C80A66" w:rsidP="00C80A66">
      <w:pPr>
        <w:spacing w:after="0" w:line="270" w:lineRule="atLeast"/>
        <w:rPr>
          <w:rFonts w:ascii="Segoe UI" w:eastAsia="Times New Roman" w:hAnsi="Segoe UI" w:cs="Segoe UI"/>
          <w:color w:val="2A2A2A"/>
          <w:szCs w:val="20"/>
          <w:lang w:eastAsia="en-A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3"/>
        <w:gridCol w:w="3983"/>
      </w:tblGrid>
      <w:tr w:rsidR="00C80A66" w:rsidRPr="00C80A66" w:rsidTr="004F2019">
        <w:trPr>
          <w:jc w:val="center"/>
        </w:trPr>
        <w:tc>
          <w:tcPr>
            <w:tcW w:w="0" w:type="auto"/>
            <w:hideMark/>
          </w:tcPr>
          <w:p w:rsidR="00C80A66" w:rsidRPr="00C80A66" w:rsidRDefault="00C80A66" w:rsidP="004F2019">
            <w:pPr>
              <w:spacing w:line="270" w:lineRule="atLeast"/>
              <w:rPr>
                <w:rFonts w:eastAsia="Times New Roman"/>
                <w:szCs w:val="20"/>
                <w:lang w:eastAsia="en-AU"/>
              </w:rPr>
            </w:pPr>
            <w:r w:rsidRPr="00C80A66">
              <w:rPr>
                <w:rFonts w:eastAsia="Times New Roman"/>
                <w:szCs w:val="20"/>
                <w:lang w:eastAsia="en-AU"/>
              </w:rPr>
              <w:t>Storage Mode</w:t>
            </w:r>
          </w:p>
        </w:tc>
        <w:tc>
          <w:tcPr>
            <w:tcW w:w="0" w:type="auto"/>
            <w:hideMark/>
          </w:tcPr>
          <w:p w:rsidR="00C80A66" w:rsidRPr="00C80A66" w:rsidRDefault="00C80A66" w:rsidP="004F2019">
            <w:pPr>
              <w:spacing w:line="270" w:lineRule="atLeast"/>
              <w:rPr>
                <w:rFonts w:eastAsia="Times New Roman"/>
                <w:szCs w:val="20"/>
                <w:lang w:eastAsia="en-AU"/>
              </w:rPr>
            </w:pPr>
            <w:r w:rsidRPr="00C80A66">
              <w:rPr>
                <w:rFonts w:eastAsia="Times New Roman"/>
                <w:szCs w:val="20"/>
                <w:lang w:eastAsia="en-AU"/>
              </w:rPr>
              <w:t>Contents of Backup File</w:t>
            </w:r>
          </w:p>
        </w:tc>
      </w:tr>
      <w:tr w:rsidR="00C80A66" w:rsidRPr="00C80A66" w:rsidTr="004F2019">
        <w:trPr>
          <w:jc w:val="center"/>
        </w:trPr>
        <w:tc>
          <w:tcPr>
            <w:tcW w:w="0" w:type="auto"/>
            <w:hideMark/>
          </w:tcPr>
          <w:p w:rsidR="00C80A66" w:rsidRPr="00C80A66" w:rsidRDefault="00C80A66" w:rsidP="004F2019">
            <w:pPr>
              <w:spacing w:line="270" w:lineRule="atLeast"/>
              <w:rPr>
                <w:rFonts w:eastAsia="Times New Roman"/>
                <w:b/>
                <w:color w:val="2A2A2A"/>
                <w:szCs w:val="20"/>
                <w:lang w:eastAsia="en-AU"/>
              </w:rPr>
            </w:pPr>
            <w:r w:rsidRPr="00C80A66">
              <w:rPr>
                <w:rFonts w:eastAsia="Times New Roman"/>
                <w:b/>
                <w:color w:val="2A2A2A"/>
                <w:szCs w:val="20"/>
                <w:lang w:eastAsia="en-AU"/>
              </w:rPr>
              <w:t>Multidimensional MOLAP partitions and dimensions</w:t>
            </w:r>
          </w:p>
        </w:tc>
        <w:tc>
          <w:tcPr>
            <w:tcW w:w="0" w:type="auto"/>
            <w:hideMark/>
          </w:tcPr>
          <w:p w:rsidR="00C80A66" w:rsidRPr="00C80A66" w:rsidRDefault="00C80A66" w:rsidP="004F2019">
            <w:pPr>
              <w:spacing w:line="270" w:lineRule="atLeast"/>
              <w:rPr>
                <w:rFonts w:eastAsia="Times New Roman"/>
                <w:color w:val="2A2A2A"/>
                <w:szCs w:val="20"/>
                <w:lang w:eastAsia="en-AU"/>
              </w:rPr>
            </w:pPr>
            <w:r w:rsidRPr="00C80A66">
              <w:rPr>
                <w:rFonts w:eastAsia="Times New Roman"/>
                <w:color w:val="2A2A2A"/>
                <w:szCs w:val="20"/>
                <w:lang w:eastAsia="en-AU"/>
              </w:rPr>
              <w:t>Metadata, source data, and aggregations</w:t>
            </w:r>
          </w:p>
        </w:tc>
      </w:tr>
      <w:tr w:rsidR="00C80A66" w:rsidRPr="00C80A66" w:rsidTr="004F2019">
        <w:trPr>
          <w:jc w:val="center"/>
        </w:trPr>
        <w:tc>
          <w:tcPr>
            <w:tcW w:w="0" w:type="auto"/>
            <w:hideMark/>
          </w:tcPr>
          <w:p w:rsidR="00C80A66" w:rsidRPr="00C80A66" w:rsidRDefault="00C80A66" w:rsidP="004F2019">
            <w:pPr>
              <w:spacing w:line="270" w:lineRule="atLeast"/>
              <w:rPr>
                <w:rFonts w:eastAsia="Times New Roman"/>
                <w:b/>
                <w:color w:val="2A2A2A"/>
                <w:szCs w:val="20"/>
                <w:lang w:eastAsia="en-AU"/>
              </w:rPr>
            </w:pPr>
            <w:r w:rsidRPr="00C80A66">
              <w:rPr>
                <w:rFonts w:eastAsia="Times New Roman"/>
                <w:b/>
                <w:color w:val="2A2A2A"/>
                <w:szCs w:val="20"/>
                <w:lang w:eastAsia="en-AU"/>
              </w:rPr>
              <w:t>Multidimensional HOLAP partitions and dimensions</w:t>
            </w:r>
          </w:p>
        </w:tc>
        <w:tc>
          <w:tcPr>
            <w:tcW w:w="0" w:type="auto"/>
            <w:hideMark/>
          </w:tcPr>
          <w:p w:rsidR="00C80A66" w:rsidRPr="00C80A66" w:rsidRDefault="00C80A66" w:rsidP="004F2019">
            <w:pPr>
              <w:spacing w:line="270" w:lineRule="atLeast"/>
              <w:rPr>
                <w:rFonts w:eastAsia="Times New Roman"/>
                <w:color w:val="2A2A2A"/>
                <w:szCs w:val="20"/>
                <w:lang w:eastAsia="en-AU"/>
              </w:rPr>
            </w:pPr>
            <w:r w:rsidRPr="00C80A66">
              <w:rPr>
                <w:rFonts w:eastAsia="Times New Roman"/>
                <w:color w:val="2A2A2A"/>
                <w:szCs w:val="20"/>
                <w:lang w:eastAsia="en-AU"/>
              </w:rPr>
              <w:t>Metadata and aggregations</w:t>
            </w:r>
          </w:p>
        </w:tc>
      </w:tr>
      <w:tr w:rsidR="00C80A66" w:rsidRPr="00C80A66" w:rsidTr="004F2019">
        <w:trPr>
          <w:jc w:val="center"/>
        </w:trPr>
        <w:tc>
          <w:tcPr>
            <w:tcW w:w="0" w:type="auto"/>
            <w:hideMark/>
          </w:tcPr>
          <w:p w:rsidR="00C80A66" w:rsidRPr="00C80A66" w:rsidRDefault="00C80A66" w:rsidP="004F2019">
            <w:pPr>
              <w:spacing w:line="270" w:lineRule="atLeast"/>
              <w:rPr>
                <w:rFonts w:eastAsia="Times New Roman"/>
                <w:b/>
                <w:color w:val="2A2A2A"/>
                <w:szCs w:val="20"/>
                <w:lang w:eastAsia="en-AU"/>
              </w:rPr>
            </w:pPr>
            <w:r w:rsidRPr="00C80A66">
              <w:rPr>
                <w:rFonts w:eastAsia="Times New Roman"/>
                <w:b/>
                <w:color w:val="2A2A2A"/>
                <w:szCs w:val="20"/>
                <w:lang w:eastAsia="en-AU"/>
              </w:rPr>
              <w:t>Multidimensional ROLAP partitions and dimensions</w:t>
            </w:r>
          </w:p>
        </w:tc>
        <w:tc>
          <w:tcPr>
            <w:tcW w:w="0" w:type="auto"/>
            <w:hideMark/>
          </w:tcPr>
          <w:p w:rsidR="00C80A66" w:rsidRPr="00C80A66" w:rsidRDefault="00C80A66" w:rsidP="004F2019">
            <w:pPr>
              <w:spacing w:line="270" w:lineRule="atLeast"/>
              <w:rPr>
                <w:rFonts w:eastAsia="Times New Roman"/>
                <w:color w:val="2A2A2A"/>
                <w:szCs w:val="20"/>
                <w:lang w:eastAsia="en-AU"/>
              </w:rPr>
            </w:pPr>
            <w:r w:rsidRPr="00C80A66">
              <w:rPr>
                <w:rFonts w:eastAsia="Times New Roman"/>
                <w:color w:val="2A2A2A"/>
                <w:szCs w:val="20"/>
                <w:lang w:eastAsia="en-AU"/>
              </w:rPr>
              <w:t>Metadata</w:t>
            </w:r>
          </w:p>
        </w:tc>
      </w:tr>
      <w:tr w:rsidR="00C80A66" w:rsidRPr="00C80A66" w:rsidTr="004F2019">
        <w:trPr>
          <w:jc w:val="center"/>
        </w:trPr>
        <w:tc>
          <w:tcPr>
            <w:tcW w:w="0" w:type="auto"/>
            <w:hideMark/>
          </w:tcPr>
          <w:p w:rsidR="00C80A66" w:rsidRPr="00C80A66" w:rsidRDefault="00C80A66" w:rsidP="004F2019">
            <w:pPr>
              <w:spacing w:line="270" w:lineRule="atLeast"/>
              <w:rPr>
                <w:rFonts w:eastAsia="Times New Roman"/>
                <w:b/>
                <w:color w:val="2A2A2A"/>
                <w:szCs w:val="20"/>
                <w:lang w:eastAsia="en-AU"/>
              </w:rPr>
            </w:pPr>
            <w:r w:rsidRPr="00C80A66">
              <w:rPr>
                <w:rFonts w:eastAsia="Times New Roman"/>
                <w:b/>
                <w:color w:val="2A2A2A"/>
                <w:szCs w:val="20"/>
                <w:lang w:eastAsia="en-AU"/>
              </w:rPr>
              <w:t>Tabular In-Memory Models</w:t>
            </w:r>
          </w:p>
        </w:tc>
        <w:tc>
          <w:tcPr>
            <w:tcW w:w="0" w:type="auto"/>
            <w:hideMark/>
          </w:tcPr>
          <w:p w:rsidR="00C80A66" w:rsidRPr="00C80A66" w:rsidRDefault="00C80A66" w:rsidP="004F2019">
            <w:pPr>
              <w:spacing w:line="270" w:lineRule="atLeast"/>
              <w:rPr>
                <w:rFonts w:eastAsia="Times New Roman"/>
                <w:color w:val="2A2A2A"/>
                <w:szCs w:val="20"/>
                <w:lang w:eastAsia="en-AU"/>
              </w:rPr>
            </w:pPr>
            <w:r w:rsidRPr="00C80A66">
              <w:rPr>
                <w:rFonts w:eastAsia="Times New Roman"/>
                <w:color w:val="2A2A2A"/>
                <w:szCs w:val="20"/>
                <w:lang w:eastAsia="en-AU"/>
              </w:rPr>
              <w:t>Metadata and source data</w:t>
            </w:r>
          </w:p>
        </w:tc>
      </w:tr>
      <w:tr w:rsidR="00C80A66" w:rsidRPr="00C80A66" w:rsidTr="004F2019">
        <w:trPr>
          <w:jc w:val="center"/>
        </w:trPr>
        <w:tc>
          <w:tcPr>
            <w:tcW w:w="0" w:type="auto"/>
            <w:hideMark/>
          </w:tcPr>
          <w:p w:rsidR="00C80A66" w:rsidRPr="00C80A66" w:rsidRDefault="00C80A66" w:rsidP="004F2019">
            <w:pPr>
              <w:spacing w:line="270" w:lineRule="atLeast"/>
              <w:rPr>
                <w:rFonts w:eastAsia="Times New Roman"/>
                <w:b/>
                <w:color w:val="2A2A2A"/>
                <w:szCs w:val="20"/>
                <w:lang w:eastAsia="en-AU"/>
              </w:rPr>
            </w:pPr>
            <w:r w:rsidRPr="00C80A66">
              <w:rPr>
                <w:rFonts w:eastAsia="Times New Roman"/>
                <w:b/>
                <w:color w:val="2A2A2A"/>
                <w:szCs w:val="20"/>
                <w:lang w:eastAsia="en-AU"/>
              </w:rPr>
              <w:t xml:space="preserve">Tabular </w:t>
            </w:r>
            <w:proofErr w:type="spellStart"/>
            <w:r w:rsidRPr="00C80A66">
              <w:rPr>
                <w:rFonts w:eastAsia="Times New Roman"/>
                <w:b/>
                <w:color w:val="2A2A2A"/>
                <w:szCs w:val="20"/>
                <w:lang w:eastAsia="en-AU"/>
              </w:rPr>
              <w:t>DirectQuery</w:t>
            </w:r>
            <w:proofErr w:type="spellEnd"/>
            <w:r w:rsidRPr="00C80A66">
              <w:rPr>
                <w:rFonts w:eastAsia="Times New Roman"/>
                <w:b/>
                <w:color w:val="2A2A2A"/>
                <w:szCs w:val="20"/>
                <w:lang w:eastAsia="en-AU"/>
              </w:rPr>
              <w:t xml:space="preserve"> Models</w:t>
            </w:r>
          </w:p>
        </w:tc>
        <w:tc>
          <w:tcPr>
            <w:tcW w:w="0" w:type="auto"/>
            <w:hideMark/>
          </w:tcPr>
          <w:p w:rsidR="00C80A66" w:rsidRPr="00C80A66" w:rsidRDefault="00C80A66" w:rsidP="004F2019">
            <w:pPr>
              <w:spacing w:line="270" w:lineRule="atLeast"/>
              <w:rPr>
                <w:rFonts w:eastAsia="Times New Roman"/>
                <w:color w:val="2A2A2A"/>
                <w:szCs w:val="20"/>
                <w:lang w:eastAsia="en-AU"/>
              </w:rPr>
            </w:pPr>
            <w:r w:rsidRPr="00C80A66">
              <w:rPr>
                <w:rFonts w:eastAsia="Times New Roman"/>
                <w:color w:val="2A2A2A"/>
                <w:szCs w:val="20"/>
                <w:lang w:eastAsia="en-AU"/>
              </w:rPr>
              <w:t>Metadata only</w:t>
            </w:r>
          </w:p>
        </w:tc>
      </w:tr>
    </w:tbl>
    <w:p w:rsidR="00C80A66" w:rsidRPr="00C80A66" w:rsidRDefault="00C80A66" w:rsidP="00C80A66">
      <w:pPr>
        <w:rPr>
          <w:rFonts w:cs="Arial"/>
          <w:color w:val="222222"/>
          <w:szCs w:val="21"/>
        </w:rPr>
      </w:pPr>
    </w:p>
    <w:p w:rsidR="00C80A66" w:rsidRPr="00C80A66" w:rsidRDefault="00C80A66" w:rsidP="00C80A66">
      <w:pPr>
        <w:pStyle w:val="Heading4"/>
      </w:pPr>
      <w:r w:rsidRPr="00C80A66">
        <w:t>Master Data Services Database</w:t>
      </w:r>
    </w:p>
    <w:p w:rsidR="00C80A66" w:rsidRPr="00C80A66" w:rsidRDefault="00C80A66" w:rsidP="00C80A66">
      <w:r w:rsidRPr="00C80A66">
        <w:t>Master Data Services consists of a single database to store all master data and MDS system settings. Therefore, backing up the database can be integrated into a SQL Server backup and restore process.</w:t>
      </w:r>
    </w:p>
    <w:p w:rsidR="00C80A66" w:rsidRPr="00C80A66" w:rsidRDefault="00C80A66" w:rsidP="00C80A66">
      <w:r w:rsidRPr="00C80A66">
        <w:t>MDSModelDeploy.exe can also be used to create a package containing the model objects and data.</w:t>
      </w:r>
    </w:p>
    <w:p w:rsidR="00C80A66" w:rsidRPr="00C80A66" w:rsidRDefault="00C80A66" w:rsidP="00C80A66">
      <w:pPr>
        <w:pStyle w:val="Heading4"/>
      </w:pPr>
      <w:r w:rsidRPr="00C80A66">
        <w:t>Data Quality Services Database</w:t>
      </w:r>
    </w:p>
    <w:p w:rsidR="00C80A66" w:rsidRPr="00C80A66" w:rsidRDefault="00C80A66" w:rsidP="00C80A66">
      <w:r w:rsidRPr="00C80A66">
        <w:t>Data Quality Services stores its information in three databases: DQS_MAIN, DQS_PROJECTS, and DQS_STAGING_DATA. Therefore, backing up the database can be integrated into a SQL Server backup and restore process.</w:t>
      </w:r>
    </w:p>
    <w:p w:rsidR="00C80A66" w:rsidRPr="005B0AC5" w:rsidRDefault="00C80A66" w:rsidP="00C80A66">
      <w:r w:rsidRPr="00C80A66">
        <w:t>DQSInstaller.exe can also be used to export all of the published knowledge bases from a Data Quality Server to a DQS backup file (.</w:t>
      </w:r>
      <w:proofErr w:type="spellStart"/>
      <w:r w:rsidRPr="00C80A66">
        <w:t>dqsb</w:t>
      </w:r>
      <w:proofErr w:type="spellEnd"/>
      <w:r w:rsidRPr="00C80A66">
        <w:t>).</w:t>
      </w:r>
    </w:p>
    <w:p w:rsidR="00C80A66" w:rsidRDefault="00C80A66" w:rsidP="005812B1"/>
    <w:p w:rsidR="005812B1" w:rsidRDefault="005812B1" w:rsidP="005812B1">
      <w:pPr>
        <w:pStyle w:val="Heading3"/>
        <w:numPr>
          <w:ilvl w:val="2"/>
          <w:numId w:val="1"/>
        </w:numPr>
      </w:pPr>
      <w:bookmarkStart w:id="245" w:name="_Toc434595759"/>
      <w:bookmarkStart w:id="246" w:name="_Toc468283882"/>
      <w:r>
        <w:t>Business Continuity</w:t>
      </w:r>
      <w:bookmarkEnd w:id="245"/>
      <w:bookmarkEnd w:id="246"/>
    </w:p>
    <w:p w:rsidR="005812B1" w:rsidRPr="00547F48" w:rsidRDefault="005812B1" w:rsidP="005812B1">
      <w:r>
        <w:t>Once the DAP production systems have been recovered in the alternate Azure region, DAP users will be able to reconnect to the DAP services and resume normal operation. The automated update of DNS will make this a seamless process.</w:t>
      </w:r>
    </w:p>
    <w:p w:rsidR="00B00DD4" w:rsidRDefault="00B00DD4" w:rsidP="00FE5736">
      <w:pPr>
        <w:rPr>
          <w:b/>
          <w:lang w:val="en-AU"/>
        </w:rPr>
      </w:pPr>
    </w:p>
    <w:p w:rsidR="00DB1C86" w:rsidRDefault="00DB1C86" w:rsidP="00DB1C86">
      <w:pPr>
        <w:pStyle w:val="Heading3"/>
        <w:numPr>
          <w:ilvl w:val="2"/>
          <w:numId w:val="1"/>
        </w:numPr>
      </w:pPr>
      <w:bookmarkStart w:id="247" w:name="_Toc468283883"/>
      <w:r>
        <w:t>Patching, Maintenance, Software Releases</w:t>
      </w:r>
      <w:bookmarkEnd w:id="247"/>
    </w:p>
    <w:p w:rsidR="00DB1C86" w:rsidRDefault="00DB1C86" w:rsidP="00DB1C86">
      <w:r>
        <w:t>The exact process for patching will be defined in operations documents, but the general process is defined below.</w:t>
      </w:r>
    </w:p>
    <w:p w:rsidR="00DB1C86" w:rsidRDefault="00DB1C86" w:rsidP="00DB1C86">
      <w:r>
        <w:lastRenderedPageBreak/>
        <w:t>Patching will occur separately in each environment, Dev first, then Test, finally Prod, with sufficient time for testing patch impact before rolling out to the next environment. For each environment, the process is:</w:t>
      </w:r>
    </w:p>
    <w:p w:rsidR="00DB1C86" w:rsidRDefault="00DB1C86" w:rsidP="00DB1C86">
      <w:pPr>
        <w:pStyle w:val="ListParagraph"/>
        <w:numPr>
          <w:ilvl w:val="0"/>
          <w:numId w:val="89"/>
        </w:numPr>
      </w:pPr>
      <w:r>
        <w:t>Ensure all virtual machine backups have been completed successfully</w:t>
      </w:r>
    </w:p>
    <w:p w:rsidR="00DB1C86" w:rsidRDefault="00DB1C86" w:rsidP="00DB1C86">
      <w:pPr>
        <w:pStyle w:val="ListParagraph"/>
        <w:numPr>
          <w:ilvl w:val="0"/>
          <w:numId w:val="89"/>
        </w:numPr>
      </w:pPr>
      <w:r>
        <w:t>Apply patches via Windows Update to secondary/non-active machines, or in the case of an active/active configuration, half of the active nodes.</w:t>
      </w:r>
    </w:p>
    <w:p w:rsidR="00DB1C86" w:rsidRDefault="00DB1C86" w:rsidP="00DB1C86">
      <w:pPr>
        <w:pStyle w:val="ListParagraph"/>
        <w:numPr>
          <w:ilvl w:val="0"/>
          <w:numId w:val="89"/>
        </w:numPr>
      </w:pPr>
      <w:r>
        <w:t>Reboot and confirm successful installation</w:t>
      </w:r>
    </w:p>
    <w:p w:rsidR="005812B1" w:rsidRDefault="00DB1C86" w:rsidP="00DB1C86">
      <w:pPr>
        <w:pStyle w:val="ListParagraph"/>
        <w:numPr>
          <w:ilvl w:val="0"/>
          <w:numId w:val="89"/>
        </w:numPr>
      </w:pPr>
      <w:r>
        <w:t>Apply patches to remaining machines, reboot, and confirm successful installation.</w:t>
      </w:r>
    </w:p>
    <w:p w:rsidR="00DB1C86" w:rsidRDefault="00DB1C86" w:rsidP="00DB1C86">
      <w:r>
        <w:t>In the event of a problem, servers can be rolled back via the initial snapshot backup.</w:t>
      </w:r>
    </w:p>
    <w:p w:rsidR="00191232" w:rsidRDefault="00191232" w:rsidP="00DB1C86">
      <w:r>
        <w:t>This process allows each component to be patched with the rest of the system remaining available. There are a couple of components that do not have a redundant copy (such as jump hosts). These are designated non-critical servers, and may be offline for up to an hour during scheduled maintenance windows without affecting uptime of the rest of the system.</w:t>
      </w:r>
    </w:p>
    <w:p w:rsidR="00122C15" w:rsidRDefault="00122C15" w:rsidP="00DB1C86">
      <w:r>
        <w:t xml:space="preserve">Deploying new features to the DAP will follow a similar process of testing in Dev and Test prior to general release. </w:t>
      </w:r>
    </w:p>
    <w:p w:rsidR="00DB1C86" w:rsidRPr="00FE5736" w:rsidRDefault="00DB1C86" w:rsidP="00DB1C86">
      <w:pPr>
        <w:ind w:left="0"/>
      </w:pPr>
    </w:p>
    <w:p w:rsidR="00450FDC" w:rsidRPr="005812B1" w:rsidRDefault="00450FDC" w:rsidP="00D26F3F">
      <w:pPr>
        <w:pStyle w:val="ListParagraph"/>
        <w:ind w:left="1152"/>
        <w:rPr>
          <w:highlight w:val="yellow"/>
        </w:rPr>
      </w:pPr>
    </w:p>
    <w:p w:rsidR="00450FDC" w:rsidRPr="00450FDC" w:rsidRDefault="00450FDC" w:rsidP="00450FDC"/>
    <w:p w:rsidR="006F750D" w:rsidRPr="006F750D" w:rsidRDefault="006F750D" w:rsidP="006F750D"/>
    <w:p w:rsidR="00472063" w:rsidRDefault="00472063" w:rsidP="00783A56">
      <w:pPr>
        <w:pStyle w:val="Heading1"/>
      </w:pPr>
      <w:bookmarkStart w:id="248" w:name="_Toc468283884"/>
      <w:r>
        <w:lastRenderedPageBreak/>
        <w:t>Security Architecture</w:t>
      </w:r>
      <w:bookmarkEnd w:id="248"/>
    </w:p>
    <w:p w:rsidR="00192F91" w:rsidRDefault="00192F91" w:rsidP="00525DAA">
      <w:r>
        <w:t>At a high level, the security architecture is as follows, with all user access flowing through HTTPS (only internal systems, such as ADA</w:t>
      </w:r>
      <w:r w:rsidR="00331B5D">
        <w:t>,</w:t>
      </w:r>
      <w:r>
        <w:t xml:space="preserve"> will have access to TDS).</w:t>
      </w:r>
    </w:p>
    <w:p w:rsidR="00192F91" w:rsidRDefault="00C93394" w:rsidP="004B2F6D">
      <w:pPr>
        <w:jc w:val="center"/>
      </w:pPr>
      <w:r w:rsidRPr="00C93394">
        <w:rPr>
          <w:noProof/>
          <w:lang w:val="en-AU" w:eastAsia="en-AU"/>
        </w:rPr>
        <w:t xml:space="preserve"> </w:t>
      </w:r>
      <w:r>
        <w:rPr>
          <w:noProof/>
          <w:lang w:val="en-AU" w:eastAsia="en-AU"/>
        </w:rPr>
        <w:drawing>
          <wp:inline distT="0" distB="0" distL="0" distR="0" wp14:anchorId="3B524B98" wp14:editId="5F2AD7F7">
            <wp:extent cx="5943600" cy="358267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582670"/>
                    </a:xfrm>
                    <a:prstGeom prst="rect">
                      <a:avLst/>
                    </a:prstGeom>
                  </pic:spPr>
                </pic:pic>
              </a:graphicData>
            </a:graphic>
          </wp:inline>
        </w:drawing>
      </w:r>
    </w:p>
    <w:p w:rsidR="00192F91" w:rsidRDefault="00192F91" w:rsidP="00192F91">
      <w:pPr>
        <w:pStyle w:val="Caption"/>
        <w:jc w:val="center"/>
        <w:rPr>
          <w:rFonts w:cs="Arial"/>
          <w:color w:val="222222"/>
          <w:szCs w:val="21"/>
        </w:rPr>
      </w:pPr>
      <w:r>
        <w:t xml:space="preserve">Figure </w:t>
      </w:r>
      <w:fldSimple w:instr=" SEQ Figure \* ARABIC ">
        <w:r w:rsidR="00393F49">
          <w:rPr>
            <w:noProof/>
          </w:rPr>
          <w:t>50</w:t>
        </w:r>
      </w:fldSimple>
      <w:r>
        <w:t xml:space="preserve"> – Security Architecture</w:t>
      </w:r>
    </w:p>
    <w:p w:rsidR="00192F91" w:rsidRPr="009170F8" w:rsidRDefault="00784B8D" w:rsidP="00525DAA">
      <w:r>
        <w:t xml:space="preserve">For a detailed description of how security requirements are handled against the ASD 35, OWASP, SDLC and ISM security checklists, see the DAP Security Assessment </w:t>
      </w:r>
      <w:r w:rsidR="00C21433">
        <w:t>R</w:t>
      </w:r>
      <w:r>
        <w:t>eport.</w:t>
      </w:r>
    </w:p>
    <w:p w:rsidR="00472063" w:rsidRDefault="00472063" w:rsidP="00783A56">
      <w:pPr>
        <w:pStyle w:val="Heading2"/>
      </w:pPr>
      <w:bookmarkStart w:id="249" w:name="_Toc468283885"/>
      <w:r>
        <w:t>Network Security</w:t>
      </w:r>
      <w:bookmarkEnd w:id="249"/>
    </w:p>
    <w:p w:rsidR="006B7BA6" w:rsidRDefault="00622735" w:rsidP="007D712E">
      <w:r>
        <w:t>There is a single virtual network with multiple virtual subnets.</w:t>
      </w:r>
      <w:r w:rsidR="00A57007">
        <w:t xml:space="preserve"> From an Azure technical perspective, there is no security difference between multiple virtual networks joined together compared with multiple </w:t>
      </w:r>
      <w:r w:rsidR="00784B8D">
        <w:t xml:space="preserve">virtual </w:t>
      </w:r>
      <w:r w:rsidR="00A57007">
        <w:t xml:space="preserve">subnets protected by Network Security Groups (NSGs). </w:t>
      </w:r>
      <w:r w:rsidR="00C45D1E">
        <w:t>For more information, see the Infrastructure technical design.</w:t>
      </w:r>
    </w:p>
    <w:p w:rsidR="00622735" w:rsidRDefault="00622735" w:rsidP="006B7BA6">
      <w:r>
        <w:t>Public Network Endpoints are provided by Azure Network Load Balancers (NLB). The NLBs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1276"/>
        <w:gridCol w:w="1276"/>
        <w:gridCol w:w="1317"/>
      </w:tblGrid>
      <w:tr w:rsidR="00622735" w:rsidTr="00622735">
        <w:trPr>
          <w:jc w:val="center"/>
        </w:trPr>
        <w:tc>
          <w:tcPr>
            <w:tcW w:w="2625" w:type="dxa"/>
            <w:shd w:val="clear" w:color="auto" w:fill="4F81BD" w:themeFill="accent1"/>
          </w:tcPr>
          <w:p w:rsidR="00622735" w:rsidRDefault="00622735" w:rsidP="00B24739">
            <w:pPr>
              <w:ind w:left="0"/>
            </w:pPr>
            <w:r>
              <w:t>NLB</w:t>
            </w:r>
          </w:p>
        </w:tc>
        <w:tc>
          <w:tcPr>
            <w:tcW w:w="1276" w:type="dxa"/>
            <w:shd w:val="clear" w:color="auto" w:fill="4F81BD" w:themeFill="accent1"/>
          </w:tcPr>
          <w:p w:rsidR="00622735" w:rsidRDefault="00622735" w:rsidP="00B24739">
            <w:pPr>
              <w:ind w:left="0"/>
            </w:pPr>
            <w:r>
              <w:t>Production</w:t>
            </w:r>
          </w:p>
        </w:tc>
        <w:tc>
          <w:tcPr>
            <w:tcW w:w="1276" w:type="dxa"/>
            <w:shd w:val="clear" w:color="auto" w:fill="4F81BD" w:themeFill="accent1"/>
          </w:tcPr>
          <w:p w:rsidR="00622735" w:rsidRDefault="00622735" w:rsidP="00B24739">
            <w:pPr>
              <w:ind w:left="0"/>
            </w:pPr>
            <w:r>
              <w:t>Test</w:t>
            </w:r>
          </w:p>
        </w:tc>
        <w:tc>
          <w:tcPr>
            <w:tcW w:w="1317" w:type="dxa"/>
            <w:shd w:val="clear" w:color="auto" w:fill="4F81BD" w:themeFill="accent1"/>
          </w:tcPr>
          <w:p w:rsidR="00622735" w:rsidRDefault="00622735" w:rsidP="00B24739">
            <w:pPr>
              <w:ind w:left="0"/>
            </w:pPr>
            <w:r>
              <w:t>Development</w:t>
            </w:r>
          </w:p>
        </w:tc>
      </w:tr>
      <w:tr w:rsidR="00622735" w:rsidTr="00622735">
        <w:trPr>
          <w:jc w:val="center"/>
        </w:trPr>
        <w:tc>
          <w:tcPr>
            <w:tcW w:w="2625" w:type="dxa"/>
          </w:tcPr>
          <w:p w:rsidR="00622735" w:rsidRDefault="00A57007" w:rsidP="00B24739">
            <w:pPr>
              <w:ind w:left="0"/>
            </w:pPr>
            <w:r>
              <w:t>Data Transfer Endpoint (FTPS)</w:t>
            </w:r>
          </w:p>
        </w:tc>
        <w:tc>
          <w:tcPr>
            <w:tcW w:w="1276" w:type="dxa"/>
          </w:tcPr>
          <w:p w:rsidR="00622735" w:rsidRDefault="00A57007" w:rsidP="00B24739">
            <w:pPr>
              <w:ind w:left="0"/>
            </w:pPr>
            <w:r>
              <w:t>Yes</w:t>
            </w:r>
          </w:p>
        </w:tc>
        <w:tc>
          <w:tcPr>
            <w:tcW w:w="1276" w:type="dxa"/>
          </w:tcPr>
          <w:p w:rsidR="00622735" w:rsidRDefault="00A57007" w:rsidP="00B24739">
            <w:pPr>
              <w:ind w:left="0"/>
            </w:pPr>
            <w:r>
              <w:t>Yes</w:t>
            </w:r>
          </w:p>
        </w:tc>
        <w:tc>
          <w:tcPr>
            <w:tcW w:w="1317" w:type="dxa"/>
          </w:tcPr>
          <w:p w:rsidR="00622735" w:rsidRDefault="00A57007" w:rsidP="00B24739">
            <w:pPr>
              <w:ind w:left="0"/>
            </w:pPr>
            <w:r>
              <w:t>Yes</w:t>
            </w:r>
          </w:p>
        </w:tc>
      </w:tr>
      <w:tr w:rsidR="00622735" w:rsidTr="00622735">
        <w:trPr>
          <w:jc w:val="center"/>
        </w:trPr>
        <w:tc>
          <w:tcPr>
            <w:tcW w:w="2625" w:type="dxa"/>
          </w:tcPr>
          <w:p w:rsidR="00622735" w:rsidRDefault="00A57007" w:rsidP="00B24739">
            <w:pPr>
              <w:ind w:left="0"/>
            </w:pPr>
            <w:r>
              <w:t>SharePoint Endpoint</w:t>
            </w:r>
          </w:p>
        </w:tc>
        <w:tc>
          <w:tcPr>
            <w:tcW w:w="1276" w:type="dxa"/>
          </w:tcPr>
          <w:p w:rsidR="00622735" w:rsidRDefault="00A57007" w:rsidP="00B24739">
            <w:pPr>
              <w:ind w:left="0"/>
            </w:pPr>
            <w:r>
              <w:t>Yes</w:t>
            </w:r>
          </w:p>
        </w:tc>
        <w:tc>
          <w:tcPr>
            <w:tcW w:w="1276" w:type="dxa"/>
          </w:tcPr>
          <w:p w:rsidR="00622735" w:rsidRDefault="00A57007" w:rsidP="00B24739">
            <w:pPr>
              <w:ind w:left="0"/>
            </w:pPr>
            <w:r>
              <w:t>Yes</w:t>
            </w:r>
          </w:p>
        </w:tc>
        <w:tc>
          <w:tcPr>
            <w:tcW w:w="1317" w:type="dxa"/>
          </w:tcPr>
          <w:p w:rsidR="00622735" w:rsidRDefault="00A57007" w:rsidP="00B24739">
            <w:pPr>
              <w:ind w:left="0"/>
            </w:pPr>
            <w:r>
              <w:t>Yes</w:t>
            </w:r>
          </w:p>
        </w:tc>
      </w:tr>
      <w:tr w:rsidR="00622735" w:rsidTr="00622735">
        <w:trPr>
          <w:jc w:val="center"/>
        </w:trPr>
        <w:tc>
          <w:tcPr>
            <w:tcW w:w="2625" w:type="dxa"/>
          </w:tcPr>
          <w:p w:rsidR="00622735" w:rsidRDefault="00A57007" w:rsidP="00B24739">
            <w:pPr>
              <w:ind w:left="0"/>
            </w:pPr>
            <w:r>
              <w:t>Remote Desktop Endpoint (Shared Infrastructure)</w:t>
            </w:r>
          </w:p>
        </w:tc>
        <w:tc>
          <w:tcPr>
            <w:tcW w:w="1276" w:type="dxa"/>
          </w:tcPr>
          <w:p w:rsidR="00622735" w:rsidRDefault="00A57007" w:rsidP="00B24739">
            <w:pPr>
              <w:ind w:left="0"/>
            </w:pPr>
            <w:r>
              <w:t>Yes</w:t>
            </w:r>
          </w:p>
        </w:tc>
        <w:tc>
          <w:tcPr>
            <w:tcW w:w="1276" w:type="dxa"/>
          </w:tcPr>
          <w:p w:rsidR="00622735" w:rsidRDefault="00A57007" w:rsidP="00B24739">
            <w:pPr>
              <w:ind w:left="0"/>
            </w:pPr>
            <w:r>
              <w:t>-</w:t>
            </w:r>
          </w:p>
        </w:tc>
        <w:tc>
          <w:tcPr>
            <w:tcW w:w="1317" w:type="dxa"/>
          </w:tcPr>
          <w:p w:rsidR="00622735" w:rsidRDefault="00A57007" w:rsidP="00B24739">
            <w:pPr>
              <w:ind w:left="0"/>
            </w:pPr>
            <w:r>
              <w:t>-</w:t>
            </w:r>
          </w:p>
        </w:tc>
      </w:tr>
    </w:tbl>
    <w:p w:rsidR="00622735" w:rsidRDefault="00622735" w:rsidP="006B7BA6"/>
    <w:p w:rsidR="00A57007" w:rsidRDefault="00A57007" w:rsidP="006B7BA6">
      <w:r>
        <w:t>Each endpoint is monitored by the Azure Network Operations Centre, with automatic detection of denial of service attacks (from either inside or outside of Azure), and log analysis of activity.</w:t>
      </w:r>
    </w:p>
    <w:p w:rsidR="00226470" w:rsidRDefault="00226470" w:rsidP="00D107D3">
      <w:pPr>
        <w:pStyle w:val="Heading3"/>
      </w:pPr>
      <w:bookmarkStart w:id="250" w:name="_Toc468283886"/>
      <w:r>
        <w:lastRenderedPageBreak/>
        <w:t>Web Application Firewall (WAF)</w:t>
      </w:r>
      <w:bookmarkEnd w:id="250"/>
    </w:p>
    <w:p w:rsidR="00226470" w:rsidRDefault="00226470">
      <w:r>
        <w:t xml:space="preserve">Web application firewalls (WAF) control access to applications or services using deep protocol inspection to detect anomalies for web based services.  The WAF </w:t>
      </w:r>
      <w:r w:rsidR="006657E9">
        <w:t>is designed to</w:t>
      </w:r>
      <w:r>
        <w:t xml:space="preserve"> detect, drop or scrub malicious or malformed content as per the OWASP Top Ten List (</w:t>
      </w:r>
      <w:hyperlink r:id="rId64" w:history="1">
        <w:r w:rsidRPr="004806FF">
          <w:rPr>
            <w:rStyle w:val="Hyperlink"/>
          </w:rPr>
          <w:t>www.owasp.org</w:t>
        </w:r>
      </w:hyperlink>
      <w:r>
        <w:t>).</w:t>
      </w:r>
    </w:p>
    <w:p w:rsidR="00226470" w:rsidRDefault="00226470">
      <w:r>
        <w:t>To provide an additional layer of security to the DAP environment an F5 WAF solution has been deployed in front of the Test, Production and RDP gateways.</w:t>
      </w:r>
    </w:p>
    <w:p w:rsidR="00D41D3B" w:rsidRDefault="00D41D3B"/>
    <w:p w:rsidR="00226470" w:rsidRDefault="00D41D3B" w:rsidP="00226470">
      <w:pPr>
        <w:pStyle w:val="Caption"/>
        <w:jc w:val="center"/>
      </w:pPr>
      <w:r w:rsidRPr="00D41D3B">
        <w:rPr>
          <w:noProof/>
          <w:lang w:val="en-AU"/>
        </w:rPr>
        <w:drawing>
          <wp:inline distT="0" distB="0" distL="0" distR="0" wp14:anchorId="33237CB4" wp14:editId="7373C4DA">
            <wp:extent cx="5032959" cy="4601563"/>
            <wp:effectExtent l="0" t="0" r="0" b="889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3902" cy="4602425"/>
                    </a:xfrm>
                    <a:prstGeom prst="rect">
                      <a:avLst/>
                    </a:prstGeom>
                    <a:noFill/>
                    <a:ln>
                      <a:noFill/>
                    </a:ln>
                  </pic:spPr>
                </pic:pic>
              </a:graphicData>
            </a:graphic>
          </wp:inline>
        </w:drawing>
      </w:r>
    </w:p>
    <w:p w:rsidR="00226470" w:rsidRDefault="00226470" w:rsidP="00226470">
      <w:pPr>
        <w:pStyle w:val="Caption"/>
        <w:jc w:val="center"/>
      </w:pPr>
      <w:r w:rsidRPr="00226470">
        <w:t xml:space="preserve"> </w:t>
      </w:r>
      <w:r>
        <w:t xml:space="preserve">Figure </w:t>
      </w:r>
      <w:fldSimple w:instr=" SEQ Figure \* ARABIC ">
        <w:r w:rsidR="00393F49">
          <w:rPr>
            <w:noProof/>
          </w:rPr>
          <w:t>51</w:t>
        </w:r>
      </w:fldSimple>
      <w:r>
        <w:t xml:space="preserve"> – WAF Deployment Overview</w:t>
      </w:r>
    </w:p>
    <w:p w:rsidR="00226470" w:rsidRDefault="00226470" w:rsidP="00D107D3">
      <w:r>
        <w:t>F5 WAF is a Microsoft Azure Partner solution, offering virtual turnkey deployment into an environment providing immediate protection to web applications deployed behind it including OWASP Top Ten.</w:t>
      </w:r>
    </w:p>
    <w:p w:rsidR="00226470" w:rsidRDefault="00226470" w:rsidP="00D107D3">
      <w:r>
        <w:t>F5 WAF is deployed via the Azure Security Centre where additional applications can be deployed or removed from firewalling simply and efficiently.</w:t>
      </w:r>
    </w:p>
    <w:p w:rsidR="00226470" w:rsidRDefault="00226470" w:rsidP="00D107D3">
      <w:r>
        <w:t>Monitoring is also integrated into the Azure Security Centre.</w:t>
      </w:r>
    </w:p>
    <w:p w:rsidR="00226470" w:rsidRPr="00D107D3" w:rsidRDefault="00226470" w:rsidP="00D107D3">
      <w:r>
        <w:t>The deployment consists of two VMs deployed as an Active-Active HA pair each with a 200mb</w:t>
      </w:r>
      <w:r w:rsidR="006657E9">
        <w:t>p</w:t>
      </w:r>
      <w:r>
        <w:t>s throughput license.  In this configuration, the devices load balance and provide a total throughput of 400mb</w:t>
      </w:r>
      <w:r w:rsidR="006657E9">
        <w:t>p</w:t>
      </w:r>
      <w:r>
        <w:t>s whilst both VMs are operational.  In the event of a failure, all traffic will be load balanced across to the available VM but throughput available will be halved</w:t>
      </w:r>
      <w:r w:rsidR="006657E9">
        <w:t xml:space="preserve"> to 200mbps.</w:t>
      </w:r>
    </w:p>
    <w:p w:rsidR="00180C85" w:rsidRDefault="000C7A22" w:rsidP="00D107D3">
      <w:pPr>
        <w:pStyle w:val="Heading3"/>
      </w:pPr>
      <w:bookmarkStart w:id="251" w:name="_Toc468283887"/>
      <w:bookmarkStart w:id="252" w:name="_Toc468283888"/>
      <w:bookmarkStart w:id="253" w:name="_Toc468283889"/>
      <w:bookmarkEnd w:id="251"/>
      <w:bookmarkEnd w:id="252"/>
      <w:r>
        <w:lastRenderedPageBreak/>
        <w:t>Access Control Intermediary (Proxy) for ADA environment</w:t>
      </w:r>
      <w:bookmarkEnd w:id="253"/>
    </w:p>
    <w:p w:rsidR="000C7A22" w:rsidRDefault="000C7A22">
      <w:r>
        <w:t xml:space="preserve">The ADA environment allows users to install software on the VM workstations and have database access to support analytical use cases.  In order to prevent  potential misuse of this platform and to provide a degree of protection for the environment a </w:t>
      </w:r>
      <w:proofErr w:type="spellStart"/>
      <w:r>
        <w:t>NextGeneration</w:t>
      </w:r>
      <w:proofErr w:type="spellEnd"/>
      <w:r>
        <w:t xml:space="preserve"> firewall has been deployed into the DAP environment.</w:t>
      </w:r>
    </w:p>
    <w:p w:rsidR="000C7A22" w:rsidRDefault="000C7A22">
      <w:r>
        <w:t>The ADA environment has been seg</w:t>
      </w:r>
      <w:r w:rsidR="0084626A">
        <w:t>mented away from the production application environment so that firewall policies only apply to ADA currently.  The solution chosen does not currently support high availability within Azure, so it was vital that the impact of an outage on the firewall was limited.</w:t>
      </w:r>
    </w:p>
    <w:p w:rsidR="0084626A" w:rsidRDefault="0084626A">
      <w:r>
        <w:t>By default, all devices in Azure have internet access as well as access to all other subnets within the environment.  User defined routes (UDR) control traffic flow within Azure.  UDRs have been defined to control the flow of traffic out of and into the ADA subnet for inbound and outbound internet traffic to force all internet traffic to the firewall for access control and content inspection purposes.</w:t>
      </w:r>
    </w:p>
    <w:p w:rsidR="0084626A" w:rsidRDefault="0084626A">
      <w:r>
        <w:t xml:space="preserve">URL content filtering allows or restricts access to certain sites based on pre-defined categories.  This allows businesses to define what sites users are permitted to have access to, with the aim of allowing legitimate internet access for business purposes whilst denying access to illegal, inappropriate or malicious content.  </w:t>
      </w:r>
    </w:p>
    <w:p w:rsidR="0005392C" w:rsidRDefault="0084626A">
      <w:r>
        <w:t xml:space="preserve">URL content filtering has been applied to the ADA environment along with access policies that control </w:t>
      </w:r>
      <w:r w:rsidR="0005392C">
        <w:t>internet access at the application layer.  Policies are based on positive enforcement</w:t>
      </w:r>
      <w:r w:rsidR="006657E9">
        <w:t xml:space="preserve"> principles</w:t>
      </w:r>
      <w:r w:rsidR="0005392C">
        <w:t xml:space="preserve"> in that specific content is permitted with the rest being denied by default.</w:t>
      </w:r>
    </w:p>
    <w:p w:rsidR="0084626A" w:rsidRDefault="0005392C">
      <w:r>
        <w:t>Logging of content allows visibility of permitted and denied traffic, along with threat analysis.</w:t>
      </w:r>
    </w:p>
    <w:p w:rsidR="0005392C" w:rsidRPr="000C7A22" w:rsidRDefault="0005392C">
      <w:r>
        <w:t>Policy will develop over the lifetime of the environment and consideration may be given to further firewalling of ADA and the internal environment.</w:t>
      </w:r>
    </w:p>
    <w:p w:rsidR="00180C85" w:rsidRPr="00226470" w:rsidRDefault="00E71503" w:rsidP="00D107D3">
      <w:pPr>
        <w:pStyle w:val="Caption"/>
        <w:jc w:val="center"/>
      </w:pPr>
      <w:r w:rsidRPr="00D41D3B">
        <w:rPr>
          <w:noProof/>
          <w:lang w:val="en-AU" w:eastAsia="en-AU"/>
        </w:rPr>
        <w:lastRenderedPageBreak/>
        <w:drawing>
          <wp:inline distT="0" distB="0" distL="0" distR="0">
            <wp:extent cx="6645910" cy="4994657"/>
            <wp:effectExtent l="0" t="0" r="2540" b="0"/>
            <wp:docPr id="14" name="Picture 14" descr="D:\Users\frostja\Documents\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frostja\Documents\oth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4994657"/>
                    </a:xfrm>
                    <a:prstGeom prst="rect">
                      <a:avLst/>
                    </a:prstGeom>
                    <a:noFill/>
                    <a:ln>
                      <a:noFill/>
                    </a:ln>
                  </pic:spPr>
                </pic:pic>
              </a:graphicData>
            </a:graphic>
          </wp:inline>
        </w:drawing>
      </w:r>
      <w:r w:rsidR="00E91E0B">
        <w:t>Figure 5</w:t>
      </w:r>
      <w:r w:rsidR="00226470">
        <w:t>2</w:t>
      </w:r>
      <w:r w:rsidR="00E91E0B">
        <w:t xml:space="preserve"> – ADA Firewall Overview</w:t>
      </w:r>
    </w:p>
    <w:p w:rsidR="00E91E0B" w:rsidRDefault="00E91E0B" w:rsidP="00180C85">
      <w:pPr>
        <w:ind w:left="0"/>
      </w:pPr>
    </w:p>
    <w:p w:rsidR="00472063" w:rsidRDefault="00472063" w:rsidP="00783A56">
      <w:pPr>
        <w:pStyle w:val="Heading2"/>
      </w:pPr>
      <w:bookmarkStart w:id="254" w:name="_Toc450748166"/>
      <w:bookmarkStart w:id="255" w:name="_Toc450748317"/>
      <w:bookmarkStart w:id="256" w:name="_Toc460345900"/>
      <w:bookmarkStart w:id="257" w:name="_Toc465849960"/>
      <w:bookmarkStart w:id="258" w:name="_Toc465854782"/>
      <w:bookmarkStart w:id="259" w:name="_Toc468283890"/>
      <w:bookmarkEnd w:id="254"/>
      <w:bookmarkEnd w:id="255"/>
      <w:bookmarkEnd w:id="256"/>
      <w:bookmarkEnd w:id="257"/>
      <w:bookmarkEnd w:id="258"/>
      <w:r>
        <w:t>System Security</w:t>
      </w:r>
      <w:bookmarkEnd w:id="259"/>
    </w:p>
    <w:p w:rsidR="00F23385" w:rsidRDefault="00F23385" w:rsidP="00F64AA4">
      <w:pPr>
        <w:pStyle w:val="Heading3"/>
      </w:pPr>
      <w:bookmarkStart w:id="260" w:name="_Toc468283891"/>
      <w:r>
        <w:t>Azure Subscription Access</w:t>
      </w:r>
      <w:bookmarkEnd w:id="260"/>
    </w:p>
    <w:p w:rsidR="00F23385" w:rsidRDefault="00F23385" w:rsidP="00F23385">
      <w:r>
        <w:t>Administrators and Co-administrators of the Azure subscription can do anything in the Azure environment, including provision new services, decommission services, and access all data.</w:t>
      </w:r>
    </w:p>
    <w:p w:rsidR="00F23385" w:rsidRPr="00F23385" w:rsidRDefault="00F23385" w:rsidP="00F23385">
      <w:r>
        <w:t>Few people will require access at this level, as most work will be performed on services that have been built.</w:t>
      </w:r>
    </w:p>
    <w:p w:rsidR="00F64AA4" w:rsidRDefault="00F64AA4" w:rsidP="00F64AA4">
      <w:pPr>
        <w:pStyle w:val="Heading3"/>
      </w:pPr>
      <w:bookmarkStart w:id="261" w:name="_Toc468283892"/>
      <w:r>
        <w:t>Virtual Machines Management</w:t>
      </w:r>
      <w:bookmarkEnd w:id="261"/>
    </w:p>
    <w:p w:rsidR="00E75E34" w:rsidRDefault="00E75E34" w:rsidP="00E75E34">
      <w:r>
        <w:t xml:space="preserve">Access to virtual machines in the DAP is based on Active </w:t>
      </w:r>
      <w:r w:rsidR="00F23385">
        <w:t>Directory permissions and granted via group membership.</w:t>
      </w:r>
    </w:p>
    <w:p w:rsidR="007A319C" w:rsidRDefault="007A319C" w:rsidP="00E75E34">
      <w:r>
        <w:t>The following groups will be created</w:t>
      </w:r>
      <w:r w:rsidR="006479BF">
        <w:t>. All groups will be split into Development, Test, and Production categories.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4868"/>
      </w:tblGrid>
      <w:tr w:rsidR="007A319C" w:rsidTr="006906A4">
        <w:trPr>
          <w:jc w:val="center"/>
        </w:trPr>
        <w:tc>
          <w:tcPr>
            <w:tcW w:w="2625" w:type="dxa"/>
            <w:shd w:val="clear" w:color="auto" w:fill="4F81BD" w:themeFill="accent1"/>
          </w:tcPr>
          <w:p w:rsidR="007A319C" w:rsidRDefault="007A319C" w:rsidP="006906A4">
            <w:pPr>
              <w:ind w:left="0"/>
            </w:pPr>
            <w:r>
              <w:t>Group</w:t>
            </w:r>
          </w:p>
        </w:tc>
        <w:tc>
          <w:tcPr>
            <w:tcW w:w="4868" w:type="dxa"/>
            <w:shd w:val="clear" w:color="auto" w:fill="4F81BD" w:themeFill="accent1"/>
          </w:tcPr>
          <w:p w:rsidR="007A319C" w:rsidRDefault="007A319C" w:rsidP="006906A4">
            <w:pPr>
              <w:ind w:left="0"/>
            </w:pPr>
            <w:r>
              <w:t>Access</w:t>
            </w:r>
          </w:p>
        </w:tc>
      </w:tr>
      <w:tr w:rsidR="007A319C" w:rsidTr="006906A4">
        <w:trPr>
          <w:jc w:val="center"/>
        </w:trPr>
        <w:tc>
          <w:tcPr>
            <w:tcW w:w="2625" w:type="dxa"/>
          </w:tcPr>
          <w:p w:rsidR="007A319C" w:rsidRDefault="007A319C" w:rsidP="006906A4">
            <w:pPr>
              <w:ind w:left="0"/>
            </w:pPr>
            <w:r>
              <w:t>Domain Administrators</w:t>
            </w:r>
          </w:p>
        </w:tc>
        <w:tc>
          <w:tcPr>
            <w:tcW w:w="4868" w:type="dxa"/>
          </w:tcPr>
          <w:p w:rsidR="007A319C" w:rsidRDefault="007A319C" w:rsidP="006906A4">
            <w:pPr>
              <w:ind w:left="0"/>
            </w:pPr>
            <w:r>
              <w:t>All access to the DAP Active Directory (on-premises version) in Azure. Administrator-level access to all servers.</w:t>
            </w:r>
          </w:p>
        </w:tc>
      </w:tr>
      <w:tr w:rsidR="007A319C" w:rsidTr="006906A4">
        <w:trPr>
          <w:jc w:val="center"/>
        </w:trPr>
        <w:tc>
          <w:tcPr>
            <w:tcW w:w="2625" w:type="dxa"/>
          </w:tcPr>
          <w:p w:rsidR="007A319C" w:rsidRDefault="007A319C" w:rsidP="006906A4">
            <w:pPr>
              <w:ind w:left="0"/>
            </w:pPr>
            <w:r>
              <w:t>SQL Server DBAs</w:t>
            </w:r>
          </w:p>
        </w:tc>
        <w:tc>
          <w:tcPr>
            <w:tcW w:w="4868" w:type="dxa"/>
          </w:tcPr>
          <w:p w:rsidR="007A319C" w:rsidRDefault="007A319C" w:rsidP="007A319C">
            <w:pPr>
              <w:ind w:left="0"/>
            </w:pPr>
            <w:r>
              <w:t>Administrator-level access to all SQL Server servers.</w:t>
            </w:r>
          </w:p>
        </w:tc>
      </w:tr>
      <w:tr w:rsidR="007A319C" w:rsidTr="006906A4">
        <w:trPr>
          <w:jc w:val="center"/>
        </w:trPr>
        <w:tc>
          <w:tcPr>
            <w:tcW w:w="2625" w:type="dxa"/>
          </w:tcPr>
          <w:p w:rsidR="007A319C" w:rsidRDefault="007A319C" w:rsidP="006906A4">
            <w:pPr>
              <w:ind w:left="0"/>
            </w:pPr>
            <w:r>
              <w:lastRenderedPageBreak/>
              <w:t>SharePoint Administrators</w:t>
            </w:r>
          </w:p>
        </w:tc>
        <w:tc>
          <w:tcPr>
            <w:tcW w:w="4868" w:type="dxa"/>
          </w:tcPr>
          <w:p w:rsidR="007A319C" w:rsidRDefault="007A319C" w:rsidP="007A319C">
            <w:pPr>
              <w:ind w:left="0"/>
            </w:pPr>
            <w:r>
              <w:t>Administrator-level access to all SharePoint servers (excluding database servers).</w:t>
            </w:r>
          </w:p>
        </w:tc>
      </w:tr>
      <w:tr w:rsidR="007A319C" w:rsidTr="006906A4">
        <w:trPr>
          <w:jc w:val="center"/>
        </w:trPr>
        <w:tc>
          <w:tcPr>
            <w:tcW w:w="2625" w:type="dxa"/>
          </w:tcPr>
          <w:p w:rsidR="007A319C" w:rsidRDefault="007A319C" w:rsidP="006906A4">
            <w:pPr>
              <w:ind w:left="0"/>
            </w:pPr>
            <w:r>
              <w:t>Developers</w:t>
            </w:r>
          </w:p>
        </w:tc>
        <w:tc>
          <w:tcPr>
            <w:tcW w:w="4868" w:type="dxa"/>
          </w:tcPr>
          <w:p w:rsidR="007A319C" w:rsidRDefault="007A319C" w:rsidP="006906A4">
            <w:pPr>
              <w:ind w:left="0"/>
            </w:pPr>
            <w:r>
              <w:t>Users on all development servers</w:t>
            </w:r>
          </w:p>
        </w:tc>
      </w:tr>
      <w:tr w:rsidR="006479BF" w:rsidTr="006906A4">
        <w:trPr>
          <w:jc w:val="center"/>
        </w:trPr>
        <w:tc>
          <w:tcPr>
            <w:tcW w:w="2625" w:type="dxa"/>
          </w:tcPr>
          <w:p w:rsidR="006479BF" w:rsidRDefault="006479BF" w:rsidP="006906A4">
            <w:pPr>
              <w:ind w:left="0"/>
            </w:pPr>
            <w:r>
              <w:t>ADA Administrators</w:t>
            </w:r>
          </w:p>
        </w:tc>
        <w:tc>
          <w:tcPr>
            <w:tcW w:w="4868" w:type="dxa"/>
          </w:tcPr>
          <w:p w:rsidR="006479BF" w:rsidRDefault="006479BF" w:rsidP="006906A4">
            <w:pPr>
              <w:ind w:left="0"/>
            </w:pPr>
            <w:r>
              <w:t>Administrator-level access to all ADA servers.</w:t>
            </w:r>
          </w:p>
        </w:tc>
      </w:tr>
      <w:tr w:rsidR="006479BF" w:rsidTr="006906A4">
        <w:trPr>
          <w:jc w:val="center"/>
        </w:trPr>
        <w:tc>
          <w:tcPr>
            <w:tcW w:w="2625" w:type="dxa"/>
          </w:tcPr>
          <w:p w:rsidR="006479BF" w:rsidRDefault="006479BF" w:rsidP="006906A4">
            <w:pPr>
              <w:ind w:left="0"/>
            </w:pPr>
            <w:r>
              <w:t>ADA Users</w:t>
            </w:r>
          </w:p>
        </w:tc>
        <w:tc>
          <w:tcPr>
            <w:tcW w:w="4868" w:type="dxa"/>
          </w:tcPr>
          <w:p w:rsidR="006479BF" w:rsidRDefault="006479BF" w:rsidP="006906A4">
            <w:pPr>
              <w:ind w:left="0"/>
            </w:pPr>
            <w:r>
              <w:t>Users on all development servers</w:t>
            </w:r>
          </w:p>
        </w:tc>
      </w:tr>
    </w:tbl>
    <w:p w:rsidR="00E32D14" w:rsidRDefault="00E32D14" w:rsidP="00E32D14">
      <w:pPr>
        <w:pStyle w:val="Heading3"/>
      </w:pPr>
      <w:bookmarkStart w:id="262" w:name="_Toc468283893"/>
      <w:r>
        <w:t>Logging</w:t>
      </w:r>
      <w:bookmarkEnd w:id="262"/>
    </w:p>
    <w:p w:rsidR="00E75E34" w:rsidRDefault="00E32D14" w:rsidP="006B7BA6">
      <w:r>
        <w:t xml:space="preserve">Logs created by virtual machines </w:t>
      </w:r>
      <w:r w:rsidR="008619B6">
        <w:t xml:space="preserve">are only accessible to Domain Administrators and local Administrators for that server. </w:t>
      </w:r>
    </w:p>
    <w:p w:rsidR="00F15AF8" w:rsidRDefault="00E32D14" w:rsidP="006B7BA6">
      <w:r>
        <w:t xml:space="preserve">Audit logs created by PaaS SQL Server </w:t>
      </w:r>
      <w:r w:rsidR="008619B6">
        <w:t xml:space="preserve">(including Azure SQL DB and Azure SQL Data Warehouse) </w:t>
      </w:r>
      <w:r>
        <w:t>are targeted towards a storage account, and only Azure Administrators will have access to this storage account</w:t>
      </w:r>
      <w:r w:rsidR="00F15AF8">
        <w:t xml:space="preserve"> or the ability to start, stop, or modify logging functionality.</w:t>
      </w:r>
    </w:p>
    <w:p w:rsidR="00F15AF8" w:rsidRDefault="00F15AF8" w:rsidP="006B7BA6">
      <w:r>
        <w:t>SharePoint provides logging in the form of Web Analytics logs, and W3SVC</w:t>
      </w:r>
      <w:r w:rsidR="00C530DA">
        <w:t xml:space="preserve"> logs, and access to these logs is available only by administrators of the SharePoint servers.</w:t>
      </w:r>
    </w:p>
    <w:p w:rsidR="00E32D14" w:rsidRDefault="00F15AF8" w:rsidP="006B7BA6">
      <w:r>
        <w:t xml:space="preserve">As part of the security enhancements as a result of the DAP Security Assessment, </w:t>
      </w:r>
      <w:r w:rsidR="00C530DA">
        <w:t>a log monitoring solution may be provisioned to centrally manage and protect logs</w:t>
      </w:r>
      <w:r w:rsidR="00EE6678">
        <w:t xml:space="preserve"> as part of a Security Information and Event Management (SIEM) tool. The SIEM tool should assist with protecting from log tampering by </w:t>
      </w:r>
      <w:r w:rsidR="00C91160">
        <w:t xml:space="preserve">use of remote logging or log replication. </w:t>
      </w:r>
      <w:r w:rsidR="00EE6678">
        <w:t xml:space="preserve">Additionally an </w:t>
      </w:r>
      <w:r>
        <w:t>Intrusion Detection System (IDS) may be implemented to assist in monitoring changes to the environment.</w:t>
      </w:r>
    </w:p>
    <w:p w:rsidR="00472063" w:rsidRDefault="00472063" w:rsidP="00783A56">
      <w:pPr>
        <w:pStyle w:val="Heading2"/>
      </w:pPr>
      <w:bookmarkStart w:id="263" w:name="_Toc460345905"/>
      <w:bookmarkStart w:id="264" w:name="_Toc465849965"/>
      <w:bookmarkStart w:id="265" w:name="_Toc465854787"/>
      <w:bookmarkStart w:id="266" w:name="_Toc468283894"/>
      <w:bookmarkEnd w:id="263"/>
      <w:bookmarkEnd w:id="264"/>
      <w:bookmarkEnd w:id="265"/>
      <w:r w:rsidRPr="009170F8">
        <w:t>Data Security</w:t>
      </w:r>
      <w:bookmarkEnd w:id="266"/>
    </w:p>
    <w:p w:rsidR="009170F8" w:rsidRDefault="003738DF" w:rsidP="00525DAA">
      <w:r>
        <w:t xml:space="preserve">The Microsoft Azure platform is </w:t>
      </w:r>
      <w:r w:rsidR="00575083">
        <w:t xml:space="preserve">IRAP (Australian Signals Directorate - InfoSec Registered Assessors Program) </w:t>
      </w:r>
      <w:r>
        <w:t>certified, and the development of the DAP will be undertaken alongside analysis of</w:t>
      </w:r>
      <w:r w:rsidR="009170F8">
        <w:t>:</w:t>
      </w:r>
    </w:p>
    <w:p w:rsidR="003738DF" w:rsidRDefault="003738DF" w:rsidP="00525DAA">
      <w:pPr>
        <w:pStyle w:val="ListParagraph"/>
        <w:numPr>
          <w:ilvl w:val="0"/>
          <w:numId w:val="72"/>
        </w:numPr>
      </w:pPr>
      <w:r>
        <w:t>the Privacy and Data Protection Act 2014</w:t>
      </w:r>
    </w:p>
    <w:p w:rsidR="009170F8" w:rsidRDefault="009170F8" w:rsidP="00525DAA">
      <w:pPr>
        <w:pStyle w:val="ListParagraph"/>
        <w:numPr>
          <w:ilvl w:val="0"/>
          <w:numId w:val="72"/>
        </w:numPr>
      </w:pPr>
      <w:r>
        <w:t>Victorian Government Information Management Program</w:t>
      </w:r>
    </w:p>
    <w:p w:rsidR="009170F8" w:rsidRDefault="009170F8" w:rsidP="00525DAA">
      <w:pPr>
        <w:pStyle w:val="ListParagraph"/>
        <w:numPr>
          <w:ilvl w:val="0"/>
          <w:numId w:val="72"/>
        </w:numPr>
      </w:pPr>
      <w:r>
        <w:t>Victorian Government Privacy Standards</w:t>
      </w:r>
    </w:p>
    <w:p w:rsidR="009170F8" w:rsidRPr="009170F8" w:rsidRDefault="009170F8" w:rsidP="00525DAA">
      <w:r>
        <w:t>No passwords or storage keys are to be stored in application code, and must be encrypted.</w:t>
      </w:r>
    </w:p>
    <w:p w:rsidR="001D4377" w:rsidRPr="00F13C00" w:rsidRDefault="001D4377" w:rsidP="001D4377">
      <w:pPr>
        <w:pStyle w:val="Heading3"/>
      </w:pPr>
      <w:bookmarkStart w:id="267" w:name="_Toc468283895"/>
      <w:r w:rsidRPr="00F13C00">
        <w:t>Data Lake - HDInsight</w:t>
      </w:r>
      <w:bookmarkEnd w:id="267"/>
    </w:p>
    <w:p w:rsidR="00031FCA" w:rsidRDefault="00031FCA" w:rsidP="001D4377">
      <w:pPr>
        <w:rPr>
          <w:lang w:val="en-AU"/>
        </w:rPr>
      </w:pPr>
      <w:r>
        <w:rPr>
          <w:lang w:val="en-AU"/>
        </w:rPr>
        <w:t>Access to the data stored in the Data Lake is limited to those that have a Shared Access Signature (SAS) key to read or read/write into the Storage Account or Storage Container.</w:t>
      </w:r>
    </w:p>
    <w:p w:rsidR="00F13C00" w:rsidRDefault="00F13C00" w:rsidP="001D4377">
      <w:pPr>
        <w:rPr>
          <w:lang w:val="en-AU"/>
        </w:rPr>
      </w:pPr>
      <w:r>
        <w:rPr>
          <w:lang w:val="en-AU"/>
        </w:rPr>
        <w:t xml:space="preserve">At the time of writing, HDInsight or Azure Storage Blobs does not support transparent encryption, but </w:t>
      </w:r>
      <w:r w:rsidR="00353E7F">
        <w:rPr>
          <w:lang w:val="en-AU"/>
        </w:rPr>
        <w:t xml:space="preserve">Microsoft advise </w:t>
      </w:r>
      <w:r>
        <w:rPr>
          <w:lang w:val="en-AU"/>
        </w:rPr>
        <w:t>this feature will be available in the next 12 months with the General Availability of Azure Data Lake (ADL), which is the preferred target state for the DAP Data Lake</w:t>
      </w:r>
      <w:r w:rsidR="003B75A5">
        <w:rPr>
          <w:lang w:val="en-AU"/>
        </w:rPr>
        <w:t xml:space="preserve"> due to the encryption and Active Directory integration for file-level security</w:t>
      </w:r>
      <w:r>
        <w:rPr>
          <w:lang w:val="en-AU"/>
        </w:rPr>
        <w:t>. Until ADL is available, data stored in the DAP Data Lake will be unencrypted files, with sensitive columns encrypted within the file.</w:t>
      </w:r>
    </w:p>
    <w:p w:rsidR="009B1D10" w:rsidRDefault="009B1D10" w:rsidP="001D4377">
      <w:pPr>
        <w:rPr>
          <w:lang w:val="en-AU"/>
        </w:rPr>
      </w:pPr>
      <w:r>
        <w:rPr>
          <w:lang w:val="en-AU"/>
        </w:rPr>
        <w:t>These columns should be encrypted as close to the source data as possible (on initial extract), and unencrypted on use.</w:t>
      </w:r>
    </w:p>
    <w:p w:rsidR="00F13C00" w:rsidRDefault="00F13C00" w:rsidP="001D4377">
      <w:pPr>
        <w:rPr>
          <w:lang w:val="en-AU"/>
        </w:rPr>
      </w:pPr>
      <w:r>
        <w:rPr>
          <w:lang w:val="en-AU"/>
        </w:rPr>
        <w:t>Encrypted columns include: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1"/>
        <w:gridCol w:w="2956"/>
        <w:gridCol w:w="3204"/>
      </w:tblGrid>
      <w:tr w:rsidR="00F13C00" w:rsidTr="00525DAA">
        <w:trPr>
          <w:jc w:val="center"/>
        </w:trPr>
        <w:tc>
          <w:tcPr>
            <w:tcW w:w="2541" w:type="dxa"/>
            <w:shd w:val="clear" w:color="auto" w:fill="4F81BD" w:themeFill="accent1"/>
          </w:tcPr>
          <w:p w:rsidR="00F13C00" w:rsidRDefault="00F13C00" w:rsidP="009B1D10">
            <w:pPr>
              <w:ind w:left="0"/>
            </w:pPr>
            <w:r>
              <w:t>Data Source</w:t>
            </w:r>
          </w:p>
        </w:tc>
        <w:tc>
          <w:tcPr>
            <w:tcW w:w="2956" w:type="dxa"/>
            <w:shd w:val="clear" w:color="auto" w:fill="4F81BD" w:themeFill="accent1"/>
          </w:tcPr>
          <w:p w:rsidR="00F13C00" w:rsidRDefault="00F13C00" w:rsidP="009B1D10">
            <w:pPr>
              <w:ind w:left="0"/>
            </w:pPr>
            <w:r>
              <w:t>Column</w:t>
            </w:r>
          </w:p>
        </w:tc>
        <w:tc>
          <w:tcPr>
            <w:tcW w:w="3204" w:type="dxa"/>
            <w:shd w:val="clear" w:color="auto" w:fill="4F81BD" w:themeFill="accent1"/>
          </w:tcPr>
          <w:p w:rsidR="00F13C00" w:rsidRDefault="00F13C00" w:rsidP="009B1D10">
            <w:pPr>
              <w:ind w:left="0"/>
            </w:pPr>
            <w:r>
              <w:t>Owner</w:t>
            </w:r>
          </w:p>
        </w:tc>
      </w:tr>
      <w:tr w:rsidR="00F13C00" w:rsidTr="00525DAA">
        <w:trPr>
          <w:jc w:val="center"/>
        </w:trPr>
        <w:tc>
          <w:tcPr>
            <w:tcW w:w="2541" w:type="dxa"/>
          </w:tcPr>
          <w:p w:rsidR="00F13C00" w:rsidRDefault="00F13C00" w:rsidP="009B1D10">
            <w:pPr>
              <w:ind w:left="0"/>
            </w:pPr>
            <w:r>
              <w:t>myki</w:t>
            </w:r>
          </w:p>
        </w:tc>
        <w:tc>
          <w:tcPr>
            <w:tcW w:w="2956" w:type="dxa"/>
          </w:tcPr>
          <w:p w:rsidR="00F13C00" w:rsidRDefault="00F13C00" w:rsidP="009B1D10">
            <w:pPr>
              <w:ind w:left="0"/>
            </w:pPr>
            <w:r>
              <w:t>myki PAN number (Card number)</w:t>
            </w:r>
          </w:p>
        </w:tc>
        <w:tc>
          <w:tcPr>
            <w:tcW w:w="3204" w:type="dxa"/>
          </w:tcPr>
          <w:p w:rsidR="00F13C00" w:rsidRDefault="00F13C00" w:rsidP="009B1D10">
            <w:pPr>
              <w:ind w:left="0"/>
            </w:pPr>
            <w:r>
              <w:t>Chris Maloney</w:t>
            </w:r>
          </w:p>
        </w:tc>
      </w:tr>
      <w:tr w:rsidR="00F13C00" w:rsidTr="00525DAA">
        <w:trPr>
          <w:jc w:val="center"/>
        </w:trPr>
        <w:tc>
          <w:tcPr>
            <w:tcW w:w="2541" w:type="dxa"/>
          </w:tcPr>
          <w:p w:rsidR="00F13C00" w:rsidRDefault="00F13C00" w:rsidP="009B1D10">
            <w:pPr>
              <w:ind w:left="0"/>
            </w:pPr>
            <w:r w:rsidRPr="00E4286E">
              <w:t>myki</w:t>
            </w:r>
          </w:p>
        </w:tc>
        <w:tc>
          <w:tcPr>
            <w:tcW w:w="2956" w:type="dxa"/>
          </w:tcPr>
          <w:p w:rsidR="00F13C00" w:rsidRDefault="00F13C00" w:rsidP="009B1D10">
            <w:pPr>
              <w:ind w:left="0"/>
            </w:pPr>
            <w:r>
              <w:t>Driver ID</w:t>
            </w:r>
          </w:p>
        </w:tc>
        <w:tc>
          <w:tcPr>
            <w:tcW w:w="3204" w:type="dxa"/>
          </w:tcPr>
          <w:p w:rsidR="00F13C00" w:rsidRDefault="00F13C00" w:rsidP="009B1D10">
            <w:pPr>
              <w:ind w:left="0"/>
            </w:pPr>
            <w:r w:rsidRPr="00F76CFA">
              <w:t>Chris Maloney</w:t>
            </w:r>
          </w:p>
        </w:tc>
      </w:tr>
      <w:tr w:rsidR="00F13C00" w:rsidTr="00F13C00">
        <w:trPr>
          <w:jc w:val="center"/>
        </w:trPr>
        <w:tc>
          <w:tcPr>
            <w:tcW w:w="2541" w:type="dxa"/>
          </w:tcPr>
          <w:p w:rsidR="00F13C00" w:rsidRDefault="00F13C00" w:rsidP="009B1D10">
            <w:pPr>
              <w:ind w:left="0"/>
            </w:pPr>
            <w:r w:rsidRPr="00E4286E">
              <w:t>myki</w:t>
            </w:r>
          </w:p>
        </w:tc>
        <w:tc>
          <w:tcPr>
            <w:tcW w:w="2956" w:type="dxa"/>
          </w:tcPr>
          <w:p w:rsidR="00F13C00" w:rsidRDefault="00F13C00" w:rsidP="009B1D10">
            <w:pPr>
              <w:ind w:left="0"/>
            </w:pPr>
            <w:r>
              <w:t>Driver Shift ID</w:t>
            </w:r>
          </w:p>
        </w:tc>
        <w:tc>
          <w:tcPr>
            <w:tcW w:w="3204" w:type="dxa"/>
          </w:tcPr>
          <w:p w:rsidR="00F13C00" w:rsidRDefault="00F13C00" w:rsidP="009B1D10">
            <w:pPr>
              <w:ind w:left="0"/>
            </w:pPr>
            <w:r w:rsidRPr="00F76CFA">
              <w:t>Chris Maloney</w:t>
            </w:r>
          </w:p>
        </w:tc>
      </w:tr>
      <w:tr w:rsidR="00F13C00" w:rsidTr="00F13C00">
        <w:trPr>
          <w:jc w:val="center"/>
        </w:trPr>
        <w:tc>
          <w:tcPr>
            <w:tcW w:w="2541" w:type="dxa"/>
          </w:tcPr>
          <w:p w:rsidR="00F13C00" w:rsidRDefault="00F13C00" w:rsidP="009B1D10">
            <w:pPr>
              <w:ind w:left="0"/>
            </w:pPr>
            <w:r w:rsidRPr="00E4286E">
              <w:lastRenderedPageBreak/>
              <w:t>myki</w:t>
            </w:r>
          </w:p>
        </w:tc>
        <w:tc>
          <w:tcPr>
            <w:tcW w:w="2956" w:type="dxa"/>
          </w:tcPr>
          <w:p w:rsidR="00F13C00" w:rsidRDefault="00F13C00" w:rsidP="009B1D10">
            <w:pPr>
              <w:ind w:left="0"/>
            </w:pPr>
            <w:r>
              <w:t>Terminal Group Location</w:t>
            </w:r>
          </w:p>
        </w:tc>
        <w:tc>
          <w:tcPr>
            <w:tcW w:w="3204" w:type="dxa"/>
          </w:tcPr>
          <w:p w:rsidR="00F13C00" w:rsidRDefault="00F13C00" w:rsidP="009B1D10">
            <w:pPr>
              <w:ind w:left="0"/>
            </w:pPr>
            <w:r w:rsidRPr="00F76CFA">
              <w:t>Chris Maloney</w:t>
            </w:r>
          </w:p>
        </w:tc>
      </w:tr>
      <w:tr w:rsidR="00F13C00" w:rsidTr="00F13C00">
        <w:trPr>
          <w:jc w:val="center"/>
        </w:trPr>
        <w:tc>
          <w:tcPr>
            <w:tcW w:w="2541" w:type="dxa"/>
          </w:tcPr>
          <w:p w:rsidR="00F13C00" w:rsidRDefault="00F13C00" w:rsidP="009B1D10">
            <w:pPr>
              <w:ind w:left="0"/>
            </w:pPr>
            <w:r w:rsidRPr="00E4286E">
              <w:t>myki</w:t>
            </w:r>
          </w:p>
        </w:tc>
        <w:tc>
          <w:tcPr>
            <w:tcW w:w="2956" w:type="dxa"/>
          </w:tcPr>
          <w:p w:rsidR="00F13C00" w:rsidRDefault="00F13C00" w:rsidP="009B1D10">
            <w:pPr>
              <w:ind w:left="0"/>
            </w:pPr>
            <w:r>
              <w:t>Service Location</w:t>
            </w:r>
          </w:p>
        </w:tc>
        <w:tc>
          <w:tcPr>
            <w:tcW w:w="3204" w:type="dxa"/>
          </w:tcPr>
          <w:p w:rsidR="00F13C00" w:rsidRDefault="00F13C00" w:rsidP="009B1D10">
            <w:pPr>
              <w:ind w:left="0"/>
            </w:pPr>
            <w:r w:rsidRPr="00F76CFA">
              <w:t>Chris Maloney</w:t>
            </w:r>
          </w:p>
        </w:tc>
      </w:tr>
      <w:tr w:rsidR="00F13C00" w:rsidTr="00F13C00">
        <w:trPr>
          <w:jc w:val="center"/>
        </w:trPr>
        <w:tc>
          <w:tcPr>
            <w:tcW w:w="2541" w:type="dxa"/>
          </w:tcPr>
          <w:p w:rsidR="00F13C00" w:rsidRDefault="00F13C00" w:rsidP="009B1D10">
            <w:pPr>
              <w:ind w:left="0"/>
            </w:pPr>
            <w:r w:rsidRPr="00E4286E">
              <w:t>myki</w:t>
            </w:r>
          </w:p>
        </w:tc>
        <w:tc>
          <w:tcPr>
            <w:tcW w:w="2956" w:type="dxa"/>
          </w:tcPr>
          <w:p w:rsidR="00F13C00" w:rsidRDefault="00F13C00" w:rsidP="009B1D10">
            <w:pPr>
              <w:ind w:left="0"/>
            </w:pPr>
            <w:r>
              <w:t>Customer Title</w:t>
            </w:r>
          </w:p>
        </w:tc>
        <w:tc>
          <w:tcPr>
            <w:tcW w:w="3204" w:type="dxa"/>
          </w:tcPr>
          <w:p w:rsidR="00F13C00" w:rsidRDefault="00F13C00" w:rsidP="009B1D10">
            <w:pPr>
              <w:ind w:left="0"/>
            </w:pPr>
            <w:r w:rsidRPr="00F76CFA">
              <w:t>Chris Maloney</w:t>
            </w:r>
          </w:p>
        </w:tc>
      </w:tr>
      <w:tr w:rsidR="00F13C00" w:rsidTr="00F13C00">
        <w:trPr>
          <w:jc w:val="center"/>
        </w:trPr>
        <w:tc>
          <w:tcPr>
            <w:tcW w:w="2541" w:type="dxa"/>
          </w:tcPr>
          <w:p w:rsidR="00F13C00" w:rsidRDefault="00F13C00" w:rsidP="009B1D10">
            <w:pPr>
              <w:ind w:left="0"/>
            </w:pPr>
            <w:r w:rsidRPr="00E4286E">
              <w:t>myki</w:t>
            </w:r>
          </w:p>
        </w:tc>
        <w:tc>
          <w:tcPr>
            <w:tcW w:w="2956" w:type="dxa"/>
          </w:tcPr>
          <w:p w:rsidR="00F13C00" w:rsidRDefault="00F13C00" w:rsidP="009B1D10">
            <w:pPr>
              <w:ind w:left="0"/>
            </w:pPr>
            <w:r>
              <w:t>Suburb</w:t>
            </w:r>
          </w:p>
        </w:tc>
        <w:tc>
          <w:tcPr>
            <w:tcW w:w="3204" w:type="dxa"/>
          </w:tcPr>
          <w:p w:rsidR="00F13C00" w:rsidRDefault="00F13C00" w:rsidP="009B1D10">
            <w:pPr>
              <w:ind w:left="0"/>
            </w:pPr>
            <w:r w:rsidRPr="00F76CFA">
              <w:t>Chris Maloney</w:t>
            </w:r>
          </w:p>
        </w:tc>
      </w:tr>
      <w:tr w:rsidR="00F13C00" w:rsidTr="00F13C00">
        <w:trPr>
          <w:jc w:val="center"/>
        </w:trPr>
        <w:tc>
          <w:tcPr>
            <w:tcW w:w="2541" w:type="dxa"/>
          </w:tcPr>
          <w:p w:rsidR="00F13C00" w:rsidRDefault="00F13C00" w:rsidP="009B1D10">
            <w:pPr>
              <w:ind w:left="0"/>
            </w:pPr>
            <w:r w:rsidRPr="00E4286E">
              <w:t>myki</w:t>
            </w:r>
          </w:p>
        </w:tc>
        <w:tc>
          <w:tcPr>
            <w:tcW w:w="2956" w:type="dxa"/>
          </w:tcPr>
          <w:p w:rsidR="00F13C00" w:rsidRDefault="00F13C00" w:rsidP="009B1D10">
            <w:pPr>
              <w:ind w:left="0"/>
            </w:pPr>
            <w:r>
              <w:t>Postcode</w:t>
            </w:r>
          </w:p>
        </w:tc>
        <w:tc>
          <w:tcPr>
            <w:tcW w:w="3204" w:type="dxa"/>
          </w:tcPr>
          <w:p w:rsidR="00F13C00" w:rsidRDefault="00F13C00" w:rsidP="009B1D10">
            <w:pPr>
              <w:ind w:left="0"/>
            </w:pPr>
            <w:r w:rsidRPr="00F76CFA">
              <w:t>Chris Maloney</w:t>
            </w:r>
          </w:p>
        </w:tc>
      </w:tr>
      <w:tr w:rsidR="00F13C00" w:rsidTr="00F13C00">
        <w:trPr>
          <w:jc w:val="center"/>
        </w:trPr>
        <w:tc>
          <w:tcPr>
            <w:tcW w:w="2541" w:type="dxa"/>
          </w:tcPr>
          <w:p w:rsidR="00F13C00" w:rsidRDefault="00F13C00" w:rsidP="009B1D10">
            <w:pPr>
              <w:ind w:left="0"/>
            </w:pPr>
            <w:proofErr w:type="spellStart"/>
            <w:r>
              <w:t>Smartrak</w:t>
            </w:r>
            <w:proofErr w:type="spellEnd"/>
          </w:p>
        </w:tc>
        <w:tc>
          <w:tcPr>
            <w:tcW w:w="2956" w:type="dxa"/>
          </w:tcPr>
          <w:p w:rsidR="00F13C00" w:rsidRDefault="00F13C00" w:rsidP="009B1D10">
            <w:pPr>
              <w:ind w:left="0"/>
            </w:pPr>
            <w:r>
              <w:t>Company Name</w:t>
            </w:r>
          </w:p>
        </w:tc>
        <w:tc>
          <w:tcPr>
            <w:tcW w:w="3204" w:type="dxa"/>
          </w:tcPr>
          <w:p w:rsidR="00F13C00" w:rsidRDefault="00F13C00" w:rsidP="009B1D10">
            <w:pPr>
              <w:ind w:left="0"/>
            </w:pPr>
            <w:r>
              <w:t xml:space="preserve">Richard </w:t>
            </w:r>
            <w:proofErr w:type="spellStart"/>
            <w:r>
              <w:t>Bennell</w:t>
            </w:r>
            <w:proofErr w:type="spellEnd"/>
          </w:p>
        </w:tc>
      </w:tr>
      <w:tr w:rsidR="00F13C00" w:rsidTr="00F13C00">
        <w:trPr>
          <w:jc w:val="center"/>
        </w:trPr>
        <w:tc>
          <w:tcPr>
            <w:tcW w:w="2541" w:type="dxa"/>
          </w:tcPr>
          <w:p w:rsidR="00F13C00" w:rsidRDefault="00F13C00" w:rsidP="009B1D10">
            <w:pPr>
              <w:ind w:left="0"/>
            </w:pPr>
            <w:proofErr w:type="spellStart"/>
            <w:r w:rsidRPr="0070099E">
              <w:t>Smartrak</w:t>
            </w:r>
            <w:proofErr w:type="spellEnd"/>
          </w:p>
        </w:tc>
        <w:tc>
          <w:tcPr>
            <w:tcW w:w="2956" w:type="dxa"/>
          </w:tcPr>
          <w:p w:rsidR="00F13C00" w:rsidRDefault="00F13C00" w:rsidP="009B1D10">
            <w:pPr>
              <w:ind w:left="0"/>
            </w:pPr>
            <w:r>
              <w:t>Vehicle Registration</w:t>
            </w:r>
          </w:p>
        </w:tc>
        <w:tc>
          <w:tcPr>
            <w:tcW w:w="3204" w:type="dxa"/>
          </w:tcPr>
          <w:p w:rsidR="00F13C00" w:rsidRDefault="00F13C00" w:rsidP="009B1D10">
            <w:pPr>
              <w:ind w:left="0"/>
            </w:pPr>
            <w:r w:rsidRPr="00240D87">
              <w:t xml:space="preserve">Richard </w:t>
            </w:r>
            <w:proofErr w:type="spellStart"/>
            <w:r w:rsidRPr="00240D87">
              <w:t>Bennell</w:t>
            </w:r>
            <w:proofErr w:type="spellEnd"/>
          </w:p>
        </w:tc>
      </w:tr>
      <w:tr w:rsidR="00F13C00" w:rsidTr="00F13C00">
        <w:trPr>
          <w:jc w:val="center"/>
        </w:trPr>
        <w:tc>
          <w:tcPr>
            <w:tcW w:w="2541" w:type="dxa"/>
          </w:tcPr>
          <w:p w:rsidR="00F13C00" w:rsidRDefault="00F13C00" w:rsidP="009B1D10">
            <w:pPr>
              <w:ind w:left="0"/>
            </w:pPr>
            <w:proofErr w:type="spellStart"/>
            <w:r w:rsidRPr="0070099E">
              <w:t>Smartrak</w:t>
            </w:r>
            <w:proofErr w:type="spellEnd"/>
          </w:p>
        </w:tc>
        <w:tc>
          <w:tcPr>
            <w:tcW w:w="2956" w:type="dxa"/>
          </w:tcPr>
          <w:p w:rsidR="00F13C00" w:rsidRDefault="00F13C00" w:rsidP="009B1D10">
            <w:pPr>
              <w:ind w:left="0"/>
            </w:pPr>
            <w:r>
              <w:t>Depot Name</w:t>
            </w:r>
          </w:p>
        </w:tc>
        <w:tc>
          <w:tcPr>
            <w:tcW w:w="3204" w:type="dxa"/>
          </w:tcPr>
          <w:p w:rsidR="00F13C00" w:rsidRDefault="00F13C00" w:rsidP="009B1D10">
            <w:pPr>
              <w:ind w:left="0"/>
            </w:pPr>
            <w:r w:rsidRPr="00240D87">
              <w:t xml:space="preserve">Richard </w:t>
            </w:r>
            <w:proofErr w:type="spellStart"/>
            <w:r w:rsidRPr="00240D87">
              <w:t>Bennell</w:t>
            </w:r>
            <w:proofErr w:type="spellEnd"/>
          </w:p>
        </w:tc>
      </w:tr>
      <w:tr w:rsidR="00F13C00" w:rsidTr="00F13C00">
        <w:trPr>
          <w:jc w:val="center"/>
        </w:trPr>
        <w:tc>
          <w:tcPr>
            <w:tcW w:w="2541" w:type="dxa"/>
          </w:tcPr>
          <w:p w:rsidR="00F13C00" w:rsidRDefault="00F13C00" w:rsidP="009B1D10">
            <w:pPr>
              <w:ind w:left="0"/>
            </w:pPr>
            <w:proofErr w:type="spellStart"/>
            <w:r w:rsidRPr="0070099E">
              <w:t>Smartrak</w:t>
            </w:r>
            <w:proofErr w:type="spellEnd"/>
          </w:p>
        </w:tc>
        <w:tc>
          <w:tcPr>
            <w:tcW w:w="2956" w:type="dxa"/>
          </w:tcPr>
          <w:p w:rsidR="00F13C00" w:rsidRDefault="00F13C00" w:rsidP="009B1D10">
            <w:pPr>
              <w:ind w:left="0"/>
            </w:pPr>
            <w:r>
              <w:t>Driver ID</w:t>
            </w:r>
          </w:p>
        </w:tc>
        <w:tc>
          <w:tcPr>
            <w:tcW w:w="3204" w:type="dxa"/>
          </w:tcPr>
          <w:p w:rsidR="00F13C00" w:rsidRDefault="00F13C00" w:rsidP="009B1D10">
            <w:pPr>
              <w:ind w:left="0"/>
            </w:pPr>
            <w:r w:rsidRPr="00240D87">
              <w:t xml:space="preserve">Richard </w:t>
            </w:r>
            <w:proofErr w:type="spellStart"/>
            <w:r w:rsidRPr="00240D87">
              <w:t>Bennell</w:t>
            </w:r>
            <w:proofErr w:type="spellEnd"/>
          </w:p>
        </w:tc>
      </w:tr>
      <w:tr w:rsidR="00F13C00" w:rsidTr="00F13C00">
        <w:trPr>
          <w:jc w:val="center"/>
        </w:trPr>
        <w:tc>
          <w:tcPr>
            <w:tcW w:w="2541" w:type="dxa"/>
          </w:tcPr>
          <w:p w:rsidR="00F13C00" w:rsidRDefault="00F13C00" w:rsidP="009B1D10">
            <w:pPr>
              <w:ind w:left="0"/>
            </w:pPr>
            <w:proofErr w:type="spellStart"/>
            <w:r w:rsidRPr="0070099E">
              <w:t>Smartrak</w:t>
            </w:r>
            <w:proofErr w:type="spellEnd"/>
          </w:p>
        </w:tc>
        <w:tc>
          <w:tcPr>
            <w:tcW w:w="2956" w:type="dxa"/>
          </w:tcPr>
          <w:p w:rsidR="00F13C00" w:rsidRDefault="00F13C00" w:rsidP="009B1D10">
            <w:pPr>
              <w:ind w:left="0"/>
            </w:pPr>
            <w:r>
              <w:t>Remote ID</w:t>
            </w:r>
          </w:p>
        </w:tc>
        <w:tc>
          <w:tcPr>
            <w:tcW w:w="3204" w:type="dxa"/>
          </w:tcPr>
          <w:p w:rsidR="00F13C00" w:rsidRDefault="00F13C00" w:rsidP="009B1D10">
            <w:pPr>
              <w:ind w:left="0"/>
            </w:pPr>
            <w:r w:rsidRPr="00240D87">
              <w:t xml:space="preserve">Richard </w:t>
            </w:r>
            <w:proofErr w:type="spellStart"/>
            <w:r w:rsidRPr="00240D87">
              <w:t>Bennell</w:t>
            </w:r>
            <w:proofErr w:type="spellEnd"/>
          </w:p>
        </w:tc>
      </w:tr>
      <w:tr w:rsidR="00F13C00" w:rsidTr="00F13C00">
        <w:trPr>
          <w:jc w:val="center"/>
        </w:trPr>
        <w:tc>
          <w:tcPr>
            <w:tcW w:w="2541" w:type="dxa"/>
          </w:tcPr>
          <w:p w:rsidR="00F13C00" w:rsidRDefault="00F13C00" w:rsidP="009B1D10">
            <w:pPr>
              <w:ind w:left="0"/>
            </w:pPr>
            <w:proofErr w:type="spellStart"/>
            <w:r w:rsidRPr="0070099E">
              <w:t>Smartrak</w:t>
            </w:r>
            <w:proofErr w:type="spellEnd"/>
          </w:p>
        </w:tc>
        <w:tc>
          <w:tcPr>
            <w:tcW w:w="2956" w:type="dxa"/>
          </w:tcPr>
          <w:p w:rsidR="00F13C00" w:rsidRDefault="00F13C00" w:rsidP="009B1D10">
            <w:pPr>
              <w:ind w:left="0"/>
            </w:pPr>
            <w:r>
              <w:t>Run ID (Shift)</w:t>
            </w:r>
          </w:p>
        </w:tc>
        <w:tc>
          <w:tcPr>
            <w:tcW w:w="3204" w:type="dxa"/>
          </w:tcPr>
          <w:p w:rsidR="00F13C00" w:rsidRDefault="00F13C00" w:rsidP="009B1D10">
            <w:pPr>
              <w:ind w:left="0"/>
            </w:pPr>
            <w:r w:rsidRPr="00240D87">
              <w:t xml:space="preserve">Richard </w:t>
            </w:r>
            <w:proofErr w:type="spellStart"/>
            <w:r w:rsidRPr="00240D87">
              <w:t>Bennell</w:t>
            </w:r>
            <w:proofErr w:type="spellEnd"/>
          </w:p>
        </w:tc>
      </w:tr>
    </w:tbl>
    <w:p w:rsidR="00F13C00" w:rsidRDefault="00F13C00" w:rsidP="001D4377">
      <w:pPr>
        <w:rPr>
          <w:lang w:val="en-AU"/>
        </w:rPr>
      </w:pPr>
    </w:p>
    <w:p w:rsidR="006B5972" w:rsidRDefault="006B5972" w:rsidP="001D4377">
      <w:pPr>
        <w:rPr>
          <w:lang w:val="en-AU"/>
        </w:rPr>
      </w:pPr>
      <w:r>
        <w:rPr>
          <w:lang w:val="en-AU"/>
        </w:rPr>
        <w:t xml:space="preserve">Myki data is encrypted on the source server, as part of the extract, while </w:t>
      </w:r>
      <w:proofErr w:type="spellStart"/>
      <w:r>
        <w:rPr>
          <w:lang w:val="en-AU"/>
        </w:rPr>
        <w:t>Smartrak</w:t>
      </w:r>
      <w:proofErr w:type="spellEnd"/>
      <w:r>
        <w:rPr>
          <w:lang w:val="en-AU"/>
        </w:rPr>
        <w:t xml:space="preserve"> data is encrypted after downloading the JSON file (as the </w:t>
      </w:r>
      <w:proofErr w:type="spellStart"/>
      <w:r>
        <w:rPr>
          <w:lang w:val="en-AU"/>
        </w:rPr>
        <w:t>Smartrak</w:t>
      </w:r>
      <w:proofErr w:type="spellEnd"/>
      <w:r>
        <w:rPr>
          <w:lang w:val="en-AU"/>
        </w:rPr>
        <w:t xml:space="preserve"> Webservice does not encrypt data above the HTTPS protocol), prior to conversion to CSV and storing to the Data Lake. </w:t>
      </w:r>
    </w:p>
    <w:p w:rsidR="00460ED3" w:rsidRPr="00460ED3" w:rsidRDefault="00460ED3" w:rsidP="00460ED3">
      <w:pPr>
        <w:rPr>
          <w:lang w:val="en-AU"/>
        </w:rPr>
      </w:pPr>
    </w:p>
    <w:p w:rsidR="001D4377" w:rsidRDefault="001D4377" w:rsidP="001D4377">
      <w:pPr>
        <w:pStyle w:val="Heading3"/>
      </w:pPr>
      <w:bookmarkStart w:id="268" w:name="_Toc468283896"/>
      <w:r>
        <w:t>Azure SQL Database and Azure SQL Data Warehouse</w:t>
      </w:r>
      <w:bookmarkEnd w:id="268"/>
    </w:p>
    <w:p w:rsidR="00A21218" w:rsidRDefault="00A21218" w:rsidP="00A21218">
      <w:pPr>
        <w:rPr>
          <w:lang w:val="en-AU"/>
        </w:rPr>
      </w:pPr>
      <w:r>
        <w:rPr>
          <w:lang w:val="en-AU"/>
        </w:rPr>
        <w:t xml:space="preserve">All Azure SQL Database and Azure SQL Data Warehouse will have the Transparent Data Encryption feature installed. This encrypts the data on disk, and each page is decrypted as the page is loaded into memory. </w:t>
      </w:r>
      <w:r w:rsidR="00F23385">
        <w:rPr>
          <w:lang w:val="en-AU"/>
        </w:rPr>
        <w:t>This ensures that only database servers that have a copy of the encryption key can view the data.</w:t>
      </w:r>
    </w:p>
    <w:p w:rsidR="002B0742" w:rsidRDefault="002B0742" w:rsidP="002B0742">
      <w:pPr>
        <w:rPr>
          <w:lang w:val="en-AU"/>
        </w:rPr>
      </w:pPr>
      <w:r>
        <w:rPr>
          <w:lang w:val="en-AU"/>
        </w:rPr>
        <w:t>Azure SQL server Auditing will be enabled to log all failed events, and logins. This is written to the Audit storage account, and is only accessible by Azure subscription Administrators/Co-Administrators.</w:t>
      </w:r>
    </w:p>
    <w:p w:rsidR="00F23385" w:rsidRDefault="002B0742" w:rsidP="00A21218">
      <w:pPr>
        <w:rPr>
          <w:lang w:val="en-AU"/>
        </w:rPr>
      </w:pPr>
      <w:r>
        <w:rPr>
          <w:lang w:val="en-AU"/>
        </w:rPr>
        <w:t xml:space="preserve">Azure SQL Database </w:t>
      </w:r>
      <w:r w:rsidR="00F23385">
        <w:rPr>
          <w:lang w:val="en-AU"/>
        </w:rPr>
        <w:t>Threat Detection</w:t>
      </w:r>
      <w:r>
        <w:rPr>
          <w:lang w:val="en-AU"/>
        </w:rPr>
        <w:t xml:space="preserve"> is a new feature that detects</w:t>
      </w:r>
      <w:r w:rsidRPr="002B0742">
        <w:rPr>
          <w:lang w:val="en-AU"/>
        </w:rPr>
        <w:t xml:space="preserve"> anomalous database activities which may indicate a common threat like SQL injection attacks</w:t>
      </w:r>
      <w:r>
        <w:rPr>
          <w:lang w:val="en-AU"/>
        </w:rPr>
        <w:t>. The Public Preview of this feature started in November 2015, and will be enabled when Generally Available in Australia.</w:t>
      </w:r>
    </w:p>
    <w:p w:rsidR="00182C35" w:rsidRDefault="00182C35" w:rsidP="00A21218">
      <w:pPr>
        <w:rPr>
          <w:lang w:val="en-AU"/>
        </w:rPr>
      </w:pPr>
      <w:r>
        <w:rPr>
          <w:lang w:val="en-AU"/>
        </w:rPr>
        <w:t xml:space="preserve">When reading data from the Data Lake through the </w:t>
      </w:r>
      <w:proofErr w:type="spellStart"/>
      <w:r>
        <w:rPr>
          <w:lang w:val="en-AU"/>
        </w:rPr>
        <w:t>PolyBase</w:t>
      </w:r>
      <w:proofErr w:type="spellEnd"/>
      <w:r>
        <w:rPr>
          <w:lang w:val="en-AU"/>
        </w:rPr>
        <w:t xml:space="preserve"> layer, the Azure SQL Data Warehouse is protected by segregation. </w:t>
      </w:r>
      <w:proofErr w:type="spellStart"/>
      <w:r>
        <w:rPr>
          <w:lang w:val="en-AU"/>
        </w:rPr>
        <w:t>PolyBase</w:t>
      </w:r>
      <w:proofErr w:type="spellEnd"/>
      <w:r>
        <w:rPr>
          <w:lang w:val="en-AU"/>
        </w:rPr>
        <w:t xml:space="preserve"> executes on a Java Virtual Machine segregated from the SQL DW, and only if the JVM successfully returns a dataset will it load any data into the Data Warehouse. </w:t>
      </w:r>
    </w:p>
    <w:p w:rsidR="001D4377" w:rsidRDefault="00C849F3" w:rsidP="00C849F3">
      <w:pPr>
        <w:pStyle w:val="Heading4"/>
        <w:rPr>
          <w:lang w:val="en-AU"/>
        </w:rPr>
      </w:pPr>
      <w:r>
        <w:rPr>
          <w:lang w:val="en-AU"/>
        </w:rPr>
        <w:t>Access to Data stored in Azure SQL Data Warehouse</w:t>
      </w:r>
    </w:p>
    <w:p w:rsidR="00C849F3" w:rsidRPr="00C849F3" w:rsidRDefault="00C849F3" w:rsidP="00C849F3">
      <w:pPr>
        <w:rPr>
          <w:lang w:val="en-AU"/>
        </w:rPr>
      </w:pPr>
      <w:r w:rsidRPr="00C849F3">
        <w:rPr>
          <w:lang w:val="en-AU"/>
        </w:rPr>
        <w:t xml:space="preserve">The Business Vault and data marts are mainly accessed through SSIS, SSAS and SSRS. </w:t>
      </w:r>
    </w:p>
    <w:p w:rsidR="00C849F3" w:rsidRPr="00C849F3" w:rsidRDefault="00C849F3" w:rsidP="00C849F3">
      <w:pPr>
        <w:rPr>
          <w:lang w:val="en-AU"/>
        </w:rPr>
      </w:pPr>
      <w:r w:rsidRPr="00C849F3">
        <w:rPr>
          <w:lang w:val="en-AU"/>
        </w:rPr>
        <w:t>Only DAP (database) administrators will have direct and full access to the Raw Data Vault. Direct access to the database for any other user is not recommended and must be treated with caution.  However if there is a justifiable need to allow direct access to these databases then it must conform to these rules:</w:t>
      </w:r>
    </w:p>
    <w:p w:rsidR="00C849F3" w:rsidRPr="00C849F3" w:rsidRDefault="00C849F3" w:rsidP="005001B0">
      <w:pPr>
        <w:pStyle w:val="ListParagraph"/>
        <w:numPr>
          <w:ilvl w:val="0"/>
          <w:numId w:val="18"/>
        </w:numPr>
        <w:rPr>
          <w:lang w:val="en-AU"/>
        </w:rPr>
      </w:pPr>
      <w:r w:rsidRPr="00C849F3">
        <w:rPr>
          <w:lang w:val="en-AU"/>
        </w:rPr>
        <w:t>Permissions that are granted to a role must be reviewed periodically</w:t>
      </w:r>
    </w:p>
    <w:p w:rsidR="00C849F3" w:rsidRPr="00C849F3" w:rsidRDefault="00C849F3" w:rsidP="005001B0">
      <w:pPr>
        <w:pStyle w:val="ListParagraph"/>
        <w:numPr>
          <w:ilvl w:val="0"/>
          <w:numId w:val="18"/>
        </w:numPr>
        <w:rPr>
          <w:lang w:val="en-AU"/>
        </w:rPr>
      </w:pPr>
      <w:r w:rsidRPr="00C849F3">
        <w:rPr>
          <w:lang w:val="en-AU"/>
        </w:rPr>
        <w:t>Membership of the roles must be verified and extended periodically.</w:t>
      </w:r>
    </w:p>
    <w:p w:rsidR="00C849F3" w:rsidRPr="002B0742" w:rsidRDefault="00C849F3" w:rsidP="00C849F3">
      <w:pPr>
        <w:rPr>
          <w:lang w:val="en-AU"/>
        </w:rPr>
      </w:pPr>
      <w:r w:rsidRPr="002B0742">
        <w:rPr>
          <w:lang w:val="en-AU"/>
        </w:rPr>
        <w:t xml:space="preserve">Note: Allowing users to have write access to the DAP databases may compromise data integrity.  </w:t>
      </w:r>
    </w:p>
    <w:p w:rsidR="00C849F3" w:rsidRDefault="002B0742" w:rsidP="001D4377">
      <w:pPr>
        <w:rPr>
          <w:lang w:val="en-AU"/>
        </w:rPr>
      </w:pPr>
      <w:r>
        <w:rPr>
          <w:lang w:val="en-AU"/>
        </w:rPr>
        <w:lastRenderedPageBreak/>
        <w:t>All user access to SQL DW and SQL DB is performed via SQL logins, and each user will be granted a login, and be assigned a role in the database. No user will be granted access directly to specific database resources (tables, views, procedures, etc).</w:t>
      </w:r>
    </w:p>
    <w:p w:rsidR="001D4377" w:rsidRPr="001D4377" w:rsidRDefault="001D4377" w:rsidP="001D4377">
      <w:pPr>
        <w:pStyle w:val="Heading3"/>
      </w:pPr>
      <w:bookmarkStart w:id="269" w:name="_Toc468283897"/>
      <w:r>
        <w:t>Power BI Data</w:t>
      </w:r>
      <w:bookmarkEnd w:id="269"/>
    </w:p>
    <w:p w:rsidR="00EB6182" w:rsidRDefault="00C056B0" w:rsidP="001D4377">
      <w:pPr>
        <w:rPr>
          <w:lang w:val="en-AU"/>
        </w:rPr>
      </w:pPr>
      <w:r>
        <w:rPr>
          <w:lang w:val="en-AU"/>
        </w:rPr>
        <w:t xml:space="preserve">As mentioned in section </w:t>
      </w:r>
      <w:r w:rsidR="00EB6182">
        <w:rPr>
          <w:lang w:val="en-AU"/>
        </w:rPr>
        <w:fldChar w:fldCharType="begin"/>
      </w:r>
      <w:r w:rsidR="00EB6182">
        <w:rPr>
          <w:lang w:val="en-AU"/>
        </w:rPr>
        <w:instrText xml:space="preserve"> REF _Ref436040912 \r \h </w:instrText>
      </w:r>
      <w:r w:rsidR="00EB6182">
        <w:rPr>
          <w:lang w:val="en-AU"/>
        </w:rPr>
      </w:r>
      <w:r w:rsidR="00EB6182">
        <w:rPr>
          <w:lang w:val="en-AU"/>
        </w:rPr>
        <w:fldChar w:fldCharType="separate"/>
      </w:r>
      <w:r w:rsidR="00393F49">
        <w:rPr>
          <w:lang w:val="en-AU"/>
        </w:rPr>
        <w:t>10.1.2</w:t>
      </w:r>
      <w:r w:rsidR="00EB6182">
        <w:rPr>
          <w:lang w:val="en-AU"/>
        </w:rPr>
        <w:fldChar w:fldCharType="end"/>
      </w:r>
      <w:r w:rsidR="00EB6182">
        <w:rPr>
          <w:lang w:val="en-AU"/>
        </w:rPr>
        <w:t xml:space="preserve"> - </w:t>
      </w:r>
      <w:r w:rsidR="00EB6182">
        <w:rPr>
          <w:lang w:val="en-AU"/>
        </w:rPr>
        <w:fldChar w:fldCharType="begin"/>
      </w:r>
      <w:r w:rsidR="00EB6182">
        <w:rPr>
          <w:lang w:val="en-AU"/>
        </w:rPr>
        <w:instrText xml:space="preserve"> REF _Ref436040916 \h </w:instrText>
      </w:r>
      <w:r w:rsidR="00EB6182">
        <w:rPr>
          <w:lang w:val="en-AU"/>
        </w:rPr>
      </w:r>
      <w:r w:rsidR="00EB6182">
        <w:rPr>
          <w:lang w:val="en-AU"/>
        </w:rPr>
        <w:fldChar w:fldCharType="separate"/>
      </w:r>
      <w:r w:rsidR="00393F49">
        <w:t>Power BI</w:t>
      </w:r>
      <w:r w:rsidR="00EB6182">
        <w:rPr>
          <w:lang w:val="en-AU"/>
        </w:rPr>
        <w:fldChar w:fldCharType="end"/>
      </w:r>
      <w:r w:rsidR="00EB6182">
        <w:rPr>
          <w:lang w:val="en-AU"/>
        </w:rPr>
        <w:t>, Power BI is hosted outside of Australia. Report and Visualisation definitions are stored on the Power BI servers, as is any uploaded data source. The DAP data sources, available to any user with a Power BI Pro subscription are stored in Australia, and the data is only stored in Australia.</w:t>
      </w:r>
    </w:p>
    <w:p w:rsidR="00C056B0" w:rsidRDefault="00EB6182" w:rsidP="001D4377">
      <w:pPr>
        <w:rPr>
          <w:lang w:val="en-AU"/>
        </w:rPr>
      </w:pPr>
      <w:r>
        <w:rPr>
          <w:lang w:val="en-AU"/>
        </w:rPr>
        <w:t xml:space="preserve">Power BI is an organisation-based solution, and reports cannot currently be shared with people who are members of another organisation. </w:t>
      </w:r>
    </w:p>
    <w:p w:rsidR="002E651D" w:rsidRPr="001D4377" w:rsidRDefault="002E651D" w:rsidP="002E651D">
      <w:pPr>
        <w:pStyle w:val="Heading3"/>
      </w:pPr>
      <w:bookmarkStart w:id="270" w:name="_Toc468283898"/>
      <w:r>
        <w:t>Azure Machine Learning</w:t>
      </w:r>
      <w:bookmarkEnd w:id="270"/>
    </w:p>
    <w:p w:rsidR="002E651D" w:rsidRDefault="000260F2" w:rsidP="002E651D">
      <w:pPr>
        <w:rPr>
          <w:lang w:val="en-AU"/>
        </w:rPr>
      </w:pPr>
      <w:r>
        <w:rPr>
          <w:lang w:val="en-AU"/>
        </w:rPr>
        <w:t>As Azure ML is currently only available outside of Australia (but utilising Storage Accounts hosted in Australia), it may not be appropriate for all of PTV’s data. Data is thus stored in Australia, but processed in-flight (not stored) by the Azure ML services.</w:t>
      </w:r>
    </w:p>
    <w:p w:rsidR="000260F2" w:rsidRDefault="000260F2" w:rsidP="002E651D">
      <w:pPr>
        <w:rPr>
          <w:lang w:val="en-AU"/>
        </w:rPr>
      </w:pPr>
      <w:r>
        <w:rPr>
          <w:lang w:val="en-AU"/>
        </w:rPr>
        <w:t>Data sets to be used with Azure ML should be examined closely to ensure they do not contain sensitive information, and any data set that cannot be processed offshore by Azure ML due to its sensitivity should be processed using local tools in the ADA environment.</w:t>
      </w:r>
    </w:p>
    <w:p w:rsidR="001D4377" w:rsidRDefault="001D4377" w:rsidP="001D4377">
      <w:pPr>
        <w:rPr>
          <w:i/>
          <w:color w:val="FFC000"/>
          <w:lang w:val="en-AU"/>
        </w:rPr>
      </w:pPr>
    </w:p>
    <w:p w:rsidR="001D4377" w:rsidRPr="001D4377" w:rsidRDefault="001D4377" w:rsidP="001D4377">
      <w:pPr>
        <w:pStyle w:val="Heading3"/>
      </w:pPr>
      <w:bookmarkStart w:id="271" w:name="_Toc468283899"/>
      <w:r>
        <w:t>SQL Server Analysis Services – Semantic Layer</w:t>
      </w:r>
      <w:bookmarkEnd w:id="271"/>
    </w:p>
    <w:p w:rsidR="00C849F3" w:rsidRPr="00C849F3" w:rsidRDefault="00C849F3" w:rsidP="00C849F3">
      <w:pPr>
        <w:ind w:left="360"/>
        <w:rPr>
          <w:lang w:val="en-AU"/>
        </w:rPr>
      </w:pPr>
      <w:r w:rsidRPr="00C849F3">
        <w:rPr>
          <w:lang w:val="en-AU"/>
        </w:rPr>
        <w:t>There is a business requirement to restrict access at the data row level – e.g. Operators can only view information relating to their area. This will be achieved by implementing dynamic row level security within the Tabular Model.</w:t>
      </w:r>
    </w:p>
    <w:p w:rsidR="00C849F3" w:rsidRPr="00C849F3" w:rsidRDefault="00C849F3" w:rsidP="00C849F3">
      <w:pPr>
        <w:ind w:left="360"/>
        <w:rPr>
          <w:lang w:val="en-AU"/>
        </w:rPr>
      </w:pPr>
      <w:r w:rsidRPr="00C849F3">
        <w:rPr>
          <w:lang w:val="en-AU"/>
        </w:rPr>
        <w:t>Implementing row level security within Tabular In-Memory models requires:</w:t>
      </w:r>
    </w:p>
    <w:p w:rsidR="00C849F3" w:rsidRPr="00C849F3" w:rsidRDefault="00C849F3" w:rsidP="005001B0">
      <w:pPr>
        <w:pStyle w:val="ListParagraph"/>
        <w:numPr>
          <w:ilvl w:val="0"/>
          <w:numId w:val="16"/>
        </w:numPr>
        <w:rPr>
          <w:lang w:val="en-AU"/>
        </w:rPr>
      </w:pPr>
      <w:r w:rsidRPr="00C849F3">
        <w:rPr>
          <w:lang w:val="en-AU"/>
        </w:rPr>
        <w:t>A security access table within the model containing the Windows user names of individuals mapped to the allowed data (e.g. Operators).</w:t>
      </w:r>
    </w:p>
    <w:p w:rsidR="00C849F3" w:rsidRPr="00C849F3" w:rsidRDefault="00C849F3" w:rsidP="005001B0">
      <w:pPr>
        <w:pStyle w:val="ListParagraph"/>
        <w:numPr>
          <w:ilvl w:val="0"/>
          <w:numId w:val="16"/>
        </w:numPr>
        <w:rPr>
          <w:lang w:val="en-AU"/>
        </w:rPr>
      </w:pPr>
      <w:r w:rsidRPr="00C849F3">
        <w:rPr>
          <w:lang w:val="en-AU"/>
        </w:rPr>
        <w:t>A user role, created in SQL Server Data Tools using the Role Manager. This role will include a row filter (DAX expression) defining which rows are visible to users.</w:t>
      </w:r>
    </w:p>
    <w:p w:rsidR="00C849F3" w:rsidRPr="00C849F3" w:rsidRDefault="00C849F3" w:rsidP="00C849F3">
      <w:pPr>
        <w:ind w:left="360"/>
        <w:rPr>
          <w:lang w:val="en-AU"/>
        </w:rPr>
      </w:pPr>
      <w:r w:rsidRPr="00C849F3">
        <w:rPr>
          <w:lang w:val="en-AU"/>
        </w:rPr>
        <w:t>There are challenges in implementing access control at this level some of them are:</w:t>
      </w:r>
    </w:p>
    <w:p w:rsidR="00C849F3" w:rsidRPr="00C849F3" w:rsidRDefault="00C849F3" w:rsidP="005001B0">
      <w:pPr>
        <w:pStyle w:val="ListParagraph"/>
        <w:numPr>
          <w:ilvl w:val="0"/>
          <w:numId w:val="17"/>
        </w:numPr>
        <w:rPr>
          <w:lang w:val="en-AU"/>
        </w:rPr>
      </w:pPr>
      <w:r w:rsidRPr="00C849F3">
        <w:rPr>
          <w:lang w:val="en-AU"/>
        </w:rPr>
        <w:t xml:space="preserve">Ensuring the security access table contains accurate and current data at all time. This will require implementing a process that gets the users, roles and roles membership. </w:t>
      </w:r>
    </w:p>
    <w:p w:rsidR="00C849F3" w:rsidRPr="00C849F3" w:rsidRDefault="00C849F3" w:rsidP="005001B0">
      <w:pPr>
        <w:pStyle w:val="ListParagraph"/>
        <w:numPr>
          <w:ilvl w:val="0"/>
          <w:numId w:val="17"/>
        </w:numPr>
        <w:tabs>
          <w:tab w:val="left" w:pos="4768"/>
        </w:tabs>
        <w:rPr>
          <w:lang w:val="en-AU"/>
        </w:rPr>
      </w:pPr>
      <w:r w:rsidRPr="00C849F3">
        <w:rPr>
          <w:lang w:val="en-AU"/>
        </w:rPr>
        <w:t>Managing the impact on performance.</w:t>
      </w:r>
      <w:r w:rsidRPr="00C849F3">
        <w:rPr>
          <w:lang w:val="en-AU"/>
        </w:rPr>
        <w:tab/>
      </w:r>
    </w:p>
    <w:p w:rsidR="00C849F3" w:rsidRPr="00C849F3" w:rsidRDefault="00C849F3" w:rsidP="00C849F3">
      <w:pPr>
        <w:rPr>
          <w:lang w:val="en-AU"/>
        </w:rPr>
      </w:pPr>
      <w:r w:rsidRPr="00C849F3">
        <w:rPr>
          <w:b/>
          <w:bCs/>
          <w:lang w:val="en-AU"/>
        </w:rPr>
        <w:t>Note:</w:t>
      </w:r>
      <w:r w:rsidRPr="00C849F3">
        <w:rPr>
          <w:bCs/>
          <w:lang w:val="en-AU"/>
        </w:rPr>
        <w:t xml:space="preserve"> Row level security will need to be provided by the</w:t>
      </w:r>
      <w:r w:rsidRPr="00C849F3">
        <w:rPr>
          <w:b/>
          <w:bCs/>
          <w:lang w:val="en-AU"/>
        </w:rPr>
        <w:t xml:space="preserve"> </w:t>
      </w:r>
      <w:r w:rsidRPr="00C849F3">
        <w:rPr>
          <w:lang w:val="en-AU"/>
        </w:rPr>
        <w:t xml:space="preserve">backend database in Tabular models with </w:t>
      </w:r>
      <w:proofErr w:type="spellStart"/>
      <w:r w:rsidRPr="00C849F3">
        <w:rPr>
          <w:lang w:val="en-AU"/>
        </w:rPr>
        <w:t>DirectQuery</w:t>
      </w:r>
      <w:proofErr w:type="spellEnd"/>
      <w:r w:rsidRPr="00C849F3">
        <w:rPr>
          <w:lang w:val="en-AU"/>
        </w:rPr>
        <w:t xml:space="preserve"> enabled.</w:t>
      </w:r>
      <w:r>
        <w:rPr>
          <w:lang w:val="en-AU"/>
        </w:rPr>
        <w:t xml:space="preserve"> </w:t>
      </w:r>
      <w:proofErr w:type="spellStart"/>
      <w:r>
        <w:rPr>
          <w:lang w:val="en-AU"/>
        </w:rPr>
        <w:t>DirectQuery</w:t>
      </w:r>
      <w:proofErr w:type="spellEnd"/>
      <w:r>
        <w:rPr>
          <w:lang w:val="en-AU"/>
        </w:rPr>
        <w:t xml:space="preserve"> allows the Tabular model to leave detailed data in the database and utilise Azure SQL Data Warehouse to perform the heavy lifting of detailed data, resulting in a leaner model that requires less memory.</w:t>
      </w:r>
    </w:p>
    <w:p w:rsidR="001D4377" w:rsidRDefault="001D4377" w:rsidP="001D4377">
      <w:pPr>
        <w:rPr>
          <w:i/>
          <w:color w:val="FFC000"/>
          <w:lang w:val="en-AU"/>
        </w:rPr>
      </w:pPr>
    </w:p>
    <w:p w:rsidR="001D4377" w:rsidRPr="001D4377" w:rsidRDefault="001D4377" w:rsidP="001D4377">
      <w:pPr>
        <w:pStyle w:val="Heading3"/>
      </w:pPr>
      <w:bookmarkStart w:id="272" w:name="_Toc468283900"/>
      <w:r>
        <w:t>Storage Accounts</w:t>
      </w:r>
      <w:r w:rsidR="00A21218">
        <w:t xml:space="preserve"> and Containers</w:t>
      </w:r>
      <w:bookmarkEnd w:id="272"/>
    </w:p>
    <w:p w:rsidR="001D4377" w:rsidRDefault="00A21218" w:rsidP="001D4377">
      <w:pPr>
        <w:rPr>
          <w:lang w:val="en-AU"/>
        </w:rPr>
      </w:pPr>
      <w:r>
        <w:rPr>
          <w:lang w:val="en-AU"/>
        </w:rPr>
        <w:t>The DAP will use many different Azure storage accounts and containers. By default, all storage accounts are private, and can only be accessed from within the Azure subscription. Storage accounts and containers can be opened up to allow read-only and read-write access to users that have been allocated a Shared Access Signature (SAS) – a key that allows delegation of access to specific storage account resources. SAS keys can be revoked at any time. Storage accounts can also be designated as public, where no SAS key is required, and anyone can access files stored there. This is not recommended for the DAP solution.</w:t>
      </w:r>
    </w:p>
    <w:p w:rsidR="00A21218" w:rsidRDefault="00A21218" w:rsidP="001D4377">
      <w:pPr>
        <w:rPr>
          <w:lang w:val="en-AU"/>
        </w:rPr>
      </w:pPr>
      <w:r>
        <w:rPr>
          <w:lang w:val="en-AU"/>
        </w:rPr>
        <w:t>The following storage account types will be changed f</w:t>
      </w:r>
      <w:r w:rsidR="00C056B0">
        <w:rPr>
          <w:lang w:val="en-AU"/>
        </w:rPr>
        <w:t>rom the default: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4868"/>
      </w:tblGrid>
      <w:tr w:rsidR="00A21218" w:rsidTr="00A21218">
        <w:trPr>
          <w:jc w:val="center"/>
        </w:trPr>
        <w:tc>
          <w:tcPr>
            <w:tcW w:w="2625" w:type="dxa"/>
            <w:shd w:val="clear" w:color="auto" w:fill="4F81BD" w:themeFill="accent1"/>
          </w:tcPr>
          <w:p w:rsidR="00A21218" w:rsidRDefault="00A21218" w:rsidP="006906A4">
            <w:pPr>
              <w:ind w:left="0"/>
            </w:pPr>
            <w:r>
              <w:lastRenderedPageBreak/>
              <w:t>Purpose</w:t>
            </w:r>
          </w:p>
        </w:tc>
        <w:tc>
          <w:tcPr>
            <w:tcW w:w="4868" w:type="dxa"/>
            <w:shd w:val="clear" w:color="auto" w:fill="4F81BD" w:themeFill="accent1"/>
          </w:tcPr>
          <w:p w:rsidR="00A21218" w:rsidRDefault="00A21218" w:rsidP="006906A4">
            <w:pPr>
              <w:ind w:left="0"/>
            </w:pPr>
            <w:r>
              <w:t>Description</w:t>
            </w:r>
          </w:p>
        </w:tc>
      </w:tr>
      <w:tr w:rsidR="00C056B0" w:rsidTr="00A21218">
        <w:trPr>
          <w:jc w:val="center"/>
        </w:trPr>
        <w:tc>
          <w:tcPr>
            <w:tcW w:w="2625" w:type="dxa"/>
          </w:tcPr>
          <w:p w:rsidR="00C056B0" w:rsidRDefault="00C056B0" w:rsidP="006906A4">
            <w:pPr>
              <w:ind w:left="0"/>
            </w:pPr>
            <w:r>
              <w:t>Incoming Files</w:t>
            </w:r>
          </w:p>
        </w:tc>
        <w:tc>
          <w:tcPr>
            <w:tcW w:w="4868" w:type="dxa"/>
          </w:tcPr>
          <w:p w:rsidR="00C056B0" w:rsidRDefault="00C056B0" w:rsidP="006906A4">
            <w:pPr>
              <w:ind w:left="0"/>
            </w:pPr>
            <w:r>
              <w:t>Files uploaded directly to the Data Lake via the Azure Blob storage API will require a read/write SAS key. Each external partner will have their own container, and will only have access to that container.</w:t>
            </w:r>
          </w:p>
        </w:tc>
      </w:tr>
      <w:tr w:rsidR="00C056B0" w:rsidTr="00A21218">
        <w:trPr>
          <w:jc w:val="center"/>
        </w:trPr>
        <w:tc>
          <w:tcPr>
            <w:tcW w:w="2625" w:type="dxa"/>
          </w:tcPr>
          <w:p w:rsidR="00C056B0" w:rsidRDefault="00C056B0" w:rsidP="00A21218">
            <w:pPr>
              <w:ind w:left="0"/>
            </w:pPr>
            <w:r>
              <w:t>Data Lake access to ADA users</w:t>
            </w:r>
          </w:p>
        </w:tc>
        <w:tc>
          <w:tcPr>
            <w:tcW w:w="4868" w:type="dxa"/>
          </w:tcPr>
          <w:p w:rsidR="00C056B0" w:rsidRDefault="00F64AA4" w:rsidP="006906A4">
            <w:pPr>
              <w:ind w:left="0"/>
            </w:pPr>
            <w:r>
              <w:t xml:space="preserve">As described in section </w:t>
            </w:r>
            <w:r>
              <w:fldChar w:fldCharType="begin"/>
            </w:r>
            <w:r>
              <w:instrText xml:space="preserve"> REF _Ref436041167 \r \h </w:instrText>
            </w:r>
            <w:r>
              <w:fldChar w:fldCharType="separate"/>
            </w:r>
            <w:r w:rsidR="00393F49">
              <w:t>7.1.1</w:t>
            </w:r>
            <w:r>
              <w:fldChar w:fldCharType="end"/>
            </w:r>
            <w:r>
              <w:t xml:space="preserve"> - </w:t>
            </w:r>
            <w:r>
              <w:fldChar w:fldCharType="begin"/>
            </w:r>
            <w:r>
              <w:instrText xml:space="preserve"> REF _Ref436041167 \h </w:instrText>
            </w:r>
            <w:r>
              <w:fldChar w:fldCharType="separate"/>
            </w:r>
            <w:r w:rsidR="00393F49" w:rsidRPr="00483E59">
              <w:rPr>
                <w:lang w:val="en-AU"/>
              </w:rPr>
              <w:t>Data Lake Storage Accounts and Containers</w:t>
            </w:r>
            <w:r>
              <w:fldChar w:fldCharType="end"/>
            </w:r>
            <w:r>
              <w:t>, there are storage accounts and containers for each data source. This allows, for example</w:t>
            </w:r>
            <w:r w:rsidR="00031FCA">
              <w:t>, only</w:t>
            </w:r>
            <w:r>
              <w:t xml:space="preserve"> MACA users to have access to a SAS key for the myki ticketing data.</w:t>
            </w:r>
          </w:p>
        </w:tc>
      </w:tr>
    </w:tbl>
    <w:p w:rsidR="00A21218" w:rsidRDefault="00A21218" w:rsidP="001D4377">
      <w:pPr>
        <w:rPr>
          <w:lang w:val="en-AU"/>
        </w:rPr>
      </w:pPr>
    </w:p>
    <w:p w:rsidR="00031FCA" w:rsidRDefault="00031FCA" w:rsidP="001D4377">
      <w:pPr>
        <w:rPr>
          <w:lang w:val="en-AU"/>
        </w:rPr>
      </w:pPr>
      <w:r>
        <w:rPr>
          <w:lang w:val="en-AU"/>
        </w:rPr>
        <w:t>All data stored in Azure is at risk during hardware disposal. H</w:t>
      </w:r>
      <w:r w:rsidRPr="00031FCA">
        <w:rPr>
          <w:lang w:val="en-AU"/>
        </w:rPr>
        <w:t>ardware disposal is governed by Microsoft’s Global Foundation Services policy that details procedures for wiping or destroying drives and securely disposing of hardware from Windows Azure data</w:t>
      </w:r>
      <w:r>
        <w:rPr>
          <w:lang w:val="en-AU"/>
        </w:rPr>
        <w:t xml:space="preserve"> </w:t>
      </w:r>
      <w:proofErr w:type="spellStart"/>
      <w:r w:rsidRPr="00031FCA">
        <w:rPr>
          <w:lang w:val="en-AU"/>
        </w:rPr>
        <w:t>centers</w:t>
      </w:r>
      <w:proofErr w:type="spellEnd"/>
      <w:r w:rsidRPr="00031FCA">
        <w:rPr>
          <w:lang w:val="en-AU"/>
        </w:rPr>
        <w:t xml:space="preserve">. These policies are designed to minimize the risks of anyone obtaining hardware containing data. </w:t>
      </w:r>
      <w:r>
        <w:rPr>
          <w:lang w:val="en-AU"/>
        </w:rPr>
        <w:t xml:space="preserve">More information is available from </w:t>
      </w:r>
      <w:hyperlink r:id="rId67" w:history="1">
        <w:r w:rsidRPr="00760DE1">
          <w:rPr>
            <w:rStyle w:val="Hyperlink"/>
            <w:lang w:val="en-AU"/>
          </w:rPr>
          <w:t>http://blogs.technet.com/b/gfs/archive/2009/05/27/securing-microsoft-s-cloud-infrastructure.aspx</w:t>
        </w:r>
      </w:hyperlink>
    </w:p>
    <w:p w:rsidR="00031FCA" w:rsidRDefault="00031FCA" w:rsidP="001D4377">
      <w:pPr>
        <w:rPr>
          <w:lang w:val="en-AU"/>
        </w:rPr>
      </w:pPr>
      <w:r>
        <w:rPr>
          <w:lang w:val="en-AU"/>
        </w:rPr>
        <w:t xml:space="preserve">  </w:t>
      </w:r>
    </w:p>
    <w:p w:rsidR="00472063" w:rsidRDefault="00472063" w:rsidP="00783A56">
      <w:pPr>
        <w:pStyle w:val="Heading2"/>
      </w:pPr>
      <w:bookmarkStart w:id="273" w:name="_Toc468283901"/>
      <w:r>
        <w:t>Application Security</w:t>
      </w:r>
      <w:bookmarkEnd w:id="273"/>
    </w:p>
    <w:p w:rsidR="00F15AF8" w:rsidRPr="00F15AF8" w:rsidRDefault="00F15AF8" w:rsidP="00116EA7">
      <w:r>
        <w:t>All application service accounts follow the principle of the fewest required privileges to complete the task.</w:t>
      </w:r>
    </w:p>
    <w:p w:rsidR="00D61D37" w:rsidRPr="004845AA" w:rsidRDefault="000F2366" w:rsidP="00D61D37">
      <w:pPr>
        <w:pStyle w:val="Heading3"/>
      </w:pPr>
      <w:bookmarkStart w:id="274" w:name="_Toc468283902"/>
      <w:r>
        <w:t xml:space="preserve">SharePoint </w:t>
      </w:r>
      <w:r w:rsidR="00D61D37">
        <w:t>Authentication</w:t>
      </w:r>
      <w:bookmarkEnd w:id="274"/>
    </w:p>
    <w:p w:rsidR="00D61D37" w:rsidRDefault="00D61D37" w:rsidP="00D61D37">
      <w:pPr>
        <w:rPr>
          <w:lang w:val="en-AU"/>
        </w:rPr>
      </w:pPr>
      <w:r>
        <w:rPr>
          <w:lang w:val="en-AU"/>
        </w:rPr>
        <w:t>There are two main authentication targets provided in the DAP:</w:t>
      </w:r>
    </w:p>
    <w:p w:rsidR="00D61D37" w:rsidRDefault="00D61D37" w:rsidP="004B2F6D">
      <w:pPr>
        <w:pStyle w:val="ListParagraph"/>
        <w:numPr>
          <w:ilvl w:val="0"/>
          <w:numId w:val="79"/>
        </w:numPr>
        <w:rPr>
          <w:lang w:val="en-AU"/>
        </w:rPr>
      </w:pPr>
      <w:r>
        <w:rPr>
          <w:lang w:val="en-AU"/>
        </w:rPr>
        <w:t xml:space="preserve">PTV staff </w:t>
      </w:r>
      <w:r w:rsidR="006C7203">
        <w:rPr>
          <w:lang w:val="en-AU"/>
        </w:rPr>
        <w:t>are</w:t>
      </w:r>
      <w:r>
        <w:rPr>
          <w:lang w:val="en-AU"/>
        </w:rPr>
        <w:t xml:space="preserve"> authenticated against Tivoli FIM</w:t>
      </w:r>
    </w:p>
    <w:p w:rsidR="00D61D37" w:rsidRDefault="00D61D37" w:rsidP="004B2F6D">
      <w:pPr>
        <w:pStyle w:val="ListParagraph"/>
        <w:numPr>
          <w:ilvl w:val="0"/>
          <w:numId w:val="79"/>
        </w:numPr>
        <w:rPr>
          <w:lang w:val="en-AU"/>
        </w:rPr>
      </w:pPr>
      <w:r>
        <w:rPr>
          <w:lang w:val="en-AU"/>
        </w:rPr>
        <w:t xml:space="preserve">External users </w:t>
      </w:r>
      <w:r w:rsidR="006C7203">
        <w:rPr>
          <w:lang w:val="en-AU"/>
        </w:rPr>
        <w:t xml:space="preserve">are </w:t>
      </w:r>
      <w:r>
        <w:rPr>
          <w:lang w:val="en-AU"/>
        </w:rPr>
        <w:t xml:space="preserve">authenticated against the </w:t>
      </w:r>
      <w:r w:rsidR="00FE7312">
        <w:rPr>
          <w:lang w:val="en-AU"/>
        </w:rPr>
        <w:t xml:space="preserve">PTV DAP Azure </w:t>
      </w:r>
      <w:r>
        <w:rPr>
          <w:lang w:val="en-AU"/>
        </w:rPr>
        <w:t xml:space="preserve">Active Directory </w:t>
      </w:r>
    </w:p>
    <w:p w:rsidR="00043D8C" w:rsidRDefault="009E7F33" w:rsidP="00FD17EE">
      <w:pPr>
        <w:jc w:val="center"/>
        <w:rPr>
          <w:lang w:val="en-AU"/>
        </w:rPr>
      </w:pPr>
      <w:r>
        <w:rPr>
          <w:noProof/>
          <w:lang w:val="en-AU" w:eastAsia="en-AU"/>
        </w:rPr>
        <w:drawing>
          <wp:inline distT="0" distB="0" distL="0" distR="0" wp14:anchorId="33D19CE3" wp14:editId="0B7C8C68">
            <wp:extent cx="5943600" cy="353949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539490"/>
                    </a:xfrm>
                    <a:prstGeom prst="rect">
                      <a:avLst/>
                    </a:prstGeom>
                  </pic:spPr>
                </pic:pic>
              </a:graphicData>
            </a:graphic>
          </wp:inline>
        </w:drawing>
      </w:r>
      <w:r w:rsidR="00412DA7">
        <w:rPr>
          <w:lang w:val="en-AU"/>
        </w:rPr>
        <w:t xml:space="preserve"> </w:t>
      </w:r>
    </w:p>
    <w:p w:rsidR="00043D8C" w:rsidRPr="005207C1" w:rsidRDefault="0086537E" w:rsidP="00043D8C">
      <w:pPr>
        <w:jc w:val="center"/>
        <w:rPr>
          <w:b/>
        </w:rPr>
      </w:pPr>
      <w:r>
        <w:rPr>
          <w:b/>
        </w:rPr>
        <w:t>53</w:t>
      </w:r>
      <w:r w:rsidR="00043D8C" w:rsidRPr="005207C1">
        <w:rPr>
          <w:b/>
        </w:rPr>
        <w:t xml:space="preserve"> </w:t>
      </w:r>
      <w:r w:rsidR="00043D8C">
        <w:rPr>
          <w:b/>
        </w:rPr>
        <w:t>SharePoint Authentication Mechanisms</w:t>
      </w:r>
    </w:p>
    <w:p w:rsidR="00043D8C" w:rsidRDefault="00F51E19" w:rsidP="00FD17EE">
      <w:pPr>
        <w:rPr>
          <w:lang w:val="en-AU"/>
        </w:rPr>
      </w:pPr>
      <w:r>
        <w:rPr>
          <w:lang w:val="en-AU"/>
        </w:rPr>
        <w:lastRenderedPageBreak/>
        <w:t xml:space="preserve">SharePoint permissions are controlled via roles. Only users that have been provisioned in SharePoint will be associated with a role and be able to access content. The DAP support team will grant access to users, and create external user accounts. Other government agencies that have access to the DAP will also authenticate against Tivoli FIM, after an account has been created inside SharePoint. </w:t>
      </w:r>
      <w:r w:rsidR="00FE7312" w:rsidRPr="00FD17EE">
        <w:rPr>
          <w:lang w:val="en-AU"/>
        </w:rPr>
        <w:t>Exact</w:t>
      </w:r>
      <w:r w:rsidR="00FE7312">
        <w:rPr>
          <w:lang w:val="en-AU"/>
        </w:rPr>
        <w:t xml:space="preserve"> group membership definitions have not yet been defined</w:t>
      </w:r>
      <w:r w:rsidR="00635186">
        <w:rPr>
          <w:lang w:val="en-AU"/>
        </w:rPr>
        <w:t>, but will be defined as part of the SharePoint User Interface design document.</w:t>
      </w:r>
    </w:p>
    <w:p w:rsidR="005E1009" w:rsidRDefault="00547D75">
      <w:pPr>
        <w:rPr>
          <w:lang w:val="en-AU"/>
        </w:rPr>
      </w:pPr>
      <w:r>
        <w:rPr>
          <w:lang w:val="en-AU"/>
        </w:rPr>
        <w:t>SharePoint will present multiple authentication types</w:t>
      </w:r>
      <w:r w:rsidR="005E1009">
        <w:rPr>
          <w:lang w:val="en-AU"/>
        </w:rPr>
        <w:t>, for Internal and External users</w:t>
      </w:r>
      <w:r w:rsidR="006C7203">
        <w:rPr>
          <w:lang w:val="en-AU"/>
        </w:rPr>
        <w:t xml:space="preserve">. </w:t>
      </w:r>
    </w:p>
    <w:p w:rsidR="005E1009" w:rsidRDefault="00547D75">
      <w:pPr>
        <w:rPr>
          <w:lang w:val="en-AU"/>
        </w:rPr>
      </w:pPr>
      <w:r>
        <w:rPr>
          <w:lang w:val="en-AU"/>
        </w:rPr>
        <w:t xml:space="preserve">PTV users coming from a trusted location/browser/IP </w:t>
      </w:r>
      <w:r w:rsidR="005E1009">
        <w:rPr>
          <w:lang w:val="en-AU"/>
        </w:rPr>
        <w:t xml:space="preserve">(on the Government Shared Platform, GSP) </w:t>
      </w:r>
      <w:r w:rsidR="006C7203">
        <w:rPr>
          <w:lang w:val="en-AU"/>
        </w:rPr>
        <w:t xml:space="preserve">will experience single sign on through </w:t>
      </w:r>
      <w:proofErr w:type="spellStart"/>
      <w:r w:rsidR="006C7203">
        <w:rPr>
          <w:lang w:val="en-AU"/>
        </w:rPr>
        <w:t>CenITex’s</w:t>
      </w:r>
      <w:proofErr w:type="spellEnd"/>
      <w:r w:rsidR="006C7203">
        <w:rPr>
          <w:lang w:val="en-AU"/>
        </w:rPr>
        <w:t xml:space="preserve"> </w:t>
      </w:r>
      <w:r>
        <w:rPr>
          <w:lang w:val="en-AU"/>
        </w:rPr>
        <w:t>Tivoli FIM</w:t>
      </w:r>
      <w:r w:rsidR="006C7203">
        <w:rPr>
          <w:lang w:val="en-AU"/>
        </w:rPr>
        <w:t xml:space="preserve">. </w:t>
      </w:r>
      <w:r>
        <w:rPr>
          <w:lang w:val="en-AU"/>
        </w:rPr>
        <w:t>PTV users coming from an untrusted location/browser/IP</w:t>
      </w:r>
      <w:r w:rsidR="006C7203">
        <w:rPr>
          <w:lang w:val="en-AU"/>
        </w:rPr>
        <w:t xml:space="preserve"> are directed to the </w:t>
      </w:r>
      <w:proofErr w:type="spellStart"/>
      <w:r w:rsidR="006C7203">
        <w:rPr>
          <w:lang w:val="en-AU"/>
        </w:rPr>
        <w:t>CenITex</w:t>
      </w:r>
      <w:proofErr w:type="spellEnd"/>
      <w:r w:rsidR="006C7203">
        <w:rPr>
          <w:lang w:val="en-AU"/>
        </w:rPr>
        <w:t xml:space="preserve"> Tivoli login page, which requests a username, password and multi-factor authentication.</w:t>
      </w:r>
      <w:r>
        <w:rPr>
          <w:lang w:val="en-AU"/>
        </w:rPr>
        <w:t xml:space="preserve"> </w:t>
      </w:r>
      <w:r w:rsidR="005E1009">
        <w:rPr>
          <w:lang w:val="en-AU"/>
        </w:rPr>
        <w:t xml:space="preserve">Any </w:t>
      </w:r>
      <w:proofErr w:type="spellStart"/>
      <w:r w:rsidR="005E1009">
        <w:rPr>
          <w:lang w:val="en-AU"/>
        </w:rPr>
        <w:t>VicGov</w:t>
      </w:r>
      <w:proofErr w:type="spellEnd"/>
      <w:r w:rsidR="005E1009">
        <w:rPr>
          <w:lang w:val="en-AU"/>
        </w:rPr>
        <w:t xml:space="preserve"> user that does not have a </w:t>
      </w:r>
      <w:proofErr w:type="spellStart"/>
      <w:r w:rsidR="005E1009">
        <w:rPr>
          <w:lang w:val="en-AU"/>
        </w:rPr>
        <w:t>CenITex</w:t>
      </w:r>
      <w:proofErr w:type="spellEnd"/>
      <w:r w:rsidR="005E1009">
        <w:rPr>
          <w:lang w:val="en-AU"/>
        </w:rPr>
        <w:t xml:space="preserve"> multi-factor authentication token will be unable to access the system remotely, and must instead request external access from </w:t>
      </w:r>
      <w:proofErr w:type="spellStart"/>
      <w:r w:rsidR="005E1009">
        <w:rPr>
          <w:lang w:val="en-AU"/>
        </w:rPr>
        <w:t>CenITex</w:t>
      </w:r>
      <w:proofErr w:type="spellEnd"/>
      <w:r w:rsidR="005E1009">
        <w:rPr>
          <w:lang w:val="en-AU"/>
        </w:rPr>
        <w:t xml:space="preserve">, or log in via a </w:t>
      </w:r>
      <w:proofErr w:type="spellStart"/>
      <w:r w:rsidR="005E1009">
        <w:rPr>
          <w:lang w:val="en-AU"/>
        </w:rPr>
        <w:t>CenITex</w:t>
      </w:r>
      <w:proofErr w:type="spellEnd"/>
      <w:r w:rsidR="005E1009">
        <w:rPr>
          <w:lang w:val="en-AU"/>
        </w:rPr>
        <w:t xml:space="preserve"> GSP host.</w:t>
      </w:r>
    </w:p>
    <w:p w:rsidR="00547D75" w:rsidRDefault="00547D75">
      <w:pPr>
        <w:rPr>
          <w:lang w:val="en-AU"/>
        </w:rPr>
      </w:pPr>
      <w:r>
        <w:rPr>
          <w:lang w:val="en-AU"/>
        </w:rPr>
        <w:t>External users</w:t>
      </w:r>
      <w:r w:rsidR="006C7203">
        <w:rPr>
          <w:lang w:val="en-AU"/>
        </w:rPr>
        <w:t xml:space="preserve"> are </w:t>
      </w:r>
      <w:r>
        <w:rPr>
          <w:lang w:val="en-AU"/>
        </w:rPr>
        <w:t>authenticated against the PTV DAP Azure AD</w:t>
      </w:r>
      <w:r w:rsidR="00F51E19">
        <w:rPr>
          <w:lang w:val="en-AU"/>
        </w:rPr>
        <w:t>, with multi-factor authentication</w:t>
      </w:r>
      <w:r>
        <w:rPr>
          <w:lang w:val="en-AU"/>
        </w:rPr>
        <w:t>.</w:t>
      </w:r>
      <w:r w:rsidR="006C7203">
        <w:rPr>
          <w:lang w:val="en-AU"/>
        </w:rPr>
        <w:t xml:space="preserve"> Multi-factor authentication is provided by Azure AD, and consists of an SMS sent to the user’s mobile phone.</w:t>
      </w:r>
    </w:p>
    <w:p w:rsidR="00F75158" w:rsidRDefault="004845AA" w:rsidP="00F75158">
      <w:pPr>
        <w:rPr>
          <w:lang w:val="en-AU"/>
        </w:rPr>
      </w:pPr>
      <w:r>
        <w:rPr>
          <w:lang w:val="en-AU"/>
        </w:rPr>
        <w:t xml:space="preserve">For information on SharePoint application security, </w:t>
      </w:r>
      <w:r w:rsidR="00C056B0">
        <w:rPr>
          <w:lang w:val="en-AU"/>
        </w:rPr>
        <w:t xml:space="preserve">see </w:t>
      </w:r>
      <w:r w:rsidR="00D61D37">
        <w:rPr>
          <w:lang w:val="en-AU"/>
        </w:rPr>
        <w:t xml:space="preserve">Appendix A </w:t>
      </w:r>
      <w:r w:rsidR="00C056B0">
        <w:rPr>
          <w:lang w:val="en-AU"/>
        </w:rPr>
        <w:t>(SharePoint).</w:t>
      </w:r>
    </w:p>
    <w:p w:rsidR="007C1E83" w:rsidRPr="007C1E83" w:rsidRDefault="007C1E83" w:rsidP="007C1E83">
      <w:pPr>
        <w:pStyle w:val="Heading3"/>
      </w:pPr>
      <w:bookmarkStart w:id="275" w:name="_Toc468283903"/>
      <w:r w:rsidRPr="007C1E83">
        <w:t>SQL Server Analysis Services (SSAS)</w:t>
      </w:r>
      <w:bookmarkEnd w:id="275"/>
    </w:p>
    <w:p w:rsidR="007C1E83" w:rsidRPr="00C74F28" w:rsidRDefault="007C1E83" w:rsidP="007C1E83">
      <w:r w:rsidRPr="00C74F28">
        <w:t xml:space="preserve">SSAS uses a role-based authorisation model to control access to cubes, dimension data and other SSAS objects. It allows assignment of AD roles and groups to individual SSAS objects. The </w:t>
      </w:r>
      <w:r>
        <w:t>DAP</w:t>
      </w:r>
      <w:r w:rsidRPr="00C74F28">
        <w:t xml:space="preserve"> solution will use SSAS’s in-built authorisation to control access to SSAS objects and models.   </w:t>
      </w:r>
    </w:p>
    <w:p w:rsidR="007C1E83" w:rsidRDefault="007C1E83" w:rsidP="007C1E83">
      <w:pPr>
        <w:rPr>
          <w:szCs w:val="20"/>
        </w:rPr>
      </w:pPr>
      <w:r w:rsidRPr="00C74F28">
        <w:rPr>
          <w:szCs w:val="20"/>
        </w:rPr>
        <w:t>Connection of the SSAS objects to the data marts will be through a specific service account with limited read-only access</w:t>
      </w:r>
      <w:r>
        <w:rPr>
          <w:szCs w:val="20"/>
        </w:rPr>
        <w:t>.</w:t>
      </w:r>
    </w:p>
    <w:p w:rsidR="007C1E83" w:rsidRPr="007C1E83" w:rsidRDefault="007C1E83" w:rsidP="007C1E83">
      <w:pPr>
        <w:pStyle w:val="Heading3"/>
      </w:pPr>
      <w:bookmarkStart w:id="276" w:name="_Toc468283904"/>
      <w:r w:rsidRPr="007C1E83">
        <w:t>SQL Server Integration Services (SSIS)</w:t>
      </w:r>
      <w:bookmarkEnd w:id="276"/>
    </w:p>
    <w:p w:rsidR="007C1E83" w:rsidRDefault="007C1E83" w:rsidP="007C1E83">
      <w:pPr>
        <w:rPr>
          <w:szCs w:val="20"/>
        </w:rPr>
      </w:pPr>
      <w:r w:rsidRPr="002627E9">
        <w:rPr>
          <w:szCs w:val="20"/>
        </w:rPr>
        <w:t xml:space="preserve">ETL components that are developed in SSIS will need to access the </w:t>
      </w:r>
      <w:r>
        <w:rPr>
          <w:szCs w:val="20"/>
        </w:rPr>
        <w:t>DAP</w:t>
      </w:r>
      <w:r w:rsidRPr="002627E9">
        <w:rPr>
          <w:szCs w:val="20"/>
        </w:rPr>
        <w:t xml:space="preserve"> Staging database</w:t>
      </w:r>
      <w:r>
        <w:rPr>
          <w:szCs w:val="20"/>
        </w:rPr>
        <w:t xml:space="preserve"> and Data Vault database</w:t>
      </w:r>
      <w:r w:rsidRPr="002627E9">
        <w:rPr>
          <w:szCs w:val="20"/>
        </w:rPr>
        <w:t xml:space="preserve"> as well as </w:t>
      </w:r>
      <w:r>
        <w:rPr>
          <w:szCs w:val="20"/>
        </w:rPr>
        <w:t xml:space="preserve">the </w:t>
      </w:r>
      <w:r w:rsidRPr="002627E9">
        <w:rPr>
          <w:szCs w:val="20"/>
        </w:rPr>
        <w:t>data marts. These components will access these databases with a specific service account for read and write purposes</w:t>
      </w:r>
      <w:r>
        <w:rPr>
          <w:szCs w:val="20"/>
        </w:rPr>
        <w:t>.</w:t>
      </w:r>
      <w:r w:rsidR="00F15AF8">
        <w:rPr>
          <w:szCs w:val="20"/>
        </w:rPr>
        <w:t xml:space="preserve"> The service account used to connect to the EDW is only for running ETLs, and not for general use. This account is one of the very few to have write access to the Data Vault, Business Vault and Data Mart schemas.</w:t>
      </w:r>
    </w:p>
    <w:p w:rsidR="007C1E83" w:rsidRPr="007C1E83" w:rsidRDefault="007C1E83" w:rsidP="007C1E83">
      <w:pPr>
        <w:pStyle w:val="Heading3"/>
      </w:pPr>
      <w:bookmarkStart w:id="277" w:name="_Toc468283905"/>
      <w:r w:rsidRPr="007C1E83">
        <w:t>Master Data Services (MDS)</w:t>
      </w:r>
      <w:bookmarkEnd w:id="277"/>
    </w:p>
    <w:p w:rsidR="007C1E83" w:rsidRPr="00665CAE" w:rsidRDefault="007C1E83" w:rsidP="007C1E83">
      <w:r w:rsidRPr="00665CAE">
        <w:t>Selected users</w:t>
      </w:r>
      <w:r>
        <w:t xml:space="preserve"> (Data Stewards) will have access to Master Data Services to maintain the reference data (tables) for the DAP solution. </w:t>
      </w:r>
      <w:r w:rsidRPr="003A267C">
        <w:t xml:space="preserve">Master Data Services </w:t>
      </w:r>
      <w:r>
        <w:t xml:space="preserve">uses role based </w:t>
      </w:r>
      <w:r w:rsidRPr="00C74F28">
        <w:t>authorisation</w:t>
      </w:r>
      <w:r w:rsidRPr="003A267C">
        <w:t xml:space="preserve"> based on local or Active Directory domain users and groups.</w:t>
      </w:r>
      <w:r>
        <w:t xml:space="preserve"> This </w:t>
      </w:r>
      <w:r w:rsidRPr="003A267C">
        <w:t xml:space="preserve">allows a granular level of detail when determining the </w:t>
      </w:r>
      <w:r>
        <w:t xml:space="preserve">entities and </w:t>
      </w:r>
      <w:r w:rsidRPr="003A267C">
        <w:t>data a user can access</w:t>
      </w:r>
      <w:r>
        <w:t xml:space="preserve">. </w:t>
      </w:r>
    </w:p>
    <w:p w:rsidR="007C1E83" w:rsidRDefault="007C1E83" w:rsidP="007C1E83">
      <w:r>
        <w:t xml:space="preserve">Note: </w:t>
      </w:r>
      <w:r w:rsidRPr="003A267C">
        <w:t xml:space="preserve">Security </w:t>
      </w:r>
      <w:r>
        <w:t>settings applied</w:t>
      </w:r>
      <w:r w:rsidRPr="003A267C">
        <w:t xml:space="preserve"> in the Master Data Services web application </w:t>
      </w:r>
      <w:r>
        <w:t>are</w:t>
      </w:r>
      <w:r w:rsidRPr="003A267C">
        <w:t xml:space="preserve"> also applied to the Add-in for Excel.</w:t>
      </w:r>
    </w:p>
    <w:p w:rsidR="00E64595" w:rsidRPr="007C1E83" w:rsidRDefault="00E64595" w:rsidP="00E64595">
      <w:pPr>
        <w:pStyle w:val="Heading3"/>
      </w:pPr>
      <w:bookmarkStart w:id="278" w:name="_Toc468283906"/>
      <w:r>
        <w:t>Certificates</w:t>
      </w:r>
      <w:bookmarkEnd w:id="278"/>
    </w:p>
    <w:p w:rsidR="006B7BA6" w:rsidRDefault="00E64595" w:rsidP="00E64595">
      <w:r>
        <w:t>Certificates are required in the DAP for the following purposes:</w:t>
      </w:r>
    </w:p>
    <w:p w:rsidR="00783AC4" w:rsidRDefault="00783AC4" w:rsidP="00E35280">
      <w:pPr>
        <w:pStyle w:val="ListParagraph"/>
        <w:numPr>
          <w:ilvl w:val="0"/>
          <w:numId w:val="86"/>
        </w:numPr>
      </w:pPr>
      <w:r>
        <w:t>HTTPS communication for SharePoint</w:t>
      </w:r>
    </w:p>
    <w:p w:rsidR="00783AC4" w:rsidRDefault="00783AC4" w:rsidP="00E35280">
      <w:pPr>
        <w:pStyle w:val="ListParagraph"/>
        <w:numPr>
          <w:ilvl w:val="0"/>
          <w:numId w:val="86"/>
        </w:numPr>
      </w:pPr>
      <w:r>
        <w:t>FTPS for file transfer</w:t>
      </w:r>
    </w:p>
    <w:p w:rsidR="00E64595" w:rsidRDefault="00783AC4" w:rsidP="00E35280">
      <w:pPr>
        <w:pStyle w:val="ListParagraph"/>
        <w:numPr>
          <w:ilvl w:val="0"/>
          <w:numId w:val="86"/>
        </w:numPr>
      </w:pPr>
      <w:r>
        <w:t>Access to the Remote Desktop Services Gateway over HTTPS</w:t>
      </w:r>
    </w:p>
    <w:p w:rsidR="00E64595" w:rsidRDefault="00E64595" w:rsidP="00E64595">
      <w:r>
        <w:t xml:space="preserve">As per the </w:t>
      </w:r>
      <w:r w:rsidR="00783AC4">
        <w:t xml:space="preserve">PTV </w:t>
      </w:r>
      <w:r>
        <w:t xml:space="preserve">Encryption </w:t>
      </w:r>
      <w:r w:rsidR="00783AC4">
        <w:t>Standard, a</w:t>
      </w:r>
      <w:r w:rsidR="00783AC4" w:rsidRPr="00783AC4">
        <w:t>pplications utilising HTTPS or FTPS must use a certificate, issued by a trusted certificate authority, which clearly identifies the authenticity of the application</w:t>
      </w:r>
      <w:r w:rsidR="00783AC4">
        <w:t>.</w:t>
      </w:r>
      <w:r w:rsidR="00783AC4" w:rsidRPr="00783AC4">
        <w:t xml:space="preserve">  </w:t>
      </w:r>
    </w:p>
    <w:p w:rsidR="00D16A37" w:rsidRDefault="00D16A37" w:rsidP="00D107D3">
      <w:pPr>
        <w:pStyle w:val="Heading3"/>
      </w:pPr>
      <w:bookmarkStart w:id="279" w:name="_Toc468283907"/>
      <w:r>
        <w:t>Application Whitelisting</w:t>
      </w:r>
      <w:bookmarkEnd w:id="279"/>
    </w:p>
    <w:p w:rsidR="00D16A37" w:rsidRDefault="00D16A37">
      <w:r>
        <w:t>Application whitelisting is a security technique whereby only a limited number of programs are allowed to run whilst all others are blocked by default.</w:t>
      </w:r>
    </w:p>
    <w:p w:rsidR="00D16A37" w:rsidRDefault="00D16A37">
      <w:r>
        <w:lastRenderedPageBreak/>
        <w:t>Due to non-privileged access to the ADA platform, the ADA remote desktop VMs were assessed as being the most vulnerable to malicious programs being inadvertently executed.</w:t>
      </w:r>
    </w:p>
    <w:p w:rsidR="00D16A37" w:rsidRDefault="00D16A37">
      <w:r>
        <w:t>The Microsoft operating system has security controls built-in that can be configured to block potentially malicious content from being executed.</w:t>
      </w:r>
    </w:p>
    <w:p w:rsidR="00D16A37" w:rsidRDefault="00D16A37" w:rsidP="00D107D3">
      <w:pPr>
        <w:pStyle w:val="Heading4"/>
      </w:pPr>
      <w:r>
        <w:t>Microsoft AppLocker</w:t>
      </w:r>
    </w:p>
    <w:p w:rsidR="00D16A37" w:rsidRDefault="00D16A37">
      <w:r>
        <w:t>AppLocker</w:t>
      </w:r>
      <w:r w:rsidR="00077D6C">
        <w:t xml:space="preserve"> is an application control feature that allows the creation of rules either allowing or denying  applications from being run based on unique identities of files and by specifying which users can run these applications.</w:t>
      </w:r>
    </w:p>
    <w:p w:rsidR="00077D6C" w:rsidRDefault="00077D6C">
      <w:r>
        <w:t>AppLocker has been deployed to the ADA RDP VMs via group policy and has been configured to only allow the following;</w:t>
      </w:r>
    </w:p>
    <w:p w:rsidR="00077D6C" w:rsidRDefault="00077D6C" w:rsidP="00D107D3">
      <w:pPr>
        <w:pStyle w:val="ListParagraph"/>
        <w:numPr>
          <w:ilvl w:val="0"/>
          <w:numId w:val="92"/>
        </w:numPr>
        <w:spacing w:after="0"/>
      </w:pPr>
      <w:r>
        <w:t>All users can execute files in the following;</w:t>
      </w:r>
    </w:p>
    <w:p w:rsidR="00077D6C" w:rsidRDefault="00077D6C" w:rsidP="00D107D3">
      <w:pPr>
        <w:pStyle w:val="ListParagraph"/>
        <w:numPr>
          <w:ilvl w:val="1"/>
          <w:numId w:val="92"/>
        </w:numPr>
        <w:spacing w:after="0"/>
      </w:pPr>
      <w:r>
        <w:t>                All files located in the Program Files folder</w:t>
      </w:r>
    </w:p>
    <w:p w:rsidR="00077D6C" w:rsidRDefault="00077D6C" w:rsidP="00D107D3">
      <w:pPr>
        <w:pStyle w:val="ListParagraph"/>
        <w:numPr>
          <w:ilvl w:val="1"/>
          <w:numId w:val="92"/>
        </w:numPr>
      </w:pPr>
      <w:r>
        <w:t>                All files located in the Windows Folder except Windows\Temp</w:t>
      </w:r>
    </w:p>
    <w:p w:rsidR="00077D6C" w:rsidRDefault="00077D6C" w:rsidP="00D107D3">
      <w:pPr>
        <w:pStyle w:val="ListParagraph"/>
        <w:numPr>
          <w:ilvl w:val="0"/>
          <w:numId w:val="92"/>
        </w:numPr>
        <w:spacing w:after="0"/>
      </w:pPr>
      <w:r>
        <w:t>All users can install;</w:t>
      </w:r>
    </w:p>
    <w:p w:rsidR="00077D6C" w:rsidRDefault="00077D6C" w:rsidP="00D107D3">
      <w:pPr>
        <w:pStyle w:val="ListParagraph"/>
        <w:numPr>
          <w:ilvl w:val="1"/>
          <w:numId w:val="92"/>
        </w:numPr>
        <w:spacing w:after="0"/>
      </w:pPr>
      <w:r>
        <w:t>                All digitally signed Windows Installer Files</w:t>
      </w:r>
    </w:p>
    <w:p w:rsidR="00077D6C" w:rsidRDefault="00077D6C" w:rsidP="00D107D3">
      <w:pPr>
        <w:pStyle w:val="ListParagraph"/>
        <w:numPr>
          <w:ilvl w:val="1"/>
          <w:numId w:val="92"/>
        </w:numPr>
      </w:pPr>
      <w:r>
        <w:t>                All windows Installer files in %</w:t>
      </w:r>
      <w:proofErr w:type="spellStart"/>
      <w:r>
        <w:t>systemdrive</w:t>
      </w:r>
      <w:proofErr w:type="spellEnd"/>
      <w:r>
        <w:t>%\Windows\Installer</w:t>
      </w:r>
    </w:p>
    <w:p w:rsidR="00077D6C" w:rsidRDefault="00077D6C" w:rsidP="00D107D3">
      <w:pPr>
        <w:pStyle w:val="ListParagraph"/>
        <w:numPr>
          <w:ilvl w:val="0"/>
          <w:numId w:val="92"/>
        </w:numPr>
        <w:spacing w:after="0"/>
      </w:pPr>
      <w:r>
        <w:t>All users can execute scripts;</w:t>
      </w:r>
    </w:p>
    <w:p w:rsidR="00077D6C" w:rsidRDefault="00077D6C" w:rsidP="00D107D3">
      <w:pPr>
        <w:pStyle w:val="ListParagraph"/>
        <w:numPr>
          <w:ilvl w:val="1"/>
          <w:numId w:val="92"/>
        </w:numPr>
        <w:spacing w:after="0"/>
      </w:pPr>
      <w:r>
        <w:t>                All located in the Program Files directory</w:t>
      </w:r>
    </w:p>
    <w:p w:rsidR="00077D6C" w:rsidRDefault="00077D6C" w:rsidP="00D107D3">
      <w:pPr>
        <w:pStyle w:val="ListParagraph"/>
        <w:numPr>
          <w:ilvl w:val="1"/>
          <w:numId w:val="92"/>
        </w:numPr>
        <w:spacing w:after="0"/>
      </w:pPr>
      <w:r>
        <w:t>                All scripts located in the Windows folder except Windows\Temp</w:t>
      </w:r>
    </w:p>
    <w:p w:rsidR="00077D6C" w:rsidRDefault="00077D6C" w:rsidP="00D107D3">
      <w:pPr>
        <w:pStyle w:val="ListParagraph"/>
        <w:numPr>
          <w:ilvl w:val="1"/>
          <w:numId w:val="92"/>
        </w:numPr>
        <w:spacing w:after="0"/>
      </w:pPr>
      <w:r>
        <w:t xml:space="preserve">                All trusted scripts in the </w:t>
      </w:r>
      <w:hyperlink r:id="rId69" w:history="1">
        <w:r>
          <w:rPr>
            <w:rStyle w:val="Hyperlink"/>
          </w:rPr>
          <w:t>\\dap\SYSVOL\dap.int\*</w:t>
        </w:r>
      </w:hyperlink>
    </w:p>
    <w:p w:rsidR="00077D6C" w:rsidRDefault="00077D6C" w:rsidP="00D107D3">
      <w:pPr>
        <w:pStyle w:val="ListParagraph"/>
        <w:numPr>
          <w:ilvl w:val="1"/>
          <w:numId w:val="92"/>
        </w:numPr>
        <w:spacing w:after="0"/>
      </w:pPr>
      <w:r>
        <w:t xml:space="preserve">                All trusted scripts in the </w:t>
      </w:r>
      <w:hyperlink r:id="rId70" w:history="1">
        <w:r>
          <w:rPr>
            <w:rStyle w:val="Hyperlink"/>
          </w:rPr>
          <w:t>\\dap\NETLOGON\*</w:t>
        </w:r>
      </w:hyperlink>
    </w:p>
    <w:p w:rsidR="00077D6C" w:rsidRPr="00D16A37" w:rsidRDefault="00077D6C" w:rsidP="00D107D3">
      <w:pPr>
        <w:pStyle w:val="ListParagraph"/>
        <w:ind w:left="1152"/>
      </w:pPr>
    </w:p>
    <w:p w:rsidR="00180C85" w:rsidRDefault="00077D6C" w:rsidP="00E64595">
      <w:r>
        <w:t xml:space="preserve">Deployment of AppLocker deployment is performed by moving the appropriate AD computer </w:t>
      </w:r>
      <w:r w:rsidR="00AF3682">
        <w:t>objects</w:t>
      </w:r>
      <w:r>
        <w:t xml:space="preserve"> into the dap.int\AppLocker Restricted AD OU.</w:t>
      </w:r>
    </w:p>
    <w:p w:rsidR="008169D6" w:rsidRDefault="008169D6" w:rsidP="00E64595">
      <w:r>
        <w:t>Additional security restrictions may restrict these operations further.</w:t>
      </w:r>
    </w:p>
    <w:p w:rsidR="00472063" w:rsidRPr="00BB61BD" w:rsidRDefault="00472063" w:rsidP="00783A56">
      <w:pPr>
        <w:pStyle w:val="Heading2"/>
      </w:pPr>
      <w:bookmarkStart w:id="280" w:name="_Toc467770582"/>
      <w:bookmarkStart w:id="281" w:name="_Toc468283908"/>
      <w:bookmarkStart w:id="282" w:name="_Toc468283909"/>
      <w:bookmarkEnd w:id="280"/>
      <w:bookmarkEnd w:id="281"/>
      <w:r w:rsidRPr="00BB61BD">
        <w:t>User Client Security</w:t>
      </w:r>
      <w:bookmarkEnd w:id="282"/>
    </w:p>
    <w:p w:rsidR="00BB61BD" w:rsidRDefault="00BB61BD" w:rsidP="00472063">
      <w:r>
        <w:t>All user access is authenticated against an Active Directory implementation, whether by an on-premises AD in the cloud, or an Azure Active Directory.</w:t>
      </w:r>
    </w:p>
    <w:p w:rsidR="00BB61BD" w:rsidRDefault="00BB61BD" w:rsidP="00472063">
      <w:r>
        <w:t>The only exceptions are for Power Users that have access to:</w:t>
      </w:r>
    </w:p>
    <w:p w:rsidR="00BB61BD" w:rsidRDefault="00BB61BD" w:rsidP="00BB61BD">
      <w:pPr>
        <w:pStyle w:val="ListParagraph"/>
        <w:numPr>
          <w:ilvl w:val="0"/>
          <w:numId w:val="49"/>
        </w:numPr>
      </w:pPr>
      <w:r>
        <w:t>Storage Accounts and Containers (secured by use of a Shared Access Signature)</w:t>
      </w:r>
    </w:p>
    <w:p w:rsidR="00BB61BD" w:rsidRDefault="00BB61BD" w:rsidP="00BB61BD">
      <w:pPr>
        <w:pStyle w:val="ListParagraph"/>
        <w:numPr>
          <w:ilvl w:val="0"/>
          <w:numId w:val="49"/>
        </w:numPr>
      </w:pPr>
      <w:r>
        <w:t>Direct access to Azure SQL Database and Azure SQL Data Warehouse, which require a SQL login, stored in the database</w:t>
      </w:r>
    </w:p>
    <w:p w:rsidR="00BB61BD" w:rsidRDefault="00BB61BD" w:rsidP="00BB61BD">
      <w:pPr>
        <w:pStyle w:val="ListParagraph"/>
        <w:numPr>
          <w:ilvl w:val="0"/>
          <w:numId w:val="49"/>
        </w:numPr>
      </w:pPr>
      <w:r>
        <w:t xml:space="preserve">Access to the </w:t>
      </w:r>
      <w:r w:rsidR="00413F06">
        <w:t>HDInsight</w:t>
      </w:r>
      <w:r>
        <w:t xml:space="preserve"> clusters</w:t>
      </w:r>
    </w:p>
    <w:p w:rsidR="00527869" w:rsidRDefault="00527869" w:rsidP="001761DF">
      <w:pPr>
        <w:pStyle w:val="Heading3"/>
      </w:pPr>
      <w:r>
        <w:t xml:space="preserve"> </w:t>
      </w:r>
      <w:bookmarkStart w:id="283" w:name="_Toc468283910"/>
      <w:r w:rsidR="00E02BF1">
        <w:t>DAP AD Account Management</w:t>
      </w:r>
      <w:bookmarkEnd w:id="283"/>
    </w:p>
    <w:p w:rsidR="00E02BF1" w:rsidRDefault="00E02BF1" w:rsidP="00527869">
      <w:r>
        <w:t>The DAP Active Directory supplies accounts for ADA users. Using the Active Directory console, these accounts can be enabled and disabled at any time by the CGI DAP Support team, and this takes effect immediately.</w:t>
      </w:r>
    </w:p>
    <w:p w:rsidR="00527869" w:rsidRDefault="00527869" w:rsidP="00527869">
      <w:r>
        <w:t>The following password complexity rules apply</w:t>
      </w:r>
      <w:r w:rsidR="00E02BF1">
        <w:t xml:space="preserve"> for DAP AD user accounts</w:t>
      </w:r>
      <w:r>
        <w:t>:</w:t>
      </w:r>
    </w:p>
    <w:p w:rsidR="00527869" w:rsidRDefault="00527869" w:rsidP="001761DF">
      <w:pPr>
        <w:pStyle w:val="ListParagraph"/>
        <w:numPr>
          <w:ilvl w:val="0"/>
          <w:numId w:val="90"/>
        </w:numPr>
      </w:pPr>
      <w:r>
        <w:t>Not contain the user's account name or parts of the user's full name that exceed two consecutive characters</w:t>
      </w:r>
    </w:p>
    <w:p w:rsidR="00527869" w:rsidRDefault="00527869" w:rsidP="001761DF">
      <w:pPr>
        <w:pStyle w:val="ListParagraph"/>
        <w:numPr>
          <w:ilvl w:val="1"/>
          <w:numId w:val="90"/>
        </w:numPr>
      </w:pPr>
      <w:r>
        <w:t>Be at least twelve(12) characters in length</w:t>
      </w:r>
    </w:p>
    <w:p w:rsidR="00527869" w:rsidRDefault="00527869" w:rsidP="001761DF">
      <w:pPr>
        <w:pStyle w:val="ListParagraph"/>
        <w:numPr>
          <w:ilvl w:val="1"/>
          <w:numId w:val="90"/>
        </w:numPr>
      </w:pPr>
      <w:r>
        <w:t>Contain characters from three of the following four categories:</w:t>
      </w:r>
    </w:p>
    <w:p w:rsidR="00527869" w:rsidRDefault="00527869" w:rsidP="001761DF">
      <w:pPr>
        <w:pStyle w:val="ListParagraph"/>
        <w:numPr>
          <w:ilvl w:val="2"/>
          <w:numId w:val="90"/>
        </w:numPr>
      </w:pPr>
      <w:r>
        <w:rPr>
          <w:rFonts w:hint="eastAsia"/>
        </w:rPr>
        <w:t>English uppercase characters (A through Z)</w:t>
      </w:r>
    </w:p>
    <w:p w:rsidR="00527869" w:rsidRDefault="00527869" w:rsidP="001761DF">
      <w:pPr>
        <w:pStyle w:val="ListParagraph"/>
        <w:numPr>
          <w:ilvl w:val="2"/>
          <w:numId w:val="90"/>
        </w:numPr>
      </w:pPr>
      <w:r>
        <w:rPr>
          <w:rFonts w:hint="eastAsia"/>
        </w:rPr>
        <w:lastRenderedPageBreak/>
        <w:t>English lowercase characters (a through z)</w:t>
      </w:r>
    </w:p>
    <w:p w:rsidR="00527869" w:rsidRDefault="00527869" w:rsidP="001761DF">
      <w:pPr>
        <w:pStyle w:val="ListParagraph"/>
        <w:numPr>
          <w:ilvl w:val="2"/>
          <w:numId w:val="90"/>
        </w:numPr>
      </w:pPr>
      <w:r>
        <w:rPr>
          <w:rFonts w:hint="eastAsia"/>
        </w:rPr>
        <w:t>Base 10 digits (0 through 9)</w:t>
      </w:r>
    </w:p>
    <w:p w:rsidR="00527869" w:rsidRDefault="00527869" w:rsidP="001761DF">
      <w:pPr>
        <w:pStyle w:val="ListParagraph"/>
        <w:numPr>
          <w:ilvl w:val="2"/>
          <w:numId w:val="90"/>
        </w:numPr>
      </w:pPr>
      <w:r>
        <w:rPr>
          <w:rFonts w:hint="eastAsia"/>
        </w:rPr>
        <w:t>Non-alphabetic characters (for example</w:t>
      </w:r>
      <w:proofErr w:type="gramStart"/>
      <w:r>
        <w:rPr>
          <w:rFonts w:hint="eastAsia"/>
        </w:rPr>
        <w:t>, !</w:t>
      </w:r>
      <w:proofErr w:type="gramEnd"/>
      <w:r>
        <w:rPr>
          <w:rFonts w:hint="eastAsia"/>
        </w:rPr>
        <w:t>, $, #, %)</w:t>
      </w:r>
    </w:p>
    <w:p w:rsidR="00527869" w:rsidRDefault="00527869" w:rsidP="00527869">
      <w:r>
        <w:t>Complexity requirements are enforced when passwords are changed or created. Passwords must age for at least 24 hours before they can be changed again by the user.</w:t>
      </w:r>
    </w:p>
    <w:p w:rsidR="001761DF" w:rsidRDefault="001761DF" w:rsidP="00527869">
      <w:r>
        <w:t>Only the CGI DAP Support team has access to modify Active Directory. The only action a user can take is to change their password.</w:t>
      </w:r>
    </w:p>
    <w:p w:rsidR="0081330E" w:rsidRDefault="0081330E" w:rsidP="00527869">
      <w:r>
        <w:t>Note that the passwords used by FTPS users cannot be changed by the users. As an operational measure, these passwords should be changed and communicated to NTP and Hoban at least quarterly.</w:t>
      </w:r>
    </w:p>
    <w:p w:rsidR="0081330E" w:rsidRDefault="0081330E" w:rsidP="00527869"/>
    <w:p w:rsidR="0081330E" w:rsidRDefault="0081330E" w:rsidP="0081330E">
      <w:pPr>
        <w:pStyle w:val="Heading3"/>
      </w:pPr>
      <w:bookmarkStart w:id="284" w:name="_Toc468283911"/>
      <w:r>
        <w:t>Source Code Access</w:t>
      </w:r>
      <w:bookmarkEnd w:id="284"/>
    </w:p>
    <w:p w:rsidR="0081330E" w:rsidRDefault="0081330E" w:rsidP="0081330E">
      <w:r>
        <w:t>All source code is stored in PTV’s Bitbucket repository, which some ADA users may have access to. Additionally, stored procedures within the EDW and SSIS packages stored on the ETL server can be considered an accessible source. Some ADA users may be granted access to view the code of stored procedures, or access Bitbucket, or access the SSIS server</w:t>
      </w:r>
      <w:r w:rsidR="00F5604D">
        <w:t xml:space="preserve">, but this is by exception only, and the code is not </w:t>
      </w:r>
      <w:proofErr w:type="spellStart"/>
      <w:r w:rsidR="00F5604D">
        <w:t>publically</w:t>
      </w:r>
      <w:proofErr w:type="spellEnd"/>
      <w:r w:rsidR="00F5604D">
        <w:t xml:space="preserve"> accessible.</w:t>
      </w:r>
    </w:p>
    <w:p w:rsidR="00527869" w:rsidRDefault="00527869" w:rsidP="001761DF">
      <w:pPr>
        <w:ind w:left="0"/>
      </w:pPr>
    </w:p>
    <w:p w:rsidR="00527869" w:rsidRPr="00527869" w:rsidRDefault="00527869" w:rsidP="001761DF"/>
    <w:p w:rsidR="0070767E" w:rsidRPr="00BB61BD" w:rsidRDefault="0070767E" w:rsidP="0070767E">
      <w:pPr>
        <w:pStyle w:val="Heading2"/>
      </w:pPr>
      <w:bookmarkStart w:id="285" w:name="_Toc468283912"/>
      <w:r w:rsidRPr="00BB61BD">
        <w:t>User C</w:t>
      </w:r>
      <w:r>
        <w:t>lasses</w:t>
      </w:r>
      <w:bookmarkEnd w:id="285"/>
    </w:p>
    <w:p w:rsidR="0070767E" w:rsidRDefault="0070767E" w:rsidP="00525DAA">
      <w:r>
        <w:t>The following user classes have been identified in the DAP</w:t>
      </w:r>
      <w:r w:rsidR="00771D56">
        <w:t>. All users have access to SharePoint, but may be restricted from viewing some reports based on the reports’ classification.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4831"/>
        <w:gridCol w:w="1262"/>
        <w:gridCol w:w="1134"/>
      </w:tblGrid>
      <w:tr w:rsidR="00F168D2" w:rsidTr="00525DAA">
        <w:trPr>
          <w:jc w:val="center"/>
        </w:trPr>
        <w:tc>
          <w:tcPr>
            <w:tcW w:w="2125" w:type="dxa"/>
            <w:shd w:val="clear" w:color="auto" w:fill="4F81BD" w:themeFill="accent1"/>
          </w:tcPr>
          <w:p w:rsidR="00F168D2" w:rsidRDefault="00F168D2" w:rsidP="0070767E">
            <w:pPr>
              <w:ind w:left="0"/>
            </w:pPr>
            <w:r>
              <w:t>User Class</w:t>
            </w:r>
          </w:p>
        </w:tc>
        <w:tc>
          <w:tcPr>
            <w:tcW w:w="4831" w:type="dxa"/>
            <w:shd w:val="clear" w:color="auto" w:fill="4F81BD" w:themeFill="accent1"/>
          </w:tcPr>
          <w:p w:rsidR="00F168D2" w:rsidRDefault="00F168D2" w:rsidP="0070767E">
            <w:pPr>
              <w:ind w:left="0"/>
            </w:pPr>
            <w:r>
              <w:t>Description</w:t>
            </w:r>
          </w:p>
        </w:tc>
        <w:tc>
          <w:tcPr>
            <w:tcW w:w="1262" w:type="dxa"/>
            <w:shd w:val="clear" w:color="auto" w:fill="4F81BD" w:themeFill="accent1"/>
          </w:tcPr>
          <w:p w:rsidR="00F168D2" w:rsidRDefault="00F168D2" w:rsidP="0070767E">
            <w:pPr>
              <w:ind w:left="0"/>
            </w:pPr>
            <w:r>
              <w:t>Est. Number of Users</w:t>
            </w:r>
          </w:p>
        </w:tc>
        <w:tc>
          <w:tcPr>
            <w:tcW w:w="1134" w:type="dxa"/>
            <w:shd w:val="clear" w:color="auto" w:fill="4F81BD" w:themeFill="accent1"/>
          </w:tcPr>
          <w:p w:rsidR="00F168D2" w:rsidRDefault="00F168D2" w:rsidP="0070767E">
            <w:pPr>
              <w:ind w:left="0"/>
            </w:pPr>
            <w:r>
              <w:t>Est. Concurrent Users</w:t>
            </w:r>
          </w:p>
        </w:tc>
      </w:tr>
      <w:tr w:rsidR="00F168D2" w:rsidTr="00525DAA">
        <w:trPr>
          <w:jc w:val="center"/>
        </w:trPr>
        <w:tc>
          <w:tcPr>
            <w:tcW w:w="2125" w:type="dxa"/>
          </w:tcPr>
          <w:p w:rsidR="00F168D2" w:rsidRDefault="00F168D2" w:rsidP="0070767E">
            <w:pPr>
              <w:ind w:left="0"/>
            </w:pPr>
            <w:r>
              <w:t>Azure Administrators</w:t>
            </w:r>
          </w:p>
        </w:tc>
        <w:tc>
          <w:tcPr>
            <w:tcW w:w="4831" w:type="dxa"/>
          </w:tcPr>
          <w:p w:rsidR="00F168D2" w:rsidRDefault="00F168D2" w:rsidP="0070767E">
            <w:pPr>
              <w:ind w:left="0"/>
            </w:pPr>
            <w:r>
              <w:t>Responsible for managing the Azure infrastructure, including billing and consumption, and access to the Azure Management Portal to provision new Azure services and maintain existing ones</w:t>
            </w:r>
          </w:p>
        </w:tc>
        <w:tc>
          <w:tcPr>
            <w:tcW w:w="1262" w:type="dxa"/>
          </w:tcPr>
          <w:p w:rsidR="00F168D2" w:rsidRDefault="00F168D2" w:rsidP="0070767E">
            <w:pPr>
              <w:ind w:left="0"/>
            </w:pPr>
            <w:r>
              <w:t>5</w:t>
            </w:r>
          </w:p>
        </w:tc>
        <w:tc>
          <w:tcPr>
            <w:tcW w:w="1134" w:type="dxa"/>
          </w:tcPr>
          <w:p w:rsidR="00F168D2" w:rsidRDefault="00F168D2" w:rsidP="0070767E">
            <w:pPr>
              <w:ind w:left="0"/>
            </w:pPr>
            <w:r>
              <w:t>2</w:t>
            </w:r>
          </w:p>
        </w:tc>
      </w:tr>
      <w:tr w:rsidR="00F168D2" w:rsidTr="00525DAA">
        <w:trPr>
          <w:jc w:val="center"/>
        </w:trPr>
        <w:tc>
          <w:tcPr>
            <w:tcW w:w="2125" w:type="dxa"/>
          </w:tcPr>
          <w:p w:rsidR="00F168D2" w:rsidRDefault="00F168D2" w:rsidP="0070767E">
            <w:pPr>
              <w:ind w:left="0"/>
            </w:pPr>
            <w:r>
              <w:t>Developers</w:t>
            </w:r>
          </w:p>
        </w:tc>
        <w:tc>
          <w:tcPr>
            <w:tcW w:w="4831" w:type="dxa"/>
          </w:tcPr>
          <w:p w:rsidR="00F168D2" w:rsidRDefault="00F168D2" w:rsidP="0070767E">
            <w:pPr>
              <w:ind w:left="0"/>
            </w:pPr>
            <w:r>
              <w:t>Developers, mostly within CGI, and some PTV users that maintain and develop the EDW and its components.</w:t>
            </w:r>
          </w:p>
        </w:tc>
        <w:tc>
          <w:tcPr>
            <w:tcW w:w="1262" w:type="dxa"/>
          </w:tcPr>
          <w:p w:rsidR="00F168D2" w:rsidRDefault="00F168D2" w:rsidP="0070767E">
            <w:pPr>
              <w:ind w:left="0"/>
            </w:pPr>
            <w:r>
              <w:t>25</w:t>
            </w:r>
          </w:p>
        </w:tc>
        <w:tc>
          <w:tcPr>
            <w:tcW w:w="1134" w:type="dxa"/>
          </w:tcPr>
          <w:p w:rsidR="00F168D2" w:rsidRDefault="00F168D2" w:rsidP="0070767E">
            <w:pPr>
              <w:ind w:left="0"/>
            </w:pPr>
            <w:r>
              <w:t>15</w:t>
            </w:r>
          </w:p>
        </w:tc>
      </w:tr>
      <w:tr w:rsidR="00F168D2" w:rsidTr="00525DAA">
        <w:trPr>
          <w:jc w:val="center"/>
        </w:trPr>
        <w:tc>
          <w:tcPr>
            <w:tcW w:w="2125" w:type="dxa"/>
          </w:tcPr>
          <w:p w:rsidR="00F168D2" w:rsidRDefault="00F168D2" w:rsidP="0070767E">
            <w:pPr>
              <w:ind w:left="0"/>
            </w:pPr>
            <w:r>
              <w:t>Reporting Users (PTV)</w:t>
            </w:r>
          </w:p>
        </w:tc>
        <w:tc>
          <w:tcPr>
            <w:tcW w:w="4831" w:type="dxa"/>
          </w:tcPr>
          <w:p w:rsidR="00F168D2" w:rsidRDefault="00F168D2" w:rsidP="0070767E">
            <w:pPr>
              <w:ind w:left="0"/>
            </w:pPr>
            <w:r>
              <w:t>Reporting users within PTV have access to SSRS reports presented through SharePoint</w:t>
            </w:r>
          </w:p>
        </w:tc>
        <w:tc>
          <w:tcPr>
            <w:tcW w:w="1262" w:type="dxa"/>
          </w:tcPr>
          <w:p w:rsidR="00F168D2" w:rsidRDefault="00F168D2" w:rsidP="0070767E">
            <w:pPr>
              <w:ind w:left="0"/>
            </w:pPr>
            <w:r>
              <w:t>400</w:t>
            </w:r>
          </w:p>
        </w:tc>
        <w:tc>
          <w:tcPr>
            <w:tcW w:w="1134" w:type="dxa"/>
          </w:tcPr>
          <w:p w:rsidR="00F168D2" w:rsidRDefault="00F168D2" w:rsidP="0070767E">
            <w:pPr>
              <w:ind w:left="0"/>
            </w:pPr>
            <w:r>
              <w:t>40</w:t>
            </w:r>
          </w:p>
        </w:tc>
      </w:tr>
      <w:tr w:rsidR="00F168D2" w:rsidTr="00525DAA">
        <w:trPr>
          <w:jc w:val="center"/>
        </w:trPr>
        <w:tc>
          <w:tcPr>
            <w:tcW w:w="2125" w:type="dxa"/>
          </w:tcPr>
          <w:p w:rsidR="00F168D2" w:rsidRDefault="00F168D2" w:rsidP="0070767E">
            <w:pPr>
              <w:ind w:left="0"/>
            </w:pPr>
            <w:r>
              <w:t>Reporting Users (External)</w:t>
            </w:r>
          </w:p>
        </w:tc>
        <w:tc>
          <w:tcPr>
            <w:tcW w:w="4831" w:type="dxa"/>
          </w:tcPr>
          <w:p w:rsidR="00F168D2" w:rsidRDefault="00F168D2" w:rsidP="009170F8">
            <w:pPr>
              <w:ind w:left="0"/>
            </w:pPr>
            <w:r>
              <w:t xml:space="preserve">External Reporting Users from PTV’s partners, such as Metro Trains, </w:t>
            </w:r>
            <w:proofErr w:type="spellStart"/>
            <w:r>
              <w:t>Yarra</w:t>
            </w:r>
            <w:proofErr w:type="spellEnd"/>
            <w:r>
              <w:t xml:space="preserve"> Trams, Bus companies have access to SSRS reports through SharePoint.</w:t>
            </w:r>
          </w:p>
        </w:tc>
        <w:tc>
          <w:tcPr>
            <w:tcW w:w="1262" w:type="dxa"/>
          </w:tcPr>
          <w:p w:rsidR="00F168D2" w:rsidRDefault="00F168D2" w:rsidP="005D1471">
            <w:pPr>
              <w:ind w:left="0"/>
            </w:pPr>
            <w:r>
              <w:t>50</w:t>
            </w:r>
          </w:p>
        </w:tc>
        <w:tc>
          <w:tcPr>
            <w:tcW w:w="1134" w:type="dxa"/>
          </w:tcPr>
          <w:p w:rsidR="00F168D2" w:rsidRDefault="00F168D2" w:rsidP="005D1471">
            <w:pPr>
              <w:ind w:left="0"/>
            </w:pPr>
            <w:r>
              <w:t>10</w:t>
            </w:r>
          </w:p>
        </w:tc>
      </w:tr>
      <w:tr w:rsidR="00F168D2" w:rsidTr="00525DAA">
        <w:trPr>
          <w:jc w:val="center"/>
        </w:trPr>
        <w:tc>
          <w:tcPr>
            <w:tcW w:w="2125" w:type="dxa"/>
          </w:tcPr>
          <w:p w:rsidR="00F168D2" w:rsidRDefault="00F168D2" w:rsidP="0070767E">
            <w:pPr>
              <w:ind w:left="0"/>
            </w:pPr>
            <w:r>
              <w:t>Reporting Power Users</w:t>
            </w:r>
          </w:p>
        </w:tc>
        <w:tc>
          <w:tcPr>
            <w:tcW w:w="4831" w:type="dxa"/>
          </w:tcPr>
          <w:p w:rsidR="00F168D2" w:rsidRDefault="00F168D2" w:rsidP="0070767E">
            <w:pPr>
              <w:ind w:left="0"/>
            </w:pPr>
            <w:r>
              <w:t>Reporting Power Users have access to Power BI Pro, and can create and view Power BI reports.</w:t>
            </w:r>
          </w:p>
        </w:tc>
        <w:tc>
          <w:tcPr>
            <w:tcW w:w="1262" w:type="dxa"/>
          </w:tcPr>
          <w:p w:rsidR="00F168D2" w:rsidRDefault="00FD0E5B" w:rsidP="0070767E">
            <w:pPr>
              <w:ind w:left="0"/>
            </w:pPr>
            <w:r w:rsidRPr="00FD0E5B">
              <w:t>Year 1: 175     Year 3: 235</w:t>
            </w:r>
          </w:p>
        </w:tc>
        <w:tc>
          <w:tcPr>
            <w:tcW w:w="1134" w:type="dxa"/>
          </w:tcPr>
          <w:p w:rsidR="00F168D2" w:rsidRDefault="00F168D2" w:rsidP="0070767E">
            <w:pPr>
              <w:ind w:left="0"/>
            </w:pPr>
            <w:r>
              <w:t>20</w:t>
            </w:r>
          </w:p>
        </w:tc>
      </w:tr>
      <w:tr w:rsidR="00F168D2" w:rsidTr="00525DAA">
        <w:trPr>
          <w:jc w:val="center"/>
        </w:trPr>
        <w:tc>
          <w:tcPr>
            <w:tcW w:w="2125" w:type="dxa"/>
          </w:tcPr>
          <w:p w:rsidR="00F168D2" w:rsidRDefault="00F168D2" w:rsidP="0070767E">
            <w:pPr>
              <w:ind w:left="0"/>
            </w:pPr>
            <w:r>
              <w:t>ADA Users (PTV)</w:t>
            </w:r>
          </w:p>
        </w:tc>
        <w:tc>
          <w:tcPr>
            <w:tcW w:w="4831" w:type="dxa"/>
          </w:tcPr>
          <w:p w:rsidR="00F168D2" w:rsidRDefault="00F168D2" w:rsidP="009170F8">
            <w:pPr>
              <w:ind w:left="0"/>
            </w:pPr>
            <w:r>
              <w:t>ADA users within PTV have full access to the ADA area to analyse data, and access to data stored in the Data Lake that matches their jurisdiction.</w:t>
            </w:r>
          </w:p>
        </w:tc>
        <w:tc>
          <w:tcPr>
            <w:tcW w:w="1262" w:type="dxa"/>
          </w:tcPr>
          <w:p w:rsidR="00F168D2" w:rsidRDefault="00F168D2" w:rsidP="005D1471">
            <w:pPr>
              <w:ind w:left="0"/>
            </w:pPr>
            <w:r>
              <w:t>20</w:t>
            </w:r>
          </w:p>
        </w:tc>
        <w:tc>
          <w:tcPr>
            <w:tcW w:w="1134" w:type="dxa"/>
          </w:tcPr>
          <w:p w:rsidR="00F168D2" w:rsidRDefault="00F168D2" w:rsidP="005D1471">
            <w:pPr>
              <w:ind w:left="0"/>
            </w:pPr>
            <w:r>
              <w:t>10</w:t>
            </w:r>
          </w:p>
        </w:tc>
      </w:tr>
      <w:tr w:rsidR="00F168D2" w:rsidTr="00525DAA">
        <w:trPr>
          <w:jc w:val="center"/>
        </w:trPr>
        <w:tc>
          <w:tcPr>
            <w:tcW w:w="2125" w:type="dxa"/>
          </w:tcPr>
          <w:p w:rsidR="00F168D2" w:rsidRDefault="00F168D2" w:rsidP="0070767E">
            <w:pPr>
              <w:ind w:left="0"/>
            </w:pPr>
            <w:r>
              <w:t>ADA Users (External)</w:t>
            </w:r>
          </w:p>
        </w:tc>
        <w:tc>
          <w:tcPr>
            <w:tcW w:w="4831" w:type="dxa"/>
          </w:tcPr>
          <w:p w:rsidR="00F168D2" w:rsidRDefault="00F168D2" w:rsidP="009170F8">
            <w:pPr>
              <w:ind w:left="0"/>
            </w:pPr>
            <w:r>
              <w:t xml:space="preserve">Some external users can be provisioned access to the ADA area, and granted limited read-only access to some </w:t>
            </w:r>
            <w:r>
              <w:lastRenderedPageBreak/>
              <w:t>data sets hosted in the Data Lake.</w:t>
            </w:r>
          </w:p>
        </w:tc>
        <w:tc>
          <w:tcPr>
            <w:tcW w:w="1262" w:type="dxa"/>
          </w:tcPr>
          <w:p w:rsidR="00F168D2" w:rsidRDefault="00F168D2" w:rsidP="005D1471">
            <w:pPr>
              <w:ind w:left="0"/>
            </w:pPr>
            <w:r>
              <w:lastRenderedPageBreak/>
              <w:t>5</w:t>
            </w:r>
          </w:p>
        </w:tc>
        <w:tc>
          <w:tcPr>
            <w:tcW w:w="1134" w:type="dxa"/>
          </w:tcPr>
          <w:p w:rsidR="00F168D2" w:rsidRDefault="00F168D2" w:rsidP="005D1471">
            <w:pPr>
              <w:ind w:left="0"/>
            </w:pPr>
            <w:r>
              <w:t>2</w:t>
            </w:r>
          </w:p>
        </w:tc>
      </w:tr>
    </w:tbl>
    <w:p w:rsidR="00BA7CD5" w:rsidRDefault="00BA7CD5" w:rsidP="00BA7CD5">
      <w:pPr>
        <w:pStyle w:val="Heading2"/>
      </w:pPr>
      <w:bookmarkStart w:id="286" w:name="_Toc438155226"/>
      <w:bookmarkStart w:id="287" w:name="_Toc438157443"/>
      <w:bookmarkStart w:id="288" w:name="_Toc468283913"/>
      <w:bookmarkEnd w:id="286"/>
      <w:bookmarkEnd w:id="287"/>
      <w:r w:rsidRPr="00BB61BD">
        <w:t xml:space="preserve">User </w:t>
      </w:r>
      <w:r>
        <w:t>Permissions Matrix</w:t>
      </w:r>
      <w:bookmarkEnd w:id="288"/>
    </w:p>
    <w:p w:rsidR="003321E2" w:rsidRDefault="003321E2" w:rsidP="003321E2">
      <w:r>
        <w:t>At a high level,</w:t>
      </w:r>
      <w:r w:rsidR="0053109B">
        <w:t xml:space="preserve"> </w:t>
      </w:r>
      <w:r>
        <w:t>the following permissions apply to Reporting users and the data they can see. This affects what is visible within the reporting tools, and the level of data that can be viewed during self-service BI:</w:t>
      </w:r>
    </w:p>
    <w:p w:rsidR="003321E2" w:rsidRDefault="003321E2" w:rsidP="004B2F6D">
      <w:r>
        <w:rPr>
          <w:noProof/>
          <w:lang w:val="en-AU" w:eastAsia="en-AU"/>
        </w:rPr>
        <w:drawing>
          <wp:inline distT="0" distB="0" distL="0" distR="0" wp14:anchorId="71CDAC93" wp14:editId="7A6269C0">
            <wp:extent cx="5943600" cy="4358005"/>
            <wp:effectExtent l="0" t="0" r="0" b="44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358005"/>
                    </a:xfrm>
                    <a:prstGeom prst="rect">
                      <a:avLst/>
                    </a:prstGeom>
                  </pic:spPr>
                </pic:pic>
              </a:graphicData>
            </a:graphic>
          </wp:inline>
        </w:drawing>
      </w:r>
    </w:p>
    <w:p w:rsidR="00771D56" w:rsidRDefault="00BA7CD5" w:rsidP="004B2F6D">
      <w:r>
        <w:t xml:space="preserve">The following except shows the user classes and their permissions within the DAP. For the full document, please see the attached DAP Permissions Matrix in section </w:t>
      </w:r>
      <w:r>
        <w:fldChar w:fldCharType="begin"/>
      </w:r>
      <w:r>
        <w:instrText xml:space="preserve"> REF _Ref435969368 \r \h </w:instrText>
      </w:r>
      <w:r>
        <w:fldChar w:fldCharType="separate"/>
      </w:r>
      <w:r w:rsidR="00393F49">
        <w:t>13.3</w:t>
      </w:r>
      <w:r>
        <w:fldChar w:fldCharType="end"/>
      </w:r>
      <w:r>
        <w:t xml:space="preserve"> </w:t>
      </w:r>
      <w:r>
        <w:fldChar w:fldCharType="begin"/>
      </w:r>
      <w:r>
        <w:instrText xml:space="preserve"> REF _Ref435969368 \h </w:instrText>
      </w:r>
      <w:r>
        <w:fldChar w:fldCharType="separate"/>
      </w:r>
      <w:r w:rsidR="00393F49" w:rsidRPr="00872C7C">
        <w:t>Attachments</w:t>
      </w:r>
      <w:r>
        <w:fldChar w:fldCharType="end"/>
      </w:r>
      <w:r>
        <w:t>.</w:t>
      </w:r>
      <w:r w:rsidR="003044C9">
        <w:t xml:space="preserve"> This is considered a living document, and permissions and classes may change as the solution is built.</w:t>
      </w:r>
    </w:p>
    <w:p w:rsidR="00BA7CD5" w:rsidRDefault="00BA7CD5" w:rsidP="004B2F6D">
      <w:r>
        <w:rPr>
          <w:noProof/>
          <w:lang w:val="en-AU" w:eastAsia="en-AU"/>
        </w:rPr>
        <w:drawing>
          <wp:inline distT="0" distB="0" distL="0" distR="0" wp14:anchorId="2C7FEFC0" wp14:editId="431D5C1C">
            <wp:extent cx="5943600" cy="280860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08605"/>
                    </a:xfrm>
                    <a:prstGeom prst="rect">
                      <a:avLst/>
                    </a:prstGeom>
                  </pic:spPr>
                </pic:pic>
              </a:graphicData>
            </a:graphic>
          </wp:inline>
        </w:drawing>
      </w:r>
    </w:p>
    <w:p w:rsidR="00BD57E8" w:rsidRDefault="00BD57E8" w:rsidP="004B2F6D"/>
    <w:p w:rsidR="00434190" w:rsidRDefault="00434190" w:rsidP="00434190">
      <w:pPr>
        <w:pStyle w:val="Heading2"/>
      </w:pPr>
      <w:bookmarkStart w:id="289" w:name="_Toc442112820"/>
      <w:bookmarkStart w:id="290" w:name="_Toc442145458"/>
      <w:bookmarkStart w:id="291" w:name="_Toc442189521"/>
      <w:bookmarkStart w:id="292" w:name="_Toc468283914"/>
      <w:bookmarkEnd w:id="289"/>
      <w:bookmarkEnd w:id="290"/>
      <w:bookmarkEnd w:id="291"/>
      <w:r w:rsidRPr="00BB61BD">
        <w:t xml:space="preserve">User </w:t>
      </w:r>
      <w:r>
        <w:t>Maintenance Processes</w:t>
      </w:r>
      <w:bookmarkEnd w:id="292"/>
    </w:p>
    <w:p w:rsidR="00434190" w:rsidRDefault="00434190" w:rsidP="004B2F6D">
      <w:r>
        <w:t>The DAP allows for two main classes of user to access the system – Internal PTV users and External users. This section details how user onboarding and offboarding should be managed.</w:t>
      </w:r>
    </w:p>
    <w:p w:rsidR="003143E4" w:rsidRDefault="003143E4" w:rsidP="004B2F6D">
      <w:pPr>
        <w:pStyle w:val="Heading3"/>
      </w:pPr>
      <w:bookmarkStart w:id="293" w:name="_Toc468283915"/>
      <w:r>
        <w:t>Internal PTV Users</w:t>
      </w:r>
      <w:bookmarkEnd w:id="293"/>
    </w:p>
    <w:p w:rsidR="003143E4" w:rsidRDefault="003143E4" w:rsidP="004B2F6D">
      <w:r>
        <w:t xml:space="preserve">Generally, Internal PTV users do not need to be granted access to the DAP. </w:t>
      </w:r>
      <w:r w:rsidR="00B34F4A">
        <w:t xml:space="preserve">A SharePoint user profile is automatically created through SharePoint once Tivoli has authenticated their </w:t>
      </w:r>
      <w:r w:rsidR="00D36A3C">
        <w:t>credentials</w:t>
      </w:r>
      <w:r w:rsidR="00B34F4A">
        <w:t xml:space="preserve"> for the first time</w:t>
      </w:r>
      <w:r w:rsidR="000B6B07">
        <w:t xml:space="preserve">. </w:t>
      </w:r>
      <w:r w:rsidR="00DE1E19">
        <w:t>The SAML token provided by Tivoli includes an authorisat</w:t>
      </w:r>
      <w:r w:rsidR="00C105E8">
        <w:t>ion for PTV staff (based on their email address being in the ptv.vic.gov.au domain) to be in a group named “</w:t>
      </w:r>
      <w:proofErr w:type="spellStart"/>
      <w:r w:rsidR="00C105E8">
        <w:t>SharePointReader</w:t>
      </w:r>
      <w:proofErr w:type="spellEnd"/>
      <w:r w:rsidR="00C105E8">
        <w:t xml:space="preserve">”, and the DAP portal maps this group for internal PTV basic access. </w:t>
      </w:r>
      <w:r w:rsidR="000B6B07">
        <w:t>Additional access to areas within the SharePoint portal will be provisioned by the DAP Support team</w:t>
      </w:r>
      <w:r w:rsidR="00C105E8">
        <w:t>. A user can request this access via the contact form provided in SharePoint, or a direct email to the PTV DAP Support team, who will consider the request and provision the access</w:t>
      </w:r>
      <w:r w:rsidR="000B6B07">
        <w:t>.</w:t>
      </w:r>
    </w:p>
    <w:p w:rsidR="00C105E8" w:rsidRDefault="00C105E8" w:rsidP="004B2F6D">
      <w:r>
        <w:t xml:space="preserve">Other </w:t>
      </w:r>
      <w:proofErr w:type="spellStart"/>
      <w:r>
        <w:t>VicGov</w:t>
      </w:r>
      <w:proofErr w:type="spellEnd"/>
      <w:r>
        <w:t xml:space="preserve"> users that do not have a PTV email address are not granted automatic access, and must be provisioned manually, granting access to the appropriate roles for their required access. Non-PTV </w:t>
      </w:r>
      <w:proofErr w:type="spellStart"/>
      <w:r>
        <w:t>VicGov</w:t>
      </w:r>
      <w:proofErr w:type="spellEnd"/>
      <w:r>
        <w:t xml:space="preserve"> users will request access using a similar process to External Users (see next section), but with no requirement to provision an Azure AD account.</w:t>
      </w:r>
    </w:p>
    <w:p w:rsidR="00D36A3C" w:rsidRDefault="003143E4" w:rsidP="007D712E">
      <w:r>
        <w:t xml:space="preserve">By the same token, when a </w:t>
      </w:r>
      <w:proofErr w:type="spellStart"/>
      <w:r w:rsidR="00C105E8">
        <w:t>VicGov</w:t>
      </w:r>
      <w:proofErr w:type="spellEnd"/>
      <w:r w:rsidR="00C105E8">
        <w:t xml:space="preserve"> </w:t>
      </w:r>
      <w:r>
        <w:t>user leaves the organisation, their account will be automatically deactivated in</w:t>
      </w:r>
      <w:r w:rsidR="00D36A3C">
        <w:t xml:space="preserve"> Tivoli, and SharePoint will be unable to authenticate the user, </w:t>
      </w:r>
      <w:r w:rsidR="000B6B07">
        <w:t>removing their access to the DAP.</w:t>
      </w:r>
    </w:p>
    <w:p w:rsidR="003143E4" w:rsidRDefault="003143E4" w:rsidP="004B2F6D">
      <w:r>
        <w:t xml:space="preserve">If a new Internal PTV user requires Power BI Pro access, they will need to be assigned a Power BI Pro license through </w:t>
      </w:r>
      <w:r w:rsidR="00DE1E19">
        <w:t xml:space="preserve">PTV’s view of </w:t>
      </w:r>
      <w:r>
        <w:t xml:space="preserve">the Microsoft </w:t>
      </w:r>
      <w:r w:rsidR="00DE1E19">
        <w:t xml:space="preserve">Office365 </w:t>
      </w:r>
      <w:r>
        <w:t>portal.</w:t>
      </w:r>
    </w:p>
    <w:p w:rsidR="00A152DA" w:rsidRDefault="00A152DA" w:rsidP="004B2F6D">
      <w:r>
        <w:t xml:space="preserve">Requesting access to the DAP for internal and other </w:t>
      </w:r>
      <w:proofErr w:type="spellStart"/>
      <w:r>
        <w:t>VicGov</w:t>
      </w:r>
      <w:proofErr w:type="spellEnd"/>
      <w:r>
        <w:t xml:space="preserve"> users is performed via the Government Identity Provisioning Service (GIPS) system which handles approval and routes actions to the DAP support team to provision the requested level of access.</w:t>
      </w:r>
      <w:r w:rsidR="00501812">
        <w:t xml:space="preserve"> A page hosted in DAP’s SharePoint is linked to from GIPS to supply information to the requestor on the subject of DAP access levels.</w:t>
      </w:r>
    </w:p>
    <w:p w:rsidR="00D36A3C" w:rsidRDefault="00D36A3C" w:rsidP="004B2F6D">
      <w:r>
        <w:t>Users that have access to ADA will need to have their accounts deactivated manually by the DAP support team. This request is automatically forwarded to the DAP support team via GIPS upon user deactivation.</w:t>
      </w:r>
    </w:p>
    <w:p w:rsidR="003143E4" w:rsidRDefault="003143E4" w:rsidP="004B2F6D">
      <w:pPr>
        <w:pStyle w:val="Heading3"/>
      </w:pPr>
      <w:bookmarkStart w:id="294" w:name="_Toc468283916"/>
      <w:r>
        <w:t>External Users</w:t>
      </w:r>
      <w:bookmarkEnd w:id="294"/>
    </w:p>
    <w:p w:rsidR="003143E4" w:rsidRDefault="003143E4" w:rsidP="004B2F6D">
      <w:r>
        <w:t xml:space="preserve">To gain access to the DAP, External users must be added manually into the PTV DAP Azure Active Directory and granted group membership to access specific reports. While manual, this process can be streamlined via scripting. While the process may undergo some changes over the </w:t>
      </w:r>
      <w:r w:rsidR="00B24739">
        <w:t xml:space="preserve">first </w:t>
      </w:r>
      <w:r>
        <w:t>12 months</w:t>
      </w:r>
      <w:r w:rsidR="00B24739">
        <w:t xml:space="preserve"> of operation to optimise the process</w:t>
      </w:r>
      <w:r>
        <w:t>, the process will be:</w:t>
      </w:r>
    </w:p>
    <w:p w:rsidR="003143E4" w:rsidRDefault="003143E4" w:rsidP="004B2F6D">
      <w:pPr>
        <w:pStyle w:val="ListParagraph"/>
        <w:numPr>
          <w:ilvl w:val="0"/>
          <w:numId w:val="80"/>
        </w:numPr>
      </w:pPr>
      <w:r>
        <w:t>An external user requests access to the DAP</w:t>
      </w:r>
      <w:r w:rsidR="00B24739">
        <w:t xml:space="preserve"> via a form in SharePoint. This ensures that the user requesting access has been given the right to request access for new users.</w:t>
      </w:r>
      <w:r w:rsidR="00042786">
        <w:t xml:space="preserve"> The required fields for a new user are: First Name, Last Name, Email Address, </w:t>
      </w:r>
      <w:r w:rsidR="00CB3C35">
        <w:t>and a mobile phone number to be used for Multi-Factor Authentication.</w:t>
      </w:r>
    </w:p>
    <w:p w:rsidR="003143E4" w:rsidRDefault="003143E4" w:rsidP="004B2F6D">
      <w:pPr>
        <w:pStyle w:val="ListParagraph"/>
        <w:numPr>
          <w:ilvl w:val="0"/>
          <w:numId w:val="80"/>
        </w:numPr>
      </w:pPr>
      <w:r>
        <w:t xml:space="preserve">A member of PTV’s </w:t>
      </w:r>
      <w:r w:rsidR="00B24739">
        <w:t xml:space="preserve">DAP Support Team </w:t>
      </w:r>
      <w:r>
        <w:t>validates</w:t>
      </w:r>
      <w:r w:rsidR="00213BF5">
        <w:t xml:space="preserve"> the user’s identity with a known approver within the external organisation.</w:t>
      </w:r>
      <w:r w:rsidR="00FD165D">
        <w:t xml:space="preserve"> The </w:t>
      </w:r>
      <w:r w:rsidR="00F34B2E">
        <w:t xml:space="preserve">exact criteria for this process </w:t>
      </w:r>
      <w:r w:rsidR="008223EA">
        <w:t>will be refined as part of transition to go-live</w:t>
      </w:r>
      <w:r w:rsidR="00F34B2E">
        <w:t>, with a minimum of ensuring the email address of the new user matches the domain of the requesting organisation (e.g., Metro Trains users must have a valid @metrotrains.com.au email address).</w:t>
      </w:r>
    </w:p>
    <w:p w:rsidR="00213BF5" w:rsidRDefault="00213BF5" w:rsidP="004B2F6D">
      <w:pPr>
        <w:pStyle w:val="ListParagraph"/>
        <w:numPr>
          <w:ilvl w:val="0"/>
          <w:numId w:val="80"/>
        </w:numPr>
      </w:pPr>
      <w:r>
        <w:t>The user account is created</w:t>
      </w:r>
      <w:r w:rsidR="00501812">
        <w:t>, including setting a mobile phone number</w:t>
      </w:r>
      <w:r>
        <w:t xml:space="preserve"> </w:t>
      </w:r>
      <w:r w:rsidR="00501812">
        <w:t xml:space="preserve">for multi-factor authentication, </w:t>
      </w:r>
      <w:r>
        <w:t xml:space="preserve">and </w:t>
      </w:r>
      <w:r w:rsidR="00B24739">
        <w:t xml:space="preserve">initial </w:t>
      </w:r>
      <w:r>
        <w:t xml:space="preserve">credential details </w:t>
      </w:r>
      <w:r w:rsidR="00501812">
        <w:t xml:space="preserve">are </w:t>
      </w:r>
      <w:r>
        <w:t>forwarded to the user.</w:t>
      </w:r>
      <w:r w:rsidR="00B24739">
        <w:t xml:space="preserve"> The initial password must be </w:t>
      </w:r>
      <w:r w:rsidR="00CB3C35">
        <w:t>changed</w:t>
      </w:r>
      <w:r w:rsidR="00B24739">
        <w:t xml:space="preserve"> upon first login, and as the phone number for multi-factor authentication has been configured by the DAP Support team, only a person in possession of that mobile phone will be able to use the credentials.</w:t>
      </w:r>
    </w:p>
    <w:p w:rsidR="00501812" w:rsidRDefault="00501812" w:rsidP="004B2F6D">
      <w:pPr>
        <w:pStyle w:val="ListParagraph"/>
        <w:numPr>
          <w:ilvl w:val="0"/>
          <w:numId w:val="80"/>
        </w:numPr>
      </w:pPr>
      <w:r>
        <w:t>Upon first login, the user enters their temporary password, and must immediately set a new password before Azure AD will authorise the SAML token for SharePoint.</w:t>
      </w:r>
    </w:p>
    <w:p w:rsidR="00B24739" w:rsidRDefault="00B24739" w:rsidP="004B2F6D">
      <w:r>
        <w:t xml:space="preserve">Offboarding an external user is difficult, as PTV may not be made aware of an external user leaving their organisation. The following process minimises the </w:t>
      </w:r>
      <w:r w:rsidR="00674236">
        <w:t>exposure to inactive accounts:</w:t>
      </w:r>
    </w:p>
    <w:p w:rsidR="00B24739" w:rsidRDefault="00B24739" w:rsidP="0027443F">
      <w:pPr>
        <w:pStyle w:val="ListParagraph"/>
        <w:numPr>
          <w:ilvl w:val="0"/>
          <w:numId w:val="88"/>
        </w:numPr>
      </w:pPr>
      <w:r>
        <w:lastRenderedPageBreak/>
        <w:t>SharePoint Web Analytics is enabled, logging the activity of all users on the SharePoint portal.</w:t>
      </w:r>
    </w:p>
    <w:p w:rsidR="00B24739" w:rsidRDefault="00B24739" w:rsidP="0027443F">
      <w:pPr>
        <w:pStyle w:val="ListParagraph"/>
        <w:numPr>
          <w:ilvl w:val="0"/>
          <w:numId w:val="88"/>
        </w:numPr>
      </w:pPr>
      <w:r>
        <w:t>Weekly, the SharePoint Web Analytics are reviewed</w:t>
      </w:r>
      <w:r w:rsidR="00F34B2E">
        <w:t xml:space="preserve"> via an automated process</w:t>
      </w:r>
      <w:r>
        <w:t>, and for each user name, the most recent access date/time is extracted and stored.</w:t>
      </w:r>
    </w:p>
    <w:p w:rsidR="00B24739" w:rsidRDefault="00B24739" w:rsidP="0027443F">
      <w:pPr>
        <w:pStyle w:val="ListParagraph"/>
        <w:numPr>
          <w:ilvl w:val="0"/>
          <w:numId w:val="88"/>
        </w:numPr>
      </w:pPr>
      <w:r>
        <w:t xml:space="preserve">On a weekly basis, the external users are compared to their most recent login time, and any that have not logged into the portal within the past 4 weeks is emailed a reminder to log in (which will reset the </w:t>
      </w:r>
      <w:r w:rsidR="00674236">
        <w:t>counter once SharePoint Web Analytics captures the new activity)</w:t>
      </w:r>
      <w:r>
        <w:t>.</w:t>
      </w:r>
      <w:r w:rsidR="00674236">
        <w:t xml:space="preserve"> If no action is taken, the user will be reminded twice more.</w:t>
      </w:r>
      <w:r w:rsidR="00F34B2E">
        <w:t xml:space="preserve"> This is an automated process.</w:t>
      </w:r>
    </w:p>
    <w:p w:rsidR="00B24739" w:rsidRDefault="00674236" w:rsidP="0027443F">
      <w:pPr>
        <w:pStyle w:val="ListParagraph"/>
        <w:numPr>
          <w:ilvl w:val="0"/>
          <w:numId w:val="88"/>
        </w:numPr>
      </w:pPr>
      <w:r>
        <w:t>Any user that has not accessed the system within 6 weeks will have their account disabled, and will be unable to access the portal.</w:t>
      </w:r>
      <w:r w:rsidR="00F34B2E">
        <w:t xml:space="preserve"> A user in this state will contact the DAP Support team via email to request the account be unlocked.</w:t>
      </w:r>
    </w:p>
    <w:p w:rsidR="00674236" w:rsidRDefault="00674236" w:rsidP="0027443F">
      <w:pPr>
        <w:pStyle w:val="ListParagraph"/>
        <w:numPr>
          <w:ilvl w:val="0"/>
          <w:numId w:val="88"/>
        </w:numPr>
      </w:pPr>
      <w:r>
        <w:t>Any accounts that have been disabled for 16 weeks are removed.</w:t>
      </w:r>
    </w:p>
    <w:p w:rsidR="00434190" w:rsidRDefault="00F34B2E" w:rsidP="004B2F6D">
      <w:r>
        <w:t xml:space="preserve">After 10 unsuccessful logon attempts (wrong password), the user will need to solve a CAPTCHA dialog as part of logon. After a further 10 unsuccessful logon attempts (wrong password) and correct solving of the CAPTCHA dialog, the user will be locked out for a time period. Further incorrect passwords will result in an exponential increase in the lockout time </w:t>
      </w:r>
      <w:proofErr w:type="spellStart"/>
      <w:r>
        <w:t>period.</w:t>
      </w:r>
      <w:r w:rsidR="00674236">
        <w:t>A</w:t>
      </w:r>
      <w:proofErr w:type="spellEnd"/>
      <w:r w:rsidR="00674236">
        <w:t xml:space="preserve"> future phase of the DAP may implement self-service registration</w:t>
      </w:r>
      <w:r>
        <w:t xml:space="preserve"> with the ability to set a list of valid partner organisations (based on email address domain), and the ability to set specific default access levels for each partner organisation, and the ability to request additional levels of access. The workflow for approving these requests can be handled automatically, or included a manual approval step.</w:t>
      </w:r>
    </w:p>
    <w:p w:rsidR="00E71503" w:rsidRDefault="00E71503">
      <w:pPr>
        <w:spacing w:after="0"/>
        <w:ind w:left="0"/>
        <w:rPr>
          <w:b/>
        </w:rPr>
      </w:pPr>
      <w:r>
        <w:rPr>
          <w:b/>
        </w:rPr>
        <w:br w:type="page"/>
      </w:r>
    </w:p>
    <w:p w:rsidR="00871505" w:rsidRDefault="00871505" w:rsidP="00D107D3">
      <w:pPr>
        <w:pStyle w:val="Heading3"/>
      </w:pPr>
      <w:bookmarkStart w:id="295" w:name="_Toc468283917"/>
      <w:r w:rsidRPr="002A1260">
        <w:lastRenderedPageBreak/>
        <w:t>User Onboarding/Offboarding</w:t>
      </w:r>
      <w:r w:rsidR="00AD522E">
        <w:t xml:space="preserve"> Overall </w:t>
      </w:r>
      <w:r w:rsidRPr="002A1260">
        <w:t>Process Flow</w:t>
      </w:r>
      <w:bookmarkEnd w:id="295"/>
    </w:p>
    <w:p w:rsidR="00AD522E" w:rsidRPr="00AD522E" w:rsidRDefault="00AD522E">
      <w:r>
        <w:rPr>
          <w:noProof/>
          <w:lang w:val="en-AU" w:eastAsia="en-AU"/>
        </w:rPr>
        <w:drawing>
          <wp:inline distT="0" distB="0" distL="0" distR="0">
            <wp:extent cx="6645910" cy="4224463"/>
            <wp:effectExtent l="0" t="0" r="2540" b="5080"/>
            <wp:docPr id="17" name="Picture 17" descr="D:\Users\frostja\Documents\User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frostja\Documents\UserProcesse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4224463"/>
                    </a:xfrm>
                    <a:prstGeom prst="rect">
                      <a:avLst/>
                    </a:prstGeom>
                    <a:noFill/>
                    <a:ln>
                      <a:noFill/>
                    </a:ln>
                  </pic:spPr>
                </pic:pic>
              </a:graphicData>
            </a:graphic>
          </wp:inline>
        </w:drawing>
      </w:r>
    </w:p>
    <w:p w:rsidR="00AD522E" w:rsidRDefault="00AD522E" w:rsidP="00AD522E">
      <w:pPr>
        <w:pStyle w:val="Heading3"/>
      </w:pPr>
      <w:bookmarkStart w:id="296" w:name="_Toc468283918"/>
      <w:r w:rsidRPr="00F359D5">
        <w:lastRenderedPageBreak/>
        <w:t>User Onboarding/Offboarding</w:t>
      </w:r>
      <w:r>
        <w:t xml:space="preserve"> Sub-</w:t>
      </w:r>
      <w:r w:rsidRPr="00F359D5">
        <w:t>Process Flow</w:t>
      </w:r>
      <w:bookmarkEnd w:id="296"/>
    </w:p>
    <w:p w:rsidR="00AD522E" w:rsidRPr="002A1260" w:rsidRDefault="00AD522E" w:rsidP="00D107D3">
      <w:r w:rsidRPr="00D41D3B">
        <w:rPr>
          <w:noProof/>
          <w:lang w:val="en-AU" w:eastAsia="en-AU"/>
        </w:rPr>
        <w:drawing>
          <wp:inline distT="0" distB="0" distL="0" distR="0">
            <wp:extent cx="6645910" cy="4412231"/>
            <wp:effectExtent l="0" t="0" r="2540" b="7620"/>
            <wp:docPr id="19" name="Picture 19" descr="D:\Users\frostja\Documents\UserSubProce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frostja\Documents\UserSubProcess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4412231"/>
                    </a:xfrm>
                    <a:prstGeom prst="rect">
                      <a:avLst/>
                    </a:prstGeom>
                    <a:noFill/>
                    <a:ln>
                      <a:noFill/>
                    </a:ln>
                  </pic:spPr>
                </pic:pic>
              </a:graphicData>
            </a:graphic>
          </wp:inline>
        </w:drawing>
      </w:r>
    </w:p>
    <w:p w:rsidR="000C7A22" w:rsidRDefault="000C7A22" w:rsidP="005E02EA">
      <w:pPr>
        <w:pStyle w:val="Heading2"/>
        <w:numPr>
          <w:ilvl w:val="0"/>
          <w:numId w:val="0"/>
        </w:numPr>
        <w:ind w:left="576" w:hanging="576"/>
      </w:pPr>
    </w:p>
    <w:p w:rsidR="00430E61" w:rsidRPr="00872C7C" w:rsidRDefault="00430E61" w:rsidP="00783A56">
      <w:pPr>
        <w:pStyle w:val="Heading1"/>
      </w:pPr>
      <w:bookmarkStart w:id="297" w:name="_Toc468283919"/>
      <w:r w:rsidRPr="00872C7C">
        <w:lastRenderedPageBreak/>
        <w:t>Glossary, Appendix &amp; Attachments</w:t>
      </w:r>
      <w:bookmarkEnd w:id="297"/>
    </w:p>
    <w:p w:rsidR="00430E61" w:rsidRPr="00872C7C" w:rsidRDefault="00430E61" w:rsidP="00783A56">
      <w:pPr>
        <w:pStyle w:val="Heading2"/>
      </w:pPr>
      <w:bookmarkStart w:id="298" w:name="_Toc248913709"/>
      <w:bookmarkStart w:id="299" w:name="_Toc267921166"/>
      <w:bookmarkStart w:id="300" w:name="_Toc468283920"/>
      <w:r w:rsidRPr="00872C7C">
        <w:t>Glossary</w:t>
      </w:r>
      <w:bookmarkEnd w:id="298"/>
      <w:bookmarkEnd w:id="299"/>
      <w:bookmarkEnd w:id="300"/>
    </w:p>
    <w:tbl>
      <w:tblPr>
        <w:tblW w:w="999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880"/>
        <w:gridCol w:w="7110"/>
      </w:tblGrid>
      <w:tr w:rsidR="00430E61" w:rsidTr="00872C7C">
        <w:trPr>
          <w:cantSplit/>
          <w:tblHeader/>
        </w:trPr>
        <w:tc>
          <w:tcPr>
            <w:tcW w:w="2880" w:type="dxa"/>
            <w:shd w:val="clear" w:color="auto" w:fill="404040" w:themeFill="text1" w:themeFillTint="BF"/>
          </w:tcPr>
          <w:p w:rsidR="00430E61" w:rsidRPr="00457586" w:rsidRDefault="00430E61" w:rsidP="00754FA2">
            <w:pPr>
              <w:spacing w:after="0"/>
              <w:ind w:left="0"/>
              <w:rPr>
                <w:color w:val="FFFFFF"/>
                <w:szCs w:val="20"/>
              </w:rPr>
            </w:pPr>
            <w:bookmarkStart w:id="301" w:name="_Toc248913710"/>
            <w:bookmarkStart w:id="302" w:name="_Toc267921167"/>
            <w:r w:rsidRPr="00457586">
              <w:rPr>
                <w:color w:val="FFFFFF"/>
                <w:szCs w:val="20"/>
              </w:rPr>
              <w:t>Term /Acronym</w:t>
            </w:r>
          </w:p>
        </w:tc>
        <w:tc>
          <w:tcPr>
            <w:tcW w:w="7110" w:type="dxa"/>
            <w:shd w:val="clear" w:color="auto" w:fill="404040" w:themeFill="text1" w:themeFillTint="BF"/>
          </w:tcPr>
          <w:p w:rsidR="00430E61" w:rsidRPr="00457586" w:rsidRDefault="00430E61" w:rsidP="00754FA2">
            <w:pPr>
              <w:spacing w:after="0"/>
              <w:ind w:left="0"/>
              <w:rPr>
                <w:color w:val="FFFFFF"/>
                <w:szCs w:val="20"/>
              </w:rPr>
            </w:pPr>
            <w:r w:rsidRPr="00457586">
              <w:rPr>
                <w:color w:val="FFFFFF"/>
                <w:szCs w:val="20"/>
              </w:rPr>
              <w:t>Definition / Expansion / Description</w:t>
            </w:r>
          </w:p>
        </w:tc>
      </w:tr>
      <w:tr w:rsidR="00430E61" w:rsidTr="00754FA2">
        <w:trPr>
          <w:cantSplit/>
        </w:trPr>
        <w:tc>
          <w:tcPr>
            <w:tcW w:w="2880" w:type="dxa"/>
          </w:tcPr>
          <w:p w:rsidR="00430E61" w:rsidRPr="00457586" w:rsidRDefault="00D06BC7" w:rsidP="00754FA2">
            <w:pPr>
              <w:spacing w:after="0"/>
              <w:ind w:left="0"/>
              <w:rPr>
                <w:szCs w:val="20"/>
              </w:rPr>
            </w:pPr>
            <w:r>
              <w:rPr>
                <w:szCs w:val="20"/>
              </w:rPr>
              <w:t>DAP</w:t>
            </w:r>
          </w:p>
        </w:tc>
        <w:tc>
          <w:tcPr>
            <w:tcW w:w="7110" w:type="dxa"/>
          </w:tcPr>
          <w:p w:rsidR="00430E61" w:rsidRPr="00457586" w:rsidRDefault="00D06BC7" w:rsidP="00754FA2">
            <w:pPr>
              <w:spacing w:after="0"/>
              <w:ind w:left="0"/>
              <w:rPr>
                <w:szCs w:val="20"/>
              </w:rPr>
            </w:pPr>
            <w:r>
              <w:rPr>
                <w:szCs w:val="20"/>
              </w:rPr>
              <w:t>Data Analytics Platform</w:t>
            </w:r>
          </w:p>
        </w:tc>
      </w:tr>
      <w:tr w:rsidR="00430E61" w:rsidTr="00754FA2">
        <w:trPr>
          <w:cantSplit/>
        </w:trPr>
        <w:tc>
          <w:tcPr>
            <w:tcW w:w="2880" w:type="dxa"/>
          </w:tcPr>
          <w:p w:rsidR="00430E61" w:rsidRPr="00457586" w:rsidRDefault="00082564" w:rsidP="00754FA2">
            <w:pPr>
              <w:spacing w:after="0"/>
              <w:ind w:left="0"/>
              <w:rPr>
                <w:szCs w:val="20"/>
              </w:rPr>
            </w:pPr>
            <w:r>
              <w:rPr>
                <w:szCs w:val="20"/>
              </w:rPr>
              <w:t>FTPS</w:t>
            </w:r>
          </w:p>
        </w:tc>
        <w:tc>
          <w:tcPr>
            <w:tcW w:w="7110" w:type="dxa"/>
          </w:tcPr>
          <w:p w:rsidR="00430E61" w:rsidRPr="00457586" w:rsidRDefault="00120718" w:rsidP="00754FA2">
            <w:pPr>
              <w:spacing w:after="0"/>
              <w:ind w:left="0"/>
              <w:rPr>
                <w:szCs w:val="20"/>
              </w:rPr>
            </w:pPr>
            <w:r>
              <w:rPr>
                <w:szCs w:val="20"/>
              </w:rPr>
              <w:t>File Transfer Protocol Secured by SSL. Not SFTP, which is based on Secure Shell (SSH).</w:t>
            </w:r>
          </w:p>
        </w:tc>
      </w:tr>
      <w:tr w:rsidR="00D06BC7" w:rsidTr="00754FA2">
        <w:trPr>
          <w:cantSplit/>
        </w:trPr>
        <w:tc>
          <w:tcPr>
            <w:tcW w:w="2880" w:type="dxa"/>
          </w:tcPr>
          <w:p w:rsidR="00D06BC7" w:rsidRDefault="00D06BC7" w:rsidP="00754FA2">
            <w:pPr>
              <w:spacing w:after="0"/>
              <w:ind w:left="0"/>
              <w:rPr>
                <w:szCs w:val="20"/>
              </w:rPr>
            </w:pPr>
            <w:r>
              <w:rPr>
                <w:szCs w:val="20"/>
              </w:rPr>
              <w:t>Data Vault</w:t>
            </w:r>
          </w:p>
        </w:tc>
        <w:tc>
          <w:tcPr>
            <w:tcW w:w="7110" w:type="dxa"/>
          </w:tcPr>
          <w:p w:rsidR="00D06BC7" w:rsidRPr="00457586" w:rsidRDefault="008C4E62" w:rsidP="00754FA2">
            <w:pPr>
              <w:spacing w:after="0"/>
              <w:ind w:left="0"/>
              <w:rPr>
                <w:szCs w:val="20"/>
              </w:rPr>
            </w:pPr>
            <w:r>
              <w:rPr>
                <w:szCs w:val="20"/>
              </w:rPr>
              <w:t>Data Vault is a data warehouse modelling technique that allows for a flexible schema, and promotes a data model that is able to agilely adapt to new data sources or changes without affecting other parts of the EDW.</w:t>
            </w:r>
          </w:p>
        </w:tc>
      </w:tr>
      <w:tr w:rsidR="00D06BC7" w:rsidTr="00754FA2">
        <w:trPr>
          <w:cantSplit/>
        </w:trPr>
        <w:tc>
          <w:tcPr>
            <w:tcW w:w="2880" w:type="dxa"/>
          </w:tcPr>
          <w:p w:rsidR="00D06BC7" w:rsidRDefault="00D06BC7" w:rsidP="00754FA2">
            <w:pPr>
              <w:spacing w:after="0"/>
              <w:ind w:left="0"/>
              <w:rPr>
                <w:szCs w:val="20"/>
              </w:rPr>
            </w:pPr>
            <w:r>
              <w:rPr>
                <w:szCs w:val="20"/>
              </w:rPr>
              <w:t>EDW</w:t>
            </w:r>
          </w:p>
        </w:tc>
        <w:tc>
          <w:tcPr>
            <w:tcW w:w="7110" w:type="dxa"/>
          </w:tcPr>
          <w:p w:rsidR="00D06BC7" w:rsidRPr="00457586" w:rsidRDefault="00120718" w:rsidP="00754FA2">
            <w:pPr>
              <w:spacing w:after="0"/>
              <w:ind w:left="0"/>
              <w:rPr>
                <w:szCs w:val="20"/>
              </w:rPr>
            </w:pPr>
            <w:r>
              <w:rPr>
                <w:szCs w:val="20"/>
              </w:rPr>
              <w:t>Enterprise Data Warehouse</w:t>
            </w:r>
          </w:p>
        </w:tc>
      </w:tr>
      <w:tr w:rsidR="00082564" w:rsidTr="00754FA2">
        <w:trPr>
          <w:cantSplit/>
        </w:trPr>
        <w:tc>
          <w:tcPr>
            <w:tcW w:w="2880" w:type="dxa"/>
          </w:tcPr>
          <w:p w:rsidR="00082564" w:rsidRDefault="00120718" w:rsidP="00754FA2">
            <w:pPr>
              <w:spacing w:after="0"/>
              <w:ind w:left="0"/>
              <w:rPr>
                <w:szCs w:val="20"/>
              </w:rPr>
            </w:pPr>
            <w:r>
              <w:rPr>
                <w:szCs w:val="20"/>
              </w:rPr>
              <w:t>R</w:t>
            </w:r>
          </w:p>
        </w:tc>
        <w:tc>
          <w:tcPr>
            <w:tcW w:w="7110" w:type="dxa"/>
          </w:tcPr>
          <w:p w:rsidR="00082564" w:rsidRPr="00457586" w:rsidRDefault="00120718" w:rsidP="00754FA2">
            <w:pPr>
              <w:spacing w:after="0"/>
              <w:ind w:left="0"/>
              <w:rPr>
                <w:szCs w:val="20"/>
              </w:rPr>
            </w:pPr>
            <w:r>
              <w:rPr>
                <w:szCs w:val="20"/>
              </w:rPr>
              <w:t>The R programming language, used for statistical analysis</w:t>
            </w:r>
          </w:p>
        </w:tc>
      </w:tr>
      <w:tr w:rsidR="00082564" w:rsidTr="00754FA2">
        <w:trPr>
          <w:cantSplit/>
        </w:trPr>
        <w:tc>
          <w:tcPr>
            <w:tcW w:w="2880" w:type="dxa"/>
          </w:tcPr>
          <w:p w:rsidR="00082564" w:rsidRDefault="00120718" w:rsidP="00754FA2">
            <w:pPr>
              <w:spacing w:after="0"/>
              <w:ind w:left="0"/>
              <w:rPr>
                <w:szCs w:val="20"/>
              </w:rPr>
            </w:pPr>
            <w:proofErr w:type="spellStart"/>
            <w:r>
              <w:rPr>
                <w:szCs w:val="20"/>
              </w:rPr>
              <w:t>PolyBase</w:t>
            </w:r>
            <w:proofErr w:type="spellEnd"/>
          </w:p>
        </w:tc>
        <w:tc>
          <w:tcPr>
            <w:tcW w:w="7110" w:type="dxa"/>
          </w:tcPr>
          <w:p w:rsidR="00082564" w:rsidRPr="00457586" w:rsidRDefault="00120718" w:rsidP="00754FA2">
            <w:pPr>
              <w:spacing w:after="0"/>
              <w:ind w:left="0"/>
              <w:rPr>
                <w:szCs w:val="20"/>
              </w:rPr>
            </w:pPr>
            <w:r>
              <w:rPr>
                <w:szCs w:val="20"/>
              </w:rPr>
              <w:t>Inter-</w:t>
            </w:r>
            <w:proofErr w:type="spellStart"/>
            <w:r>
              <w:rPr>
                <w:szCs w:val="20"/>
              </w:rPr>
              <w:t>datasource</w:t>
            </w:r>
            <w:proofErr w:type="spellEnd"/>
            <w:r>
              <w:rPr>
                <w:szCs w:val="20"/>
              </w:rPr>
              <w:t xml:space="preserve"> access layer provided by Azure SQL Data Warehouse to query homogenous and </w:t>
            </w:r>
            <w:r w:rsidR="006E3EDB">
              <w:rPr>
                <w:szCs w:val="20"/>
              </w:rPr>
              <w:t>heterogeneous</w:t>
            </w:r>
            <w:r>
              <w:rPr>
                <w:szCs w:val="20"/>
              </w:rPr>
              <w:t xml:space="preserve"> data sources directly through the T-SQL language.</w:t>
            </w:r>
          </w:p>
        </w:tc>
      </w:tr>
      <w:tr w:rsidR="00082564" w:rsidTr="00754FA2">
        <w:trPr>
          <w:cantSplit/>
        </w:trPr>
        <w:tc>
          <w:tcPr>
            <w:tcW w:w="2880" w:type="dxa"/>
          </w:tcPr>
          <w:p w:rsidR="00082564" w:rsidRDefault="00120718" w:rsidP="00120718">
            <w:pPr>
              <w:spacing w:after="0"/>
              <w:ind w:left="0"/>
              <w:rPr>
                <w:szCs w:val="20"/>
              </w:rPr>
            </w:pPr>
            <w:r>
              <w:rPr>
                <w:szCs w:val="20"/>
              </w:rPr>
              <w:t xml:space="preserve">WASB </w:t>
            </w:r>
          </w:p>
        </w:tc>
        <w:tc>
          <w:tcPr>
            <w:tcW w:w="7110" w:type="dxa"/>
          </w:tcPr>
          <w:p w:rsidR="00082564" w:rsidRPr="00457586" w:rsidRDefault="00120718" w:rsidP="00754FA2">
            <w:pPr>
              <w:spacing w:after="0"/>
              <w:ind w:left="0"/>
              <w:rPr>
                <w:szCs w:val="20"/>
              </w:rPr>
            </w:pPr>
            <w:r>
              <w:rPr>
                <w:szCs w:val="20"/>
              </w:rPr>
              <w:t>Windows Azure Storage Blob</w:t>
            </w:r>
          </w:p>
        </w:tc>
      </w:tr>
      <w:tr w:rsidR="00082564" w:rsidTr="00754FA2">
        <w:trPr>
          <w:cantSplit/>
        </w:trPr>
        <w:tc>
          <w:tcPr>
            <w:tcW w:w="2880" w:type="dxa"/>
          </w:tcPr>
          <w:p w:rsidR="00082564" w:rsidRDefault="00120718" w:rsidP="00754FA2">
            <w:pPr>
              <w:spacing w:after="0"/>
              <w:ind w:left="0"/>
              <w:rPr>
                <w:szCs w:val="20"/>
              </w:rPr>
            </w:pPr>
            <w:r>
              <w:rPr>
                <w:szCs w:val="20"/>
              </w:rPr>
              <w:t>T-SQL</w:t>
            </w:r>
          </w:p>
        </w:tc>
        <w:tc>
          <w:tcPr>
            <w:tcW w:w="7110" w:type="dxa"/>
          </w:tcPr>
          <w:p w:rsidR="00082564" w:rsidRPr="00457586" w:rsidRDefault="00120718" w:rsidP="00120718">
            <w:pPr>
              <w:spacing w:after="0"/>
              <w:ind w:left="0"/>
              <w:rPr>
                <w:szCs w:val="20"/>
              </w:rPr>
            </w:pPr>
            <w:r>
              <w:rPr>
                <w:szCs w:val="20"/>
              </w:rPr>
              <w:t>Transact-SQL, Microsoft’s implementation of the SQL standard</w:t>
            </w:r>
          </w:p>
        </w:tc>
      </w:tr>
    </w:tbl>
    <w:p w:rsidR="00430E61" w:rsidRPr="00EA518A" w:rsidRDefault="00A94CF2" w:rsidP="00754FA2">
      <w:pPr>
        <w:jc w:val="center"/>
        <w:rPr>
          <w:b/>
        </w:rPr>
      </w:pPr>
      <w:r>
        <w:rPr>
          <w:b/>
        </w:rPr>
        <w:t>54</w:t>
      </w:r>
      <w:r w:rsidR="00430E61" w:rsidRPr="00EA518A">
        <w:rPr>
          <w:b/>
        </w:rPr>
        <w:t xml:space="preserve"> Glossary</w:t>
      </w:r>
    </w:p>
    <w:p w:rsidR="00430E61" w:rsidRPr="00872C7C" w:rsidRDefault="00430E61" w:rsidP="00783A56">
      <w:pPr>
        <w:pStyle w:val="Heading2"/>
      </w:pPr>
      <w:bookmarkStart w:id="303" w:name="_Toc468283921"/>
      <w:r w:rsidRPr="00872C7C">
        <w:t>Appendix</w:t>
      </w:r>
      <w:bookmarkEnd w:id="301"/>
      <w:bookmarkEnd w:id="302"/>
      <w:bookmarkEnd w:id="303"/>
    </w:p>
    <w:tbl>
      <w:tblPr>
        <w:tblW w:w="999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7110"/>
      </w:tblGrid>
      <w:tr w:rsidR="00430E61" w:rsidTr="00872C7C">
        <w:trPr>
          <w:cantSplit/>
          <w:tblHeader/>
        </w:trPr>
        <w:tc>
          <w:tcPr>
            <w:tcW w:w="2880" w:type="dxa"/>
            <w:shd w:val="clear" w:color="auto" w:fill="404040" w:themeFill="text1" w:themeFillTint="BF"/>
          </w:tcPr>
          <w:p w:rsidR="00430E61" w:rsidRPr="00457586" w:rsidRDefault="00430E61" w:rsidP="00754FA2">
            <w:pPr>
              <w:spacing w:after="0"/>
              <w:ind w:left="0"/>
              <w:rPr>
                <w:color w:val="FFFFFF"/>
                <w:szCs w:val="20"/>
              </w:rPr>
            </w:pPr>
            <w:bookmarkStart w:id="304" w:name="_Toc248913712"/>
            <w:bookmarkStart w:id="305" w:name="_Toc267921169"/>
            <w:r w:rsidRPr="00457586">
              <w:rPr>
                <w:color w:val="FFFFFF"/>
                <w:szCs w:val="20"/>
              </w:rPr>
              <w:t>Appendix</w:t>
            </w:r>
          </w:p>
        </w:tc>
        <w:tc>
          <w:tcPr>
            <w:tcW w:w="7110" w:type="dxa"/>
            <w:shd w:val="clear" w:color="auto" w:fill="404040" w:themeFill="text1" w:themeFillTint="BF"/>
          </w:tcPr>
          <w:p w:rsidR="00430E61" w:rsidRPr="00457586" w:rsidRDefault="00430E61" w:rsidP="00754FA2">
            <w:pPr>
              <w:spacing w:after="0"/>
              <w:ind w:left="0"/>
              <w:rPr>
                <w:color w:val="FFFFFF"/>
                <w:szCs w:val="20"/>
              </w:rPr>
            </w:pPr>
            <w:r w:rsidRPr="00457586">
              <w:rPr>
                <w:color w:val="FFFFFF"/>
                <w:szCs w:val="20"/>
              </w:rPr>
              <w:t>Title</w:t>
            </w:r>
          </w:p>
        </w:tc>
      </w:tr>
      <w:tr w:rsidR="00430E61" w:rsidTr="00754FA2">
        <w:trPr>
          <w:cantSplit/>
        </w:trPr>
        <w:tc>
          <w:tcPr>
            <w:tcW w:w="2880" w:type="dxa"/>
          </w:tcPr>
          <w:p w:rsidR="00430E61" w:rsidRPr="00457586" w:rsidRDefault="00430E61" w:rsidP="004B2F6D"/>
        </w:tc>
        <w:tc>
          <w:tcPr>
            <w:tcW w:w="7110" w:type="dxa"/>
          </w:tcPr>
          <w:p w:rsidR="00430E61" w:rsidRPr="00457586" w:rsidRDefault="00430E61" w:rsidP="004B2F6D"/>
        </w:tc>
      </w:tr>
    </w:tbl>
    <w:p w:rsidR="00430E61" w:rsidRDefault="00A94CF2" w:rsidP="00754FA2">
      <w:pPr>
        <w:pStyle w:val="Caption"/>
        <w:jc w:val="center"/>
      </w:pPr>
      <w:r>
        <w:t>55</w:t>
      </w:r>
      <w:r w:rsidR="00430E61">
        <w:t xml:space="preserve"> Appendix</w:t>
      </w:r>
    </w:p>
    <w:p w:rsidR="00430E61" w:rsidRPr="00872C7C" w:rsidRDefault="00430E61" w:rsidP="00783A56">
      <w:pPr>
        <w:pStyle w:val="Heading2"/>
      </w:pPr>
      <w:bookmarkStart w:id="306" w:name="_Ref435969368"/>
      <w:bookmarkStart w:id="307" w:name="_Toc468283922"/>
      <w:r w:rsidRPr="00872C7C">
        <w:t>Attachments</w:t>
      </w:r>
      <w:bookmarkEnd w:id="304"/>
      <w:bookmarkEnd w:id="305"/>
      <w:bookmarkEnd w:id="306"/>
      <w:bookmarkEnd w:id="307"/>
    </w:p>
    <w:tbl>
      <w:tblPr>
        <w:tblW w:w="999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880"/>
        <w:gridCol w:w="7110"/>
      </w:tblGrid>
      <w:tr w:rsidR="00430E61" w:rsidRPr="00160E57" w:rsidTr="00872C7C">
        <w:trPr>
          <w:cantSplit/>
          <w:trHeight w:val="70"/>
          <w:tblHeader/>
        </w:trPr>
        <w:tc>
          <w:tcPr>
            <w:tcW w:w="2880" w:type="dxa"/>
            <w:shd w:val="clear" w:color="auto" w:fill="404040" w:themeFill="text1" w:themeFillTint="BF"/>
          </w:tcPr>
          <w:p w:rsidR="00430E61" w:rsidRPr="00457586" w:rsidRDefault="00430E61" w:rsidP="00754FA2">
            <w:pPr>
              <w:spacing w:after="0"/>
              <w:ind w:left="0"/>
              <w:rPr>
                <w:color w:val="FFFFFF"/>
                <w:szCs w:val="20"/>
              </w:rPr>
            </w:pPr>
            <w:r w:rsidRPr="00457586">
              <w:rPr>
                <w:color w:val="FFFFFF"/>
                <w:szCs w:val="20"/>
              </w:rPr>
              <w:t>Attachment</w:t>
            </w:r>
          </w:p>
        </w:tc>
        <w:tc>
          <w:tcPr>
            <w:tcW w:w="7110" w:type="dxa"/>
            <w:shd w:val="clear" w:color="auto" w:fill="404040" w:themeFill="text1" w:themeFillTint="BF"/>
          </w:tcPr>
          <w:p w:rsidR="00430E61" w:rsidRPr="00457586" w:rsidRDefault="00430E61" w:rsidP="00754FA2">
            <w:pPr>
              <w:spacing w:after="0"/>
              <w:ind w:left="0"/>
              <w:rPr>
                <w:color w:val="FFFFFF"/>
                <w:szCs w:val="20"/>
              </w:rPr>
            </w:pPr>
            <w:r w:rsidRPr="00457586">
              <w:rPr>
                <w:color w:val="FFFFFF"/>
                <w:szCs w:val="20"/>
              </w:rPr>
              <w:t>Title</w:t>
            </w:r>
          </w:p>
        </w:tc>
      </w:tr>
      <w:tr w:rsidR="00430E61" w:rsidRPr="00160E57" w:rsidTr="00754FA2">
        <w:trPr>
          <w:cantSplit/>
          <w:trHeight w:val="137"/>
        </w:trPr>
        <w:tc>
          <w:tcPr>
            <w:tcW w:w="2880" w:type="dxa"/>
          </w:tcPr>
          <w:p w:rsidR="00430E61" w:rsidRPr="00457586" w:rsidRDefault="009402EF" w:rsidP="00320815">
            <w:pPr>
              <w:tabs>
                <w:tab w:val="right" w:pos="2664"/>
              </w:tabs>
              <w:spacing w:after="0"/>
              <w:ind w:left="0"/>
              <w:rPr>
                <w:szCs w:val="20"/>
              </w:rPr>
            </w:pPr>
            <w:r>
              <w:rPr>
                <w:noProof/>
                <w:szCs w:val="20"/>
              </w:rPr>
              <w:object w:dxaOrig="1551" w:dyaOrig="1004">
                <v:shape id="_x0000_i1031" type="#_x0000_t75" alt="" style="width:77.5pt;height:50.5pt;mso-width-percent:0;mso-height-percent:0;mso-width-percent:0;mso-height-percent:0" o:ole="">
                  <v:imagedata r:id="rId75" o:title=""/>
                </v:shape>
                <o:OLEObject Type="Embed" ProgID="Excel.Sheet.12" ShapeID="_x0000_i1031" DrawAspect="Icon" ObjectID="_1633090945" r:id="rId76"/>
              </w:object>
            </w:r>
            <w:r w:rsidR="000500A2">
              <w:rPr>
                <w:szCs w:val="20"/>
              </w:rPr>
              <w:tab/>
            </w:r>
          </w:p>
        </w:tc>
        <w:tc>
          <w:tcPr>
            <w:tcW w:w="7110" w:type="dxa"/>
          </w:tcPr>
          <w:p w:rsidR="00430E61" w:rsidRPr="00457586" w:rsidRDefault="00AC435D" w:rsidP="00FB0EDC">
            <w:pPr>
              <w:spacing w:after="0"/>
              <w:ind w:left="0"/>
              <w:rPr>
                <w:szCs w:val="20"/>
              </w:rPr>
            </w:pPr>
            <w:r>
              <w:rPr>
                <w:szCs w:val="20"/>
              </w:rPr>
              <w:t xml:space="preserve">NFR Mapping Spreadsheet </w:t>
            </w:r>
          </w:p>
        </w:tc>
      </w:tr>
      <w:tr w:rsidR="00430E61" w:rsidRPr="00160E57" w:rsidTr="00754FA2">
        <w:trPr>
          <w:cantSplit/>
          <w:trHeight w:val="70"/>
        </w:trPr>
        <w:tc>
          <w:tcPr>
            <w:tcW w:w="2880" w:type="dxa"/>
          </w:tcPr>
          <w:p w:rsidR="00430E61" w:rsidRPr="00457586" w:rsidRDefault="009402EF" w:rsidP="00754FA2">
            <w:pPr>
              <w:spacing w:after="0"/>
              <w:ind w:left="0"/>
              <w:rPr>
                <w:szCs w:val="20"/>
              </w:rPr>
            </w:pPr>
            <w:r>
              <w:rPr>
                <w:noProof/>
                <w:color w:val="FFFFFF"/>
                <w:szCs w:val="20"/>
              </w:rPr>
              <w:object w:dxaOrig="1512" w:dyaOrig="985">
                <v:shape id="_x0000_i1030" type="#_x0000_t75" alt="" style="width:74.5pt;height:49.5pt;mso-width-percent:0;mso-height-percent:0;mso-width-percent:0;mso-height-percent:0" o:ole="">
                  <v:imagedata r:id="rId77" o:title=""/>
                </v:shape>
                <o:OLEObject Type="Embed" ProgID="Excel.Sheet.12" ShapeID="_x0000_i1030" DrawAspect="Icon" ObjectID="_1633090946" r:id="rId78"/>
              </w:object>
            </w:r>
          </w:p>
        </w:tc>
        <w:tc>
          <w:tcPr>
            <w:tcW w:w="7110" w:type="dxa"/>
          </w:tcPr>
          <w:p w:rsidR="00430E61" w:rsidRPr="00457586" w:rsidRDefault="00A161E7" w:rsidP="00754FA2">
            <w:pPr>
              <w:spacing w:after="0"/>
              <w:ind w:left="0"/>
              <w:rPr>
                <w:szCs w:val="20"/>
              </w:rPr>
            </w:pPr>
            <w:r>
              <w:rPr>
                <w:szCs w:val="20"/>
              </w:rPr>
              <w:t>DAP Infrastructure Configuration</w:t>
            </w:r>
          </w:p>
        </w:tc>
      </w:tr>
      <w:tr w:rsidR="0053221F" w:rsidRPr="00160E57" w:rsidTr="00754FA2">
        <w:trPr>
          <w:cantSplit/>
          <w:trHeight w:val="70"/>
        </w:trPr>
        <w:tc>
          <w:tcPr>
            <w:tcW w:w="2880" w:type="dxa"/>
          </w:tcPr>
          <w:p w:rsidR="0053221F" w:rsidRDefault="00E5744E" w:rsidP="00754FA2">
            <w:pPr>
              <w:spacing w:after="0"/>
              <w:ind w:left="0"/>
              <w:rPr>
                <w:color w:val="FFFFFF"/>
                <w:szCs w:val="20"/>
              </w:rPr>
            </w:pPr>
            <w:r>
              <w:rPr>
                <w:color w:val="FFFFFF"/>
                <w:szCs w:val="20"/>
              </w:rPr>
              <w:t xml:space="preserve">  </w:t>
            </w:r>
            <w:bookmarkStart w:id="308" w:name="_MON_1515849627"/>
            <w:bookmarkEnd w:id="308"/>
            <w:r w:rsidR="009402EF">
              <w:rPr>
                <w:noProof/>
                <w:color w:val="FFFFFF"/>
                <w:szCs w:val="20"/>
              </w:rPr>
              <w:object w:dxaOrig="1551" w:dyaOrig="1004">
                <v:shape id="_x0000_i1029" type="#_x0000_t75" alt="" style="width:77.5pt;height:50.5pt;mso-width-percent:0;mso-height-percent:0;mso-width-percent:0;mso-height-percent:0" o:ole="">
                  <v:imagedata r:id="rId79" o:title=""/>
                </v:shape>
                <o:OLEObject Type="Embed" ProgID="Excel.Sheet.12" ShapeID="_x0000_i1029" DrawAspect="Icon" ObjectID="_1633090947" r:id="rId80"/>
              </w:object>
            </w:r>
          </w:p>
        </w:tc>
        <w:tc>
          <w:tcPr>
            <w:tcW w:w="7110" w:type="dxa"/>
          </w:tcPr>
          <w:p w:rsidR="0053221F" w:rsidRDefault="0053221F" w:rsidP="00754FA2">
            <w:pPr>
              <w:spacing w:after="0"/>
              <w:ind w:left="0"/>
              <w:rPr>
                <w:szCs w:val="20"/>
              </w:rPr>
            </w:pPr>
            <w:r>
              <w:rPr>
                <w:szCs w:val="20"/>
              </w:rPr>
              <w:t>DAP Permission Matrix</w:t>
            </w:r>
          </w:p>
        </w:tc>
      </w:tr>
      <w:bookmarkStart w:id="309" w:name="_MON_1517730344"/>
      <w:bookmarkEnd w:id="309"/>
      <w:tr w:rsidR="000951A3" w:rsidRPr="00160E57" w:rsidTr="00754FA2">
        <w:trPr>
          <w:cantSplit/>
          <w:trHeight w:val="70"/>
        </w:trPr>
        <w:tc>
          <w:tcPr>
            <w:tcW w:w="2880" w:type="dxa"/>
          </w:tcPr>
          <w:p w:rsidR="000951A3" w:rsidRDefault="009402EF" w:rsidP="00754FA2">
            <w:pPr>
              <w:spacing w:after="0"/>
              <w:ind w:left="0"/>
              <w:rPr>
                <w:color w:val="FFFFFF"/>
                <w:szCs w:val="20"/>
              </w:rPr>
            </w:pPr>
            <w:r>
              <w:rPr>
                <w:noProof/>
                <w:color w:val="FFFFFF"/>
                <w:szCs w:val="20"/>
              </w:rPr>
              <w:object w:dxaOrig="1551" w:dyaOrig="1004">
                <v:shape id="_x0000_i1028" type="#_x0000_t75" alt="" style="width:77.5pt;height:50.5pt;mso-width-percent:0;mso-height-percent:0;mso-width-percent:0;mso-height-percent:0" o:ole="">
                  <v:imagedata r:id="rId81" o:title=""/>
                </v:shape>
                <o:OLEObject Type="Embed" ProgID="Word.Document.12" ShapeID="_x0000_i1028" DrawAspect="Icon" ObjectID="_1633090948" r:id="rId82">
                  <o:FieldCodes>\s</o:FieldCodes>
                </o:OLEObject>
              </w:object>
            </w:r>
          </w:p>
        </w:tc>
        <w:tc>
          <w:tcPr>
            <w:tcW w:w="7110" w:type="dxa"/>
          </w:tcPr>
          <w:p w:rsidR="000951A3" w:rsidRDefault="000951A3" w:rsidP="00754FA2">
            <w:pPr>
              <w:spacing w:after="0"/>
              <w:ind w:left="0"/>
              <w:rPr>
                <w:szCs w:val="20"/>
              </w:rPr>
            </w:pPr>
            <w:r>
              <w:rPr>
                <w:szCs w:val="20"/>
              </w:rPr>
              <w:t>DAP SharePoint Architecture Details</w:t>
            </w:r>
          </w:p>
        </w:tc>
      </w:tr>
      <w:tr w:rsidR="00FB1EE2" w:rsidRPr="00160E57" w:rsidTr="00754FA2">
        <w:trPr>
          <w:cantSplit/>
          <w:trHeight w:val="70"/>
        </w:trPr>
        <w:tc>
          <w:tcPr>
            <w:tcW w:w="2880" w:type="dxa"/>
          </w:tcPr>
          <w:p w:rsidR="00FB1EE2" w:rsidRDefault="009402EF" w:rsidP="00754FA2">
            <w:pPr>
              <w:spacing w:after="0"/>
              <w:ind w:left="0"/>
              <w:rPr>
                <w:color w:val="FFFFFF"/>
                <w:szCs w:val="20"/>
              </w:rPr>
            </w:pPr>
            <w:r>
              <w:rPr>
                <w:noProof/>
                <w:color w:val="FFFFFF"/>
                <w:szCs w:val="20"/>
              </w:rPr>
              <w:object w:dxaOrig="1551" w:dyaOrig="1004">
                <v:shape id="_x0000_i1027" type="#_x0000_t75" alt="" style="width:78.5pt;height:50.5pt;mso-width-percent:0;mso-height-percent:0;mso-width-percent:0;mso-height-percent:0" o:ole="">
                  <v:imagedata r:id="rId83" o:title=""/>
                </v:shape>
                <o:OLEObject Type="Embed" ProgID="Excel.Sheet.12" ShapeID="_x0000_i1027" DrawAspect="Icon" ObjectID="_1633090949" r:id="rId84"/>
              </w:object>
            </w:r>
          </w:p>
        </w:tc>
        <w:tc>
          <w:tcPr>
            <w:tcW w:w="7110" w:type="dxa"/>
          </w:tcPr>
          <w:p w:rsidR="00FB1EE2" w:rsidRDefault="00FB1EE2" w:rsidP="00754FA2">
            <w:pPr>
              <w:spacing w:after="0"/>
              <w:ind w:left="0"/>
              <w:rPr>
                <w:szCs w:val="20"/>
              </w:rPr>
            </w:pPr>
            <w:r>
              <w:rPr>
                <w:szCs w:val="20"/>
              </w:rPr>
              <w:t>DAP Dimensional Bus Matrix</w:t>
            </w:r>
          </w:p>
        </w:tc>
      </w:tr>
      <w:bookmarkStart w:id="310" w:name="_MON_1534077275"/>
      <w:bookmarkEnd w:id="310"/>
      <w:tr w:rsidR="002F1D77" w:rsidRPr="00160E57" w:rsidTr="00754FA2">
        <w:trPr>
          <w:cantSplit/>
          <w:trHeight w:val="70"/>
        </w:trPr>
        <w:tc>
          <w:tcPr>
            <w:tcW w:w="2880" w:type="dxa"/>
          </w:tcPr>
          <w:p w:rsidR="002F1D77" w:rsidRDefault="009402EF" w:rsidP="00754FA2">
            <w:pPr>
              <w:spacing w:after="0"/>
              <w:ind w:left="0"/>
              <w:rPr>
                <w:color w:val="FFFFFF"/>
                <w:szCs w:val="20"/>
              </w:rPr>
            </w:pPr>
            <w:r>
              <w:rPr>
                <w:noProof/>
                <w:color w:val="FFFFFF"/>
                <w:szCs w:val="20"/>
              </w:rPr>
              <w:object w:dxaOrig="1551" w:dyaOrig="1004">
                <v:shape id="_x0000_i1026" type="#_x0000_t75" alt="" style="width:77.5pt;height:50.5pt;mso-width-percent:0;mso-height-percent:0;mso-width-percent:0;mso-height-percent:0" o:ole="">
                  <v:imagedata r:id="rId85" o:title=""/>
                </v:shape>
                <o:OLEObject Type="Embed" ProgID="Excel.Sheet.12" ShapeID="_x0000_i1026" DrawAspect="Icon" ObjectID="_1633090950" r:id="rId86"/>
              </w:object>
            </w:r>
          </w:p>
        </w:tc>
        <w:tc>
          <w:tcPr>
            <w:tcW w:w="7110" w:type="dxa"/>
          </w:tcPr>
          <w:p w:rsidR="002F1D77" w:rsidRDefault="002F1D77" w:rsidP="00754FA2">
            <w:pPr>
              <w:spacing w:after="0"/>
              <w:ind w:left="0"/>
              <w:rPr>
                <w:szCs w:val="20"/>
              </w:rPr>
            </w:pPr>
            <w:r>
              <w:rPr>
                <w:szCs w:val="20"/>
              </w:rPr>
              <w:t>DAP Estimated Consumption</w:t>
            </w:r>
          </w:p>
        </w:tc>
      </w:tr>
      <w:bookmarkStart w:id="311" w:name="_MON_1540992307"/>
      <w:bookmarkEnd w:id="311"/>
      <w:tr w:rsidR="003843C7" w:rsidRPr="00160E57" w:rsidTr="00754FA2">
        <w:trPr>
          <w:cantSplit/>
          <w:trHeight w:val="70"/>
        </w:trPr>
        <w:tc>
          <w:tcPr>
            <w:tcW w:w="2880" w:type="dxa"/>
          </w:tcPr>
          <w:p w:rsidR="003843C7" w:rsidRDefault="009402EF" w:rsidP="00754FA2">
            <w:pPr>
              <w:spacing w:after="0"/>
              <w:ind w:left="0"/>
              <w:rPr>
                <w:color w:val="FFFFFF"/>
                <w:szCs w:val="20"/>
              </w:rPr>
            </w:pPr>
            <w:ins w:id="312" w:author="AKimber" w:date="2016-11-18T16:38:00Z">
              <w:r>
                <w:rPr>
                  <w:noProof/>
                  <w:color w:val="FFFFFF"/>
                  <w:szCs w:val="20"/>
                </w:rPr>
                <w:object w:dxaOrig="1551" w:dyaOrig="991">
                  <v:shape id="_x0000_i1025" type="#_x0000_t75" alt="" style="width:77.5pt;height:49.5pt;mso-width-percent:0;mso-height-percent:0;mso-width-percent:0;mso-height-percent:0" o:ole="">
                    <v:imagedata r:id="rId87" o:title=""/>
                  </v:shape>
                  <o:OLEObject Type="Embed" ProgID="Excel.Sheet.12" ShapeID="_x0000_i1025" DrawAspect="Icon" ObjectID="_1633090951" r:id="rId88"/>
                </w:object>
              </w:r>
            </w:ins>
          </w:p>
        </w:tc>
        <w:tc>
          <w:tcPr>
            <w:tcW w:w="7110" w:type="dxa"/>
          </w:tcPr>
          <w:p w:rsidR="003843C7" w:rsidRDefault="003843C7" w:rsidP="00754FA2">
            <w:pPr>
              <w:spacing w:after="0"/>
              <w:ind w:left="0"/>
              <w:rPr>
                <w:szCs w:val="20"/>
              </w:rPr>
            </w:pPr>
            <w:r>
              <w:rPr>
                <w:szCs w:val="20"/>
              </w:rPr>
              <w:t>Risk Assessment for SA-R5</w:t>
            </w:r>
          </w:p>
        </w:tc>
      </w:tr>
    </w:tbl>
    <w:p w:rsidR="00430E61" w:rsidRPr="0040370C" w:rsidRDefault="00A94CF2" w:rsidP="00754FA2">
      <w:pPr>
        <w:pStyle w:val="Caption"/>
        <w:jc w:val="center"/>
      </w:pPr>
      <w:r>
        <w:t>56</w:t>
      </w:r>
      <w:r w:rsidR="00430E61">
        <w:t xml:space="preserve"> </w:t>
      </w:r>
      <w:r w:rsidR="00430E61" w:rsidRPr="00303EB1">
        <w:t>Attachmen</w:t>
      </w:r>
      <w:r w:rsidR="00430E61">
        <w:t>t</w:t>
      </w:r>
      <w:r w:rsidR="00430E61" w:rsidRPr="0040370C">
        <w:t xml:space="preserve"> </w:t>
      </w:r>
    </w:p>
    <w:p w:rsidR="00D432AB" w:rsidRPr="00430E61" w:rsidRDefault="00D432AB" w:rsidP="00C46C70">
      <w:pPr>
        <w:ind w:left="1872"/>
      </w:pPr>
      <w:bookmarkStart w:id="313" w:name="_Toc440354452"/>
      <w:bookmarkStart w:id="314" w:name="_Toc440354453"/>
      <w:bookmarkStart w:id="315" w:name="_Toc440354455"/>
      <w:bookmarkStart w:id="316" w:name="_Toc440354456"/>
      <w:bookmarkEnd w:id="313"/>
      <w:bookmarkEnd w:id="314"/>
      <w:bookmarkEnd w:id="315"/>
      <w:bookmarkEnd w:id="316"/>
    </w:p>
    <w:sectPr w:rsidR="00D432AB" w:rsidRPr="00430E61" w:rsidSect="00B65F10">
      <w:pgSz w:w="11906" w:h="16838" w:code="9"/>
      <w:pgMar w:top="244" w:right="720" w:bottom="244" w:left="720" w:header="289" w:footer="14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02EF" w:rsidRDefault="009402EF" w:rsidP="0053052B">
      <w:r>
        <w:separator/>
      </w:r>
    </w:p>
  </w:endnote>
  <w:endnote w:type="continuationSeparator" w:id="0">
    <w:p w:rsidR="009402EF" w:rsidRDefault="009402EF" w:rsidP="005305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notTrueType/>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altName w:val="Calibri"/>
    <w:panose1 w:val="020B0604020202020204"/>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07D3" w:rsidRPr="001F7618" w:rsidRDefault="00D107D3" w:rsidP="000A4ABD">
    <w:pPr>
      <w:pStyle w:val="Header"/>
      <w:pBdr>
        <w:top w:val="single" w:sz="4" w:space="1" w:color="000000"/>
      </w:pBdr>
      <w:tabs>
        <w:tab w:val="clear" w:pos="4153"/>
        <w:tab w:val="clear" w:pos="8306"/>
        <w:tab w:val="left" w:pos="9090"/>
      </w:tabs>
    </w:pPr>
    <w:r w:rsidRPr="000A4ABD">
      <w:t>Confidential, Copyright © All rights reserved.</w:t>
    </w:r>
    <w:r w:rsidRPr="000A4ABD">
      <w:tab/>
      <w:t xml:space="preserve">Page </w:t>
    </w:r>
    <w:r>
      <w:fldChar w:fldCharType="begin"/>
    </w:r>
    <w:r>
      <w:instrText xml:space="preserve"> PAGE </w:instrText>
    </w:r>
    <w:r>
      <w:fldChar w:fldCharType="separate"/>
    </w:r>
    <w:r>
      <w:rPr>
        <w:noProof/>
      </w:rPr>
      <w:t>11</w:t>
    </w:r>
    <w:r>
      <w:rPr>
        <w:noProof/>
      </w:rPr>
      <w:fldChar w:fldCharType="end"/>
    </w:r>
    <w:r w:rsidRPr="000A4ABD">
      <w:t xml:space="preserve"> of </w:t>
    </w:r>
    <w:fldSimple w:instr=" NUMPAGES  ">
      <w:r>
        <w:rPr>
          <w:noProof/>
        </w:rPr>
        <w:t>116</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07D3" w:rsidRDefault="00D107D3" w:rsidP="00761BF1">
    <w:pPr>
      <w:pStyle w:val="Footer"/>
    </w:pPr>
    <w:r w:rsidRPr="000A4ABD">
      <w:t>Confidential, Copyright © All rights reserved.</w:t>
    </w:r>
    <w:r w:rsidRPr="000A4ABD">
      <w:tab/>
      <w:t xml:space="preserve">Page </w:t>
    </w:r>
    <w:r>
      <w:fldChar w:fldCharType="begin"/>
    </w:r>
    <w:r>
      <w:instrText xml:space="preserve"> PAGE </w:instrText>
    </w:r>
    <w:r>
      <w:fldChar w:fldCharType="separate"/>
    </w:r>
    <w:r>
      <w:rPr>
        <w:noProof/>
      </w:rPr>
      <w:t>36</w:t>
    </w:r>
    <w:r>
      <w:rPr>
        <w:noProof/>
      </w:rPr>
      <w:fldChar w:fldCharType="end"/>
    </w:r>
    <w:r w:rsidRPr="000A4ABD">
      <w:t xml:space="preserve"> of </w:t>
    </w:r>
    <w:fldSimple w:instr=" NUMPAGES  ">
      <w:r>
        <w:rPr>
          <w:noProof/>
        </w:rPr>
        <w:t>120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02EF" w:rsidRDefault="009402EF" w:rsidP="0053052B">
      <w:r>
        <w:separator/>
      </w:r>
    </w:p>
  </w:footnote>
  <w:footnote w:type="continuationSeparator" w:id="0">
    <w:p w:rsidR="009402EF" w:rsidRDefault="009402EF" w:rsidP="005305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07D3" w:rsidRPr="001F7618" w:rsidRDefault="00D107D3" w:rsidP="00616D94">
    <w:pPr>
      <w:pBdr>
        <w:bottom w:val="single" w:sz="4" w:space="1" w:color="auto"/>
      </w:pBdr>
      <w:tabs>
        <w:tab w:val="left" w:pos="9090"/>
      </w:tabs>
      <w:jc w:val="center"/>
    </w:pPr>
    <w:r>
      <w:t xml:space="preserve">Solution Architecture Design (SAD)                                                                                                                      </w:t>
    </w:r>
    <w:r>
      <w:rPr>
        <w:noProof/>
        <w:lang w:val="en-AU" w:eastAsia="en-AU"/>
      </w:rPr>
      <w:drawing>
        <wp:inline distT="0" distB="0" distL="0" distR="0" wp14:anchorId="1B4EF469" wp14:editId="3F03289A">
          <wp:extent cx="1057275" cy="771525"/>
          <wp:effectExtent l="0" t="0" r="9525" b="9525"/>
          <wp:docPr id="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7275" cy="7715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992E1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5A291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2BABE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344707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CD06F2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445D5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D8EF2D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1E076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5747D9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EA649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037B81"/>
    <w:multiLevelType w:val="hybridMultilevel"/>
    <w:tmpl w:val="A11EA0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2301CF4"/>
    <w:multiLevelType w:val="hybridMultilevel"/>
    <w:tmpl w:val="E40EA7D0"/>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12" w15:restartNumberingAfterBreak="0">
    <w:nsid w:val="02B214EF"/>
    <w:multiLevelType w:val="hybridMultilevel"/>
    <w:tmpl w:val="9558E7BE"/>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13" w15:restartNumberingAfterBreak="0">
    <w:nsid w:val="03F31E58"/>
    <w:multiLevelType w:val="hybridMultilevel"/>
    <w:tmpl w:val="7EE241CC"/>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14" w15:restartNumberingAfterBreak="0">
    <w:nsid w:val="063D7559"/>
    <w:multiLevelType w:val="hybridMultilevel"/>
    <w:tmpl w:val="5C5EFF22"/>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15" w15:restartNumberingAfterBreak="0">
    <w:nsid w:val="06702D09"/>
    <w:multiLevelType w:val="hybridMultilevel"/>
    <w:tmpl w:val="E3388C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07160251"/>
    <w:multiLevelType w:val="hybridMultilevel"/>
    <w:tmpl w:val="FF8A0B9E"/>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17" w15:restartNumberingAfterBreak="0">
    <w:nsid w:val="07655552"/>
    <w:multiLevelType w:val="hybridMultilevel"/>
    <w:tmpl w:val="E65636B0"/>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18" w15:restartNumberingAfterBreak="0">
    <w:nsid w:val="0B5C6D62"/>
    <w:multiLevelType w:val="hybridMultilevel"/>
    <w:tmpl w:val="1792C526"/>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19" w15:restartNumberingAfterBreak="0">
    <w:nsid w:val="113D7C47"/>
    <w:multiLevelType w:val="hybridMultilevel"/>
    <w:tmpl w:val="0AD4C9E8"/>
    <w:lvl w:ilvl="0" w:tplc="0C090001">
      <w:start w:val="1"/>
      <w:numFmt w:val="bullet"/>
      <w:lvlText w:val=""/>
      <w:lvlJc w:val="left"/>
      <w:pPr>
        <w:ind w:left="1152" w:hanging="360"/>
      </w:pPr>
      <w:rPr>
        <w:rFonts w:ascii="Symbol" w:hAnsi="Symbol" w:hint="default"/>
      </w:rPr>
    </w:lvl>
    <w:lvl w:ilvl="1" w:tplc="0C090003">
      <w:start w:val="1"/>
      <w:numFmt w:val="bullet"/>
      <w:lvlText w:val="o"/>
      <w:lvlJc w:val="left"/>
      <w:pPr>
        <w:ind w:left="1872" w:hanging="360"/>
      </w:pPr>
      <w:rPr>
        <w:rFonts w:ascii="Courier New" w:hAnsi="Courier New" w:cs="Courier New" w:hint="default"/>
      </w:rPr>
    </w:lvl>
    <w:lvl w:ilvl="2" w:tplc="0C090005">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20" w15:restartNumberingAfterBreak="0">
    <w:nsid w:val="11FF26EB"/>
    <w:multiLevelType w:val="hybridMultilevel"/>
    <w:tmpl w:val="7ABE6D42"/>
    <w:lvl w:ilvl="0" w:tplc="0C090001">
      <w:start w:val="1"/>
      <w:numFmt w:val="bullet"/>
      <w:lvlText w:val=""/>
      <w:lvlJc w:val="left"/>
      <w:pPr>
        <w:ind w:left="1152" w:hanging="360"/>
      </w:pPr>
      <w:rPr>
        <w:rFonts w:ascii="Symbol" w:hAnsi="Symbol" w:hint="default"/>
      </w:rPr>
    </w:lvl>
    <w:lvl w:ilvl="1" w:tplc="0C090003">
      <w:start w:val="1"/>
      <w:numFmt w:val="bullet"/>
      <w:lvlText w:val="o"/>
      <w:lvlJc w:val="left"/>
      <w:pPr>
        <w:ind w:left="1872" w:hanging="360"/>
      </w:pPr>
      <w:rPr>
        <w:rFonts w:ascii="Courier New" w:hAnsi="Courier New" w:cs="Courier New" w:hint="default"/>
      </w:rPr>
    </w:lvl>
    <w:lvl w:ilvl="2" w:tplc="0C090005">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21" w15:restartNumberingAfterBreak="0">
    <w:nsid w:val="156E6232"/>
    <w:multiLevelType w:val="hybridMultilevel"/>
    <w:tmpl w:val="BB4606B4"/>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22" w15:restartNumberingAfterBreak="0">
    <w:nsid w:val="160504C6"/>
    <w:multiLevelType w:val="hybridMultilevel"/>
    <w:tmpl w:val="81CE4142"/>
    <w:lvl w:ilvl="0" w:tplc="0C09000F">
      <w:start w:val="1"/>
      <w:numFmt w:val="decimal"/>
      <w:lvlText w:val="%1."/>
      <w:lvlJc w:val="left"/>
      <w:pPr>
        <w:ind w:left="1152" w:hanging="360"/>
      </w:pPr>
    </w:lvl>
    <w:lvl w:ilvl="1" w:tplc="0C090019" w:tentative="1">
      <w:start w:val="1"/>
      <w:numFmt w:val="lowerLetter"/>
      <w:lvlText w:val="%2."/>
      <w:lvlJc w:val="left"/>
      <w:pPr>
        <w:ind w:left="1872" w:hanging="360"/>
      </w:pPr>
    </w:lvl>
    <w:lvl w:ilvl="2" w:tplc="0C09001B" w:tentative="1">
      <w:start w:val="1"/>
      <w:numFmt w:val="lowerRoman"/>
      <w:lvlText w:val="%3."/>
      <w:lvlJc w:val="right"/>
      <w:pPr>
        <w:ind w:left="2592" w:hanging="180"/>
      </w:pPr>
    </w:lvl>
    <w:lvl w:ilvl="3" w:tplc="0C09000F" w:tentative="1">
      <w:start w:val="1"/>
      <w:numFmt w:val="decimal"/>
      <w:lvlText w:val="%4."/>
      <w:lvlJc w:val="left"/>
      <w:pPr>
        <w:ind w:left="3312" w:hanging="360"/>
      </w:pPr>
    </w:lvl>
    <w:lvl w:ilvl="4" w:tplc="0C090019" w:tentative="1">
      <w:start w:val="1"/>
      <w:numFmt w:val="lowerLetter"/>
      <w:lvlText w:val="%5."/>
      <w:lvlJc w:val="left"/>
      <w:pPr>
        <w:ind w:left="4032" w:hanging="360"/>
      </w:pPr>
    </w:lvl>
    <w:lvl w:ilvl="5" w:tplc="0C09001B" w:tentative="1">
      <w:start w:val="1"/>
      <w:numFmt w:val="lowerRoman"/>
      <w:lvlText w:val="%6."/>
      <w:lvlJc w:val="right"/>
      <w:pPr>
        <w:ind w:left="4752" w:hanging="180"/>
      </w:pPr>
    </w:lvl>
    <w:lvl w:ilvl="6" w:tplc="0C09000F" w:tentative="1">
      <w:start w:val="1"/>
      <w:numFmt w:val="decimal"/>
      <w:lvlText w:val="%7."/>
      <w:lvlJc w:val="left"/>
      <w:pPr>
        <w:ind w:left="5472" w:hanging="360"/>
      </w:pPr>
    </w:lvl>
    <w:lvl w:ilvl="7" w:tplc="0C090019" w:tentative="1">
      <w:start w:val="1"/>
      <w:numFmt w:val="lowerLetter"/>
      <w:lvlText w:val="%8."/>
      <w:lvlJc w:val="left"/>
      <w:pPr>
        <w:ind w:left="6192" w:hanging="360"/>
      </w:pPr>
    </w:lvl>
    <w:lvl w:ilvl="8" w:tplc="0C09001B" w:tentative="1">
      <w:start w:val="1"/>
      <w:numFmt w:val="lowerRoman"/>
      <w:lvlText w:val="%9."/>
      <w:lvlJc w:val="right"/>
      <w:pPr>
        <w:ind w:left="6912" w:hanging="180"/>
      </w:pPr>
    </w:lvl>
  </w:abstractNum>
  <w:abstractNum w:abstractNumId="23" w15:restartNumberingAfterBreak="0">
    <w:nsid w:val="17443339"/>
    <w:multiLevelType w:val="hybridMultilevel"/>
    <w:tmpl w:val="B1A819D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1A4E45A9"/>
    <w:multiLevelType w:val="hybridMultilevel"/>
    <w:tmpl w:val="3B4086E8"/>
    <w:lvl w:ilvl="0" w:tplc="0C090001">
      <w:start w:val="1"/>
      <w:numFmt w:val="bullet"/>
      <w:lvlText w:val=""/>
      <w:lvlJc w:val="left"/>
      <w:pPr>
        <w:ind w:left="1008" w:hanging="360"/>
      </w:pPr>
      <w:rPr>
        <w:rFonts w:ascii="Symbol" w:hAnsi="Symbol" w:hint="default"/>
      </w:rPr>
    </w:lvl>
    <w:lvl w:ilvl="1" w:tplc="0C090003" w:tentative="1">
      <w:start w:val="1"/>
      <w:numFmt w:val="bullet"/>
      <w:lvlText w:val="o"/>
      <w:lvlJc w:val="left"/>
      <w:pPr>
        <w:ind w:left="1728" w:hanging="360"/>
      </w:pPr>
      <w:rPr>
        <w:rFonts w:ascii="Courier New" w:hAnsi="Courier New" w:cs="Courier New" w:hint="default"/>
      </w:rPr>
    </w:lvl>
    <w:lvl w:ilvl="2" w:tplc="0C090005" w:tentative="1">
      <w:start w:val="1"/>
      <w:numFmt w:val="bullet"/>
      <w:lvlText w:val=""/>
      <w:lvlJc w:val="left"/>
      <w:pPr>
        <w:ind w:left="2448" w:hanging="360"/>
      </w:pPr>
      <w:rPr>
        <w:rFonts w:ascii="Wingdings" w:hAnsi="Wingdings" w:hint="default"/>
      </w:rPr>
    </w:lvl>
    <w:lvl w:ilvl="3" w:tplc="0C090001" w:tentative="1">
      <w:start w:val="1"/>
      <w:numFmt w:val="bullet"/>
      <w:lvlText w:val=""/>
      <w:lvlJc w:val="left"/>
      <w:pPr>
        <w:ind w:left="3168" w:hanging="360"/>
      </w:pPr>
      <w:rPr>
        <w:rFonts w:ascii="Symbol" w:hAnsi="Symbol" w:hint="default"/>
      </w:rPr>
    </w:lvl>
    <w:lvl w:ilvl="4" w:tplc="0C090003" w:tentative="1">
      <w:start w:val="1"/>
      <w:numFmt w:val="bullet"/>
      <w:lvlText w:val="o"/>
      <w:lvlJc w:val="left"/>
      <w:pPr>
        <w:ind w:left="3888" w:hanging="360"/>
      </w:pPr>
      <w:rPr>
        <w:rFonts w:ascii="Courier New" w:hAnsi="Courier New" w:cs="Courier New" w:hint="default"/>
      </w:rPr>
    </w:lvl>
    <w:lvl w:ilvl="5" w:tplc="0C090005" w:tentative="1">
      <w:start w:val="1"/>
      <w:numFmt w:val="bullet"/>
      <w:lvlText w:val=""/>
      <w:lvlJc w:val="left"/>
      <w:pPr>
        <w:ind w:left="4608" w:hanging="360"/>
      </w:pPr>
      <w:rPr>
        <w:rFonts w:ascii="Wingdings" w:hAnsi="Wingdings" w:hint="default"/>
      </w:rPr>
    </w:lvl>
    <w:lvl w:ilvl="6" w:tplc="0C090001" w:tentative="1">
      <w:start w:val="1"/>
      <w:numFmt w:val="bullet"/>
      <w:lvlText w:val=""/>
      <w:lvlJc w:val="left"/>
      <w:pPr>
        <w:ind w:left="5328" w:hanging="360"/>
      </w:pPr>
      <w:rPr>
        <w:rFonts w:ascii="Symbol" w:hAnsi="Symbol" w:hint="default"/>
      </w:rPr>
    </w:lvl>
    <w:lvl w:ilvl="7" w:tplc="0C090003" w:tentative="1">
      <w:start w:val="1"/>
      <w:numFmt w:val="bullet"/>
      <w:lvlText w:val="o"/>
      <w:lvlJc w:val="left"/>
      <w:pPr>
        <w:ind w:left="6048" w:hanging="360"/>
      </w:pPr>
      <w:rPr>
        <w:rFonts w:ascii="Courier New" w:hAnsi="Courier New" w:cs="Courier New" w:hint="default"/>
      </w:rPr>
    </w:lvl>
    <w:lvl w:ilvl="8" w:tplc="0C090005" w:tentative="1">
      <w:start w:val="1"/>
      <w:numFmt w:val="bullet"/>
      <w:lvlText w:val=""/>
      <w:lvlJc w:val="left"/>
      <w:pPr>
        <w:ind w:left="6768" w:hanging="360"/>
      </w:pPr>
      <w:rPr>
        <w:rFonts w:ascii="Wingdings" w:hAnsi="Wingdings" w:hint="default"/>
      </w:rPr>
    </w:lvl>
  </w:abstractNum>
  <w:abstractNum w:abstractNumId="25" w15:restartNumberingAfterBreak="0">
    <w:nsid w:val="1AA02D64"/>
    <w:multiLevelType w:val="hybridMultilevel"/>
    <w:tmpl w:val="0F6870D8"/>
    <w:lvl w:ilvl="0" w:tplc="0C090003">
      <w:start w:val="1"/>
      <w:numFmt w:val="bullet"/>
      <w:lvlText w:val="o"/>
      <w:lvlJc w:val="left"/>
      <w:pPr>
        <w:ind w:left="1152" w:hanging="360"/>
      </w:pPr>
      <w:rPr>
        <w:rFonts w:ascii="Courier New" w:hAnsi="Courier New" w:cs="Courier New"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26" w15:restartNumberingAfterBreak="0">
    <w:nsid w:val="1E0141CD"/>
    <w:multiLevelType w:val="hybridMultilevel"/>
    <w:tmpl w:val="1954FE4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7" w15:restartNumberingAfterBreak="0">
    <w:nsid w:val="1E94527A"/>
    <w:multiLevelType w:val="hybridMultilevel"/>
    <w:tmpl w:val="CBC2811C"/>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28" w15:restartNumberingAfterBreak="0">
    <w:nsid w:val="1F327B6D"/>
    <w:multiLevelType w:val="hybridMultilevel"/>
    <w:tmpl w:val="256AA220"/>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29" w15:restartNumberingAfterBreak="0">
    <w:nsid w:val="1F9D7FF2"/>
    <w:multiLevelType w:val="hybridMultilevel"/>
    <w:tmpl w:val="98BCFFC6"/>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0" w15:restartNumberingAfterBreak="0">
    <w:nsid w:val="20232549"/>
    <w:multiLevelType w:val="hybridMultilevel"/>
    <w:tmpl w:val="2FB0DE80"/>
    <w:lvl w:ilvl="0" w:tplc="0C090001">
      <w:start w:val="1"/>
      <w:numFmt w:val="bullet"/>
      <w:lvlText w:val=""/>
      <w:lvlJc w:val="left"/>
      <w:pPr>
        <w:ind w:left="1152" w:hanging="360"/>
      </w:pPr>
      <w:rPr>
        <w:rFonts w:ascii="Symbol" w:hAnsi="Symbol" w:hint="default"/>
      </w:rPr>
    </w:lvl>
    <w:lvl w:ilvl="1" w:tplc="0C090003">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1" w15:restartNumberingAfterBreak="0">
    <w:nsid w:val="21AD11AA"/>
    <w:multiLevelType w:val="hybridMultilevel"/>
    <w:tmpl w:val="B58666E0"/>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2" w15:restartNumberingAfterBreak="0">
    <w:nsid w:val="24051164"/>
    <w:multiLevelType w:val="hybridMultilevel"/>
    <w:tmpl w:val="A270173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24383842"/>
    <w:multiLevelType w:val="hybridMultilevel"/>
    <w:tmpl w:val="D856ECEC"/>
    <w:lvl w:ilvl="0" w:tplc="0C09000F">
      <w:start w:val="1"/>
      <w:numFmt w:val="decimal"/>
      <w:lvlText w:val="%1."/>
      <w:lvlJc w:val="left"/>
      <w:pPr>
        <w:ind w:left="1152" w:hanging="360"/>
      </w:pPr>
    </w:lvl>
    <w:lvl w:ilvl="1" w:tplc="0C090019" w:tentative="1">
      <w:start w:val="1"/>
      <w:numFmt w:val="lowerLetter"/>
      <w:lvlText w:val="%2."/>
      <w:lvlJc w:val="left"/>
      <w:pPr>
        <w:ind w:left="1872" w:hanging="360"/>
      </w:pPr>
    </w:lvl>
    <w:lvl w:ilvl="2" w:tplc="0C09001B" w:tentative="1">
      <w:start w:val="1"/>
      <w:numFmt w:val="lowerRoman"/>
      <w:lvlText w:val="%3."/>
      <w:lvlJc w:val="right"/>
      <w:pPr>
        <w:ind w:left="2592" w:hanging="180"/>
      </w:pPr>
    </w:lvl>
    <w:lvl w:ilvl="3" w:tplc="0C09000F" w:tentative="1">
      <w:start w:val="1"/>
      <w:numFmt w:val="decimal"/>
      <w:lvlText w:val="%4."/>
      <w:lvlJc w:val="left"/>
      <w:pPr>
        <w:ind w:left="3312" w:hanging="360"/>
      </w:pPr>
    </w:lvl>
    <w:lvl w:ilvl="4" w:tplc="0C090019" w:tentative="1">
      <w:start w:val="1"/>
      <w:numFmt w:val="lowerLetter"/>
      <w:lvlText w:val="%5."/>
      <w:lvlJc w:val="left"/>
      <w:pPr>
        <w:ind w:left="4032" w:hanging="360"/>
      </w:pPr>
    </w:lvl>
    <w:lvl w:ilvl="5" w:tplc="0C09001B" w:tentative="1">
      <w:start w:val="1"/>
      <w:numFmt w:val="lowerRoman"/>
      <w:lvlText w:val="%6."/>
      <w:lvlJc w:val="right"/>
      <w:pPr>
        <w:ind w:left="4752" w:hanging="180"/>
      </w:pPr>
    </w:lvl>
    <w:lvl w:ilvl="6" w:tplc="0C09000F" w:tentative="1">
      <w:start w:val="1"/>
      <w:numFmt w:val="decimal"/>
      <w:lvlText w:val="%7."/>
      <w:lvlJc w:val="left"/>
      <w:pPr>
        <w:ind w:left="5472" w:hanging="360"/>
      </w:pPr>
    </w:lvl>
    <w:lvl w:ilvl="7" w:tplc="0C090019" w:tentative="1">
      <w:start w:val="1"/>
      <w:numFmt w:val="lowerLetter"/>
      <w:lvlText w:val="%8."/>
      <w:lvlJc w:val="left"/>
      <w:pPr>
        <w:ind w:left="6192" w:hanging="360"/>
      </w:pPr>
    </w:lvl>
    <w:lvl w:ilvl="8" w:tplc="0C09001B" w:tentative="1">
      <w:start w:val="1"/>
      <w:numFmt w:val="lowerRoman"/>
      <w:lvlText w:val="%9."/>
      <w:lvlJc w:val="right"/>
      <w:pPr>
        <w:ind w:left="6912" w:hanging="180"/>
      </w:pPr>
    </w:lvl>
  </w:abstractNum>
  <w:abstractNum w:abstractNumId="34" w15:restartNumberingAfterBreak="0">
    <w:nsid w:val="25F02843"/>
    <w:multiLevelType w:val="hybridMultilevel"/>
    <w:tmpl w:val="B66285A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295309DA"/>
    <w:multiLevelType w:val="hybridMultilevel"/>
    <w:tmpl w:val="37F86C6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2B7C6D6B"/>
    <w:multiLevelType w:val="hybridMultilevel"/>
    <w:tmpl w:val="6D1C51CA"/>
    <w:lvl w:ilvl="0" w:tplc="9DD81164">
      <w:numFmt w:val="bullet"/>
      <w:lvlText w:val="-"/>
      <w:lvlJc w:val="left"/>
      <w:pPr>
        <w:ind w:left="720" w:hanging="360"/>
      </w:pPr>
      <w:rPr>
        <w:rFonts w:ascii="Calibri" w:eastAsia="PMingLiU"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7C27D4"/>
    <w:multiLevelType w:val="hybridMultilevel"/>
    <w:tmpl w:val="86E2FAEA"/>
    <w:lvl w:ilvl="0" w:tplc="0C090001">
      <w:start w:val="1"/>
      <w:numFmt w:val="bullet"/>
      <w:lvlText w:val=""/>
      <w:lvlJc w:val="left"/>
      <w:pPr>
        <w:ind w:left="1152" w:hanging="360"/>
      </w:pPr>
      <w:rPr>
        <w:rFonts w:ascii="Symbol" w:hAnsi="Symbol" w:hint="default"/>
      </w:rPr>
    </w:lvl>
    <w:lvl w:ilvl="1" w:tplc="0C090003">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8" w15:restartNumberingAfterBreak="0">
    <w:nsid w:val="2E9F40B4"/>
    <w:multiLevelType w:val="hybridMultilevel"/>
    <w:tmpl w:val="0CE2810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start w:val="1"/>
      <w:numFmt w:val="bullet"/>
      <w:lvlText w:val=""/>
      <w:lvlJc w:val="left"/>
      <w:pPr>
        <w:ind w:left="2592" w:hanging="360"/>
      </w:pPr>
      <w:rPr>
        <w:rFonts w:ascii="Wingdings" w:hAnsi="Wingdings" w:hint="default"/>
      </w:rPr>
    </w:lvl>
    <w:lvl w:ilvl="3" w:tplc="0809000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9" w15:restartNumberingAfterBreak="0">
    <w:nsid w:val="3032325B"/>
    <w:multiLevelType w:val="hybridMultilevel"/>
    <w:tmpl w:val="258010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36D1C3C"/>
    <w:multiLevelType w:val="hybridMultilevel"/>
    <w:tmpl w:val="A560BF22"/>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41" w15:restartNumberingAfterBreak="0">
    <w:nsid w:val="34FB4BB8"/>
    <w:multiLevelType w:val="hybridMultilevel"/>
    <w:tmpl w:val="416C1BD8"/>
    <w:lvl w:ilvl="0" w:tplc="0C090003">
      <w:start w:val="1"/>
      <w:numFmt w:val="bullet"/>
      <w:lvlText w:val="o"/>
      <w:lvlJc w:val="left"/>
      <w:pPr>
        <w:ind w:left="1152" w:hanging="360"/>
      </w:pPr>
      <w:rPr>
        <w:rFonts w:ascii="Courier New" w:hAnsi="Courier New" w:cs="Courier New"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42" w15:restartNumberingAfterBreak="0">
    <w:nsid w:val="36535363"/>
    <w:multiLevelType w:val="hybridMultilevel"/>
    <w:tmpl w:val="68A0539E"/>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43" w15:restartNumberingAfterBreak="0">
    <w:nsid w:val="36F51B60"/>
    <w:multiLevelType w:val="hybridMultilevel"/>
    <w:tmpl w:val="B7304F14"/>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44" w15:restartNumberingAfterBreak="0">
    <w:nsid w:val="3746462F"/>
    <w:multiLevelType w:val="multilevel"/>
    <w:tmpl w:val="23B4056C"/>
    <w:lvl w:ilvl="0">
      <w:start w:val="1"/>
      <w:numFmt w:val="decimal"/>
      <w:pStyle w:val="NumberedHeadingStyleB1"/>
      <w:lvlText w:val="%1."/>
      <w:lvlJc w:val="left"/>
      <w:pPr>
        <w:tabs>
          <w:tab w:val="num" w:pos="360"/>
        </w:tabs>
        <w:ind w:left="360" w:hanging="360"/>
      </w:pPr>
    </w:lvl>
    <w:lvl w:ilvl="1">
      <w:start w:val="1"/>
      <w:numFmt w:val="lowerLetter"/>
      <w:pStyle w:val="NumberedHeadingStyleB1"/>
      <w:lvlText w:val="%2)"/>
      <w:lvlJc w:val="left"/>
      <w:pPr>
        <w:tabs>
          <w:tab w:val="num" w:pos="360"/>
        </w:tabs>
        <w:ind w:left="360" w:hanging="360"/>
      </w:pPr>
    </w:lvl>
    <w:lvl w:ilvl="2">
      <w:start w:val="1"/>
      <w:numFmt w:val="lowerRoman"/>
      <w:lvlText w:val="%3)"/>
      <w:lvlJc w:val="left"/>
      <w:pPr>
        <w:tabs>
          <w:tab w:val="num" w:pos="720"/>
        </w:tabs>
        <w:ind w:left="360" w:hanging="360"/>
      </w:pPr>
    </w:lvl>
    <w:lvl w:ilvl="3">
      <w:start w:val="1"/>
      <w:numFmt w:val="none"/>
      <w:lvlText w:val=""/>
      <w:lvlJc w:val="left"/>
      <w:pPr>
        <w:tabs>
          <w:tab w:val="num" w:pos="1440"/>
        </w:tabs>
        <w:ind w:left="1440" w:hanging="360"/>
      </w:pPr>
    </w:lvl>
    <w:lvl w:ilvl="4">
      <w:start w:val="1"/>
      <w:numFmt w:val="none"/>
      <w:lvlText w:val=""/>
      <w:lvlJc w:val="left"/>
      <w:pPr>
        <w:tabs>
          <w:tab w:val="num" w:pos="1800"/>
        </w:tabs>
        <w:ind w:left="1800" w:hanging="360"/>
      </w:pPr>
    </w:lvl>
    <w:lvl w:ilvl="5">
      <w:start w:val="1"/>
      <w:numFmt w:val="none"/>
      <w:lvlText w:val=""/>
      <w:lvlJc w:val="left"/>
      <w:pPr>
        <w:tabs>
          <w:tab w:val="num" w:pos="2160"/>
        </w:tabs>
        <w:ind w:left="2160" w:hanging="360"/>
      </w:pPr>
    </w:lvl>
    <w:lvl w:ilvl="6">
      <w:start w:val="1"/>
      <w:numFmt w:val="none"/>
      <w:lvlText w:val=""/>
      <w:lvlJc w:val="left"/>
      <w:pPr>
        <w:tabs>
          <w:tab w:val="num" w:pos="2520"/>
        </w:tabs>
        <w:ind w:left="2520" w:hanging="360"/>
      </w:pPr>
    </w:lvl>
    <w:lvl w:ilvl="7">
      <w:start w:val="1"/>
      <w:numFmt w:val="none"/>
      <w:lvlText w:val=""/>
      <w:lvlJc w:val="left"/>
      <w:pPr>
        <w:tabs>
          <w:tab w:val="num" w:pos="2880"/>
        </w:tabs>
        <w:ind w:left="2880" w:hanging="360"/>
      </w:pPr>
    </w:lvl>
    <w:lvl w:ilvl="8">
      <w:start w:val="1"/>
      <w:numFmt w:val="none"/>
      <w:lvlText w:val=""/>
      <w:lvlJc w:val="left"/>
      <w:pPr>
        <w:tabs>
          <w:tab w:val="num" w:pos="3240"/>
        </w:tabs>
        <w:ind w:left="3240" w:hanging="360"/>
      </w:pPr>
    </w:lvl>
  </w:abstractNum>
  <w:abstractNum w:abstractNumId="45" w15:restartNumberingAfterBreak="0">
    <w:nsid w:val="37794B96"/>
    <w:multiLevelType w:val="hybridMultilevel"/>
    <w:tmpl w:val="061EF2D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387E6B9C"/>
    <w:multiLevelType w:val="hybridMultilevel"/>
    <w:tmpl w:val="F8D25602"/>
    <w:lvl w:ilvl="0" w:tplc="4962845A">
      <w:start w:val="1"/>
      <w:numFmt w:val="bullet"/>
      <w:lvlText w:val=""/>
      <w:lvlJc w:val="left"/>
      <w:pPr>
        <w:ind w:left="360" w:hanging="360"/>
      </w:pPr>
      <w:rPr>
        <w:rFonts w:ascii="Symbol" w:hAnsi="Symbol" w:hint="default"/>
      </w:rPr>
    </w:lvl>
    <w:lvl w:ilvl="1" w:tplc="0C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 w15:restartNumberingAfterBreak="0">
    <w:nsid w:val="39301E06"/>
    <w:multiLevelType w:val="hybridMultilevel"/>
    <w:tmpl w:val="1F765970"/>
    <w:lvl w:ilvl="0" w:tplc="0C090001">
      <w:start w:val="1"/>
      <w:numFmt w:val="bullet"/>
      <w:lvlText w:val=""/>
      <w:lvlJc w:val="left"/>
      <w:pPr>
        <w:ind w:left="1200" w:hanging="360"/>
      </w:pPr>
      <w:rPr>
        <w:rFonts w:ascii="Symbol" w:hAnsi="Symbol" w:hint="default"/>
      </w:rPr>
    </w:lvl>
    <w:lvl w:ilvl="1" w:tplc="0C090003" w:tentative="1">
      <w:start w:val="1"/>
      <w:numFmt w:val="bullet"/>
      <w:lvlText w:val="o"/>
      <w:lvlJc w:val="left"/>
      <w:pPr>
        <w:ind w:left="1920" w:hanging="360"/>
      </w:pPr>
      <w:rPr>
        <w:rFonts w:ascii="Courier New" w:hAnsi="Courier New" w:cs="Courier New" w:hint="default"/>
      </w:rPr>
    </w:lvl>
    <w:lvl w:ilvl="2" w:tplc="0C090005" w:tentative="1">
      <w:start w:val="1"/>
      <w:numFmt w:val="bullet"/>
      <w:lvlText w:val=""/>
      <w:lvlJc w:val="left"/>
      <w:pPr>
        <w:ind w:left="2640" w:hanging="360"/>
      </w:pPr>
      <w:rPr>
        <w:rFonts w:ascii="Wingdings" w:hAnsi="Wingdings" w:hint="default"/>
      </w:rPr>
    </w:lvl>
    <w:lvl w:ilvl="3" w:tplc="0C090001" w:tentative="1">
      <w:start w:val="1"/>
      <w:numFmt w:val="bullet"/>
      <w:lvlText w:val=""/>
      <w:lvlJc w:val="left"/>
      <w:pPr>
        <w:ind w:left="3360" w:hanging="360"/>
      </w:pPr>
      <w:rPr>
        <w:rFonts w:ascii="Symbol" w:hAnsi="Symbol" w:hint="default"/>
      </w:rPr>
    </w:lvl>
    <w:lvl w:ilvl="4" w:tplc="0C090003" w:tentative="1">
      <w:start w:val="1"/>
      <w:numFmt w:val="bullet"/>
      <w:lvlText w:val="o"/>
      <w:lvlJc w:val="left"/>
      <w:pPr>
        <w:ind w:left="4080" w:hanging="360"/>
      </w:pPr>
      <w:rPr>
        <w:rFonts w:ascii="Courier New" w:hAnsi="Courier New" w:cs="Courier New" w:hint="default"/>
      </w:rPr>
    </w:lvl>
    <w:lvl w:ilvl="5" w:tplc="0C090005" w:tentative="1">
      <w:start w:val="1"/>
      <w:numFmt w:val="bullet"/>
      <w:lvlText w:val=""/>
      <w:lvlJc w:val="left"/>
      <w:pPr>
        <w:ind w:left="4800" w:hanging="360"/>
      </w:pPr>
      <w:rPr>
        <w:rFonts w:ascii="Wingdings" w:hAnsi="Wingdings" w:hint="default"/>
      </w:rPr>
    </w:lvl>
    <w:lvl w:ilvl="6" w:tplc="0C090001" w:tentative="1">
      <w:start w:val="1"/>
      <w:numFmt w:val="bullet"/>
      <w:lvlText w:val=""/>
      <w:lvlJc w:val="left"/>
      <w:pPr>
        <w:ind w:left="5520" w:hanging="360"/>
      </w:pPr>
      <w:rPr>
        <w:rFonts w:ascii="Symbol" w:hAnsi="Symbol" w:hint="default"/>
      </w:rPr>
    </w:lvl>
    <w:lvl w:ilvl="7" w:tplc="0C090003" w:tentative="1">
      <w:start w:val="1"/>
      <w:numFmt w:val="bullet"/>
      <w:lvlText w:val="o"/>
      <w:lvlJc w:val="left"/>
      <w:pPr>
        <w:ind w:left="6240" w:hanging="360"/>
      </w:pPr>
      <w:rPr>
        <w:rFonts w:ascii="Courier New" w:hAnsi="Courier New" w:cs="Courier New" w:hint="default"/>
      </w:rPr>
    </w:lvl>
    <w:lvl w:ilvl="8" w:tplc="0C090005" w:tentative="1">
      <w:start w:val="1"/>
      <w:numFmt w:val="bullet"/>
      <w:lvlText w:val=""/>
      <w:lvlJc w:val="left"/>
      <w:pPr>
        <w:ind w:left="6960" w:hanging="360"/>
      </w:pPr>
      <w:rPr>
        <w:rFonts w:ascii="Wingdings" w:hAnsi="Wingdings" w:hint="default"/>
      </w:rPr>
    </w:lvl>
  </w:abstractNum>
  <w:abstractNum w:abstractNumId="48" w15:restartNumberingAfterBreak="0">
    <w:nsid w:val="3B11427C"/>
    <w:multiLevelType w:val="hybridMultilevel"/>
    <w:tmpl w:val="939AED3A"/>
    <w:lvl w:ilvl="0" w:tplc="0C090001">
      <w:start w:val="1"/>
      <w:numFmt w:val="bullet"/>
      <w:lvlText w:val=""/>
      <w:lvlJc w:val="left"/>
      <w:pPr>
        <w:ind w:left="1368" w:hanging="360"/>
      </w:pPr>
      <w:rPr>
        <w:rFonts w:ascii="Symbol" w:hAnsi="Symbol" w:hint="default"/>
      </w:rPr>
    </w:lvl>
    <w:lvl w:ilvl="1" w:tplc="0C090003" w:tentative="1">
      <w:start w:val="1"/>
      <w:numFmt w:val="bullet"/>
      <w:lvlText w:val="o"/>
      <w:lvlJc w:val="left"/>
      <w:pPr>
        <w:ind w:left="2088" w:hanging="360"/>
      </w:pPr>
      <w:rPr>
        <w:rFonts w:ascii="Courier New" w:hAnsi="Courier New" w:cs="Courier New" w:hint="default"/>
      </w:rPr>
    </w:lvl>
    <w:lvl w:ilvl="2" w:tplc="0C090005" w:tentative="1">
      <w:start w:val="1"/>
      <w:numFmt w:val="bullet"/>
      <w:lvlText w:val=""/>
      <w:lvlJc w:val="left"/>
      <w:pPr>
        <w:ind w:left="2808" w:hanging="360"/>
      </w:pPr>
      <w:rPr>
        <w:rFonts w:ascii="Wingdings" w:hAnsi="Wingdings" w:hint="default"/>
      </w:rPr>
    </w:lvl>
    <w:lvl w:ilvl="3" w:tplc="0C090001" w:tentative="1">
      <w:start w:val="1"/>
      <w:numFmt w:val="bullet"/>
      <w:lvlText w:val=""/>
      <w:lvlJc w:val="left"/>
      <w:pPr>
        <w:ind w:left="3528" w:hanging="360"/>
      </w:pPr>
      <w:rPr>
        <w:rFonts w:ascii="Symbol" w:hAnsi="Symbol" w:hint="default"/>
      </w:rPr>
    </w:lvl>
    <w:lvl w:ilvl="4" w:tplc="0C090003" w:tentative="1">
      <w:start w:val="1"/>
      <w:numFmt w:val="bullet"/>
      <w:lvlText w:val="o"/>
      <w:lvlJc w:val="left"/>
      <w:pPr>
        <w:ind w:left="4248" w:hanging="360"/>
      </w:pPr>
      <w:rPr>
        <w:rFonts w:ascii="Courier New" w:hAnsi="Courier New" w:cs="Courier New" w:hint="default"/>
      </w:rPr>
    </w:lvl>
    <w:lvl w:ilvl="5" w:tplc="0C090005" w:tentative="1">
      <w:start w:val="1"/>
      <w:numFmt w:val="bullet"/>
      <w:lvlText w:val=""/>
      <w:lvlJc w:val="left"/>
      <w:pPr>
        <w:ind w:left="4968" w:hanging="360"/>
      </w:pPr>
      <w:rPr>
        <w:rFonts w:ascii="Wingdings" w:hAnsi="Wingdings" w:hint="default"/>
      </w:rPr>
    </w:lvl>
    <w:lvl w:ilvl="6" w:tplc="0C090001" w:tentative="1">
      <w:start w:val="1"/>
      <w:numFmt w:val="bullet"/>
      <w:lvlText w:val=""/>
      <w:lvlJc w:val="left"/>
      <w:pPr>
        <w:ind w:left="5688" w:hanging="360"/>
      </w:pPr>
      <w:rPr>
        <w:rFonts w:ascii="Symbol" w:hAnsi="Symbol" w:hint="default"/>
      </w:rPr>
    </w:lvl>
    <w:lvl w:ilvl="7" w:tplc="0C090003" w:tentative="1">
      <w:start w:val="1"/>
      <w:numFmt w:val="bullet"/>
      <w:lvlText w:val="o"/>
      <w:lvlJc w:val="left"/>
      <w:pPr>
        <w:ind w:left="6408" w:hanging="360"/>
      </w:pPr>
      <w:rPr>
        <w:rFonts w:ascii="Courier New" w:hAnsi="Courier New" w:cs="Courier New" w:hint="default"/>
      </w:rPr>
    </w:lvl>
    <w:lvl w:ilvl="8" w:tplc="0C090005" w:tentative="1">
      <w:start w:val="1"/>
      <w:numFmt w:val="bullet"/>
      <w:lvlText w:val=""/>
      <w:lvlJc w:val="left"/>
      <w:pPr>
        <w:ind w:left="7128" w:hanging="360"/>
      </w:pPr>
      <w:rPr>
        <w:rFonts w:ascii="Wingdings" w:hAnsi="Wingdings" w:hint="default"/>
      </w:rPr>
    </w:lvl>
  </w:abstractNum>
  <w:abstractNum w:abstractNumId="49" w15:restartNumberingAfterBreak="0">
    <w:nsid w:val="3B2B176F"/>
    <w:multiLevelType w:val="hybridMultilevel"/>
    <w:tmpl w:val="7E4E1D2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0" w15:restartNumberingAfterBreak="0">
    <w:nsid w:val="3DE07A45"/>
    <w:multiLevelType w:val="hybridMultilevel"/>
    <w:tmpl w:val="D4509BEE"/>
    <w:lvl w:ilvl="0" w:tplc="0C090003">
      <w:start w:val="1"/>
      <w:numFmt w:val="bullet"/>
      <w:lvlText w:val="o"/>
      <w:lvlJc w:val="left"/>
      <w:pPr>
        <w:ind w:left="1152" w:hanging="360"/>
      </w:pPr>
      <w:rPr>
        <w:rFonts w:ascii="Courier New" w:hAnsi="Courier New" w:cs="Courier New"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51" w15:restartNumberingAfterBreak="0">
    <w:nsid w:val="3FD0584B"/>
    <w:multiLevelType w:val="hybridMultilevel"/>
    <w:tmpl w:val="9ECC67A4"/>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52" w15:restartNumberingAfterBreak="0">
    <w:nsid w:val="40792972"/>
    <w:multiLevelType w:val="hybridMultilevel"/>
    <w:tmpl w:val="F60AA670"/>
    <w:lvl w:ilvl="0" w:tplc="0C090001">
      <w:start w:val="1"/>
      <w:numFmt w:val="bullet"/>
      <w:lvlText w:val=""/>
      <w:lvlJc w:val="left"/>
      <w:pPr>
        <w:ind w:left="1152" w:hanging="360"/>
      </w:pPr>
      <w:rPr>
        <w:rFonts w:ascii="Symbol" w:hAnsi="Symbol" w:hint="default"/>
      </w:rPr>
    </w:lvl>
    <w:lvl w:ilvl="1" w:tplc="0C090003">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53" w15:restartNumberingAfterBreak="0">
    <w:nsid w:val="41F7603F"/>
    <w:multiLevelType w:val="hybridMultilevel"/>
    <w:tmpl w:val="58AAF5F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43717828"/>
    <w:multiLevelType w:val="hybridMultilevel"/>
    <w:tmpl w:val="C3869E1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5" w15:restartNumberingAfterBreak="0">
    <w:nsid w:val="45115712"/>
    <w:multiLevelType w:val="hybridMultilevel"/>
    <w:tmpl w:val="2ADA5D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482A3E7C"/>
    <w:multiLevelType w:val="hybridMultilevel"/>
    <w:tmpl w:val="B386A2F2"/>
    <w:lvl w:ilvl="0" w:tplc="0C090001">
      <w:start w:val="1"/>
      <w:numFmt w:val="bullet"/>
      <w:lvlText w:val=""/>
      <w:lvlJc w:val="left"/>
      <w:pPr>
        <w:ind w:left="1200" w:hanging="360"/>
      </w:pPr>
      <w:rPr>
        <w:rFonts w:ascii="Symbol" w:hAnsi="Symbol" w:hint="default"/>
      </w:rPr>
    </w:lvl>
    <w:lvl w:ilvl="1" w:tplc="0C090003" w:tentative="1">
      <w:start w:val="1"/>
      <w:numFmt w:val="bullet"/>
      <w:lvlText w:val="o"/>
      <w:lvlJc w:val="left"/>
      <w:pPr>
        <w:ind w:left="1920" w:hanging="360"/>
      </w:pPr>
      <w:rPr>
        <w:rFonts w:ascii="Courier New" w:hAnsi="Courier New" w:cs="Courier New" w:hint="default"/>
      </w:rPr>
    </w:lvl>
    <w:lvl w:ilvl="2" w:tplc="0C090005" w:tentative="1">
      <w:start w:val="1"/>
      <w:numFmt w:val="bullet"/>
      <w:lvlText w:val=""/>
      <w:lvlJc w:val="left"/>
      <w:pPr>
        <w:ind w:left="2640" w:hanging="360"/>
      </w:pPr>
      <w:rPr>
        <w:rFonts w:ascii="Wingdings" w:hAnsi="Wingdings" w:hint="default"/>
      </w:rPr>
    </w:lvl>
    <w:lvl w:ilvl="3" w:tplc="0C090001" w:tentative="1">
      <w:start w:val="1"/>
      <w:numFmt w:val="bullet"/>
      <w:lvlText w:val=""/>
      <w:lvlJc w:val="left"/>
      <w:pPr>
        <w:ind w:left="3360" w:hanging="360"/>
      </w:pPr>
      <w:rPr>
        <w:rFonts w:ascii="Symbol" w:hAnsi="Symbol" w:hint="default"/>
      </w:rPr>
    </w:lvl>
    <w:lvl w:ilvl="4" w:tplc="0C090003" w:tentative="1">
      <w:start w:val="1"/>
      <w:numFmt w:val="bullet"/>
      <w:lvlText w:val="o"/>
      <w:lvlJc w:val="left"/>
      <w:pPr>
        <w:ind w:left="4080" w:hanging="360"/>
      </w:pPr>
      <w:rPr>
        <w:rFonts w:ascii="Courier New" w:hAnsi="Courier New" w:cs="Courier New" w:hint="default"/>
      </w:rPr>
    </w:lvl>
    <w:lvl w:ilvl="5" w:tplc="0C090005" w:tentative="1">
      <w:start w:val="1"/>
      <w:numFmt w:val="bullet"/>
      <w:lvlText w:val=""/>
      <w:lvlJc w:val="left"/>
      <w:pPr>
        <w:ind w:left="4800" w:hanging="360"/>
      </w:pPr>
      <w:rPr>
        <w:rFonts w:ascii="Wingdings" w:hAnsi="Wingdings" w:hint="default"/>
      </w:rPr>
    </w:lvl>
    <w:lvl w:ilvl="6" w:tplc="0C090001" w:tentative="1">
      <w:start w:val="1"/>
      <w:numFmt w:val="bullet"/>
      <w:lvlText w:val=""/>
      <w:lvlJc w:val="left"/>
      <w:pPr>
        <w:ind w:left="5520" w:hanging="360"/>
      </w:pPr>
      <w:rPr>
        <w:rFonts w:ascii="Symbol" w:hAnsi="Symbol" w:hint="default"/>
      </w:rPr>
    </w:lvl>
    <w:lvl w:ilvl="7" w:tplc="0C090003" w:tentative="1">
      <w:start w:val="1"/>
      <w:numFmt w:val="bullet"/>
      <w:lvlText w:val="o"/>
      <w:lvlJc w:val="left"/>
      <w:pPr>
        <w:ind w:left="6240" w:hanging="360"/>
      </w:pPr>
      <w:rPr>
        <w:rFonts w:ascii="Courier New" w:hAnsi="Courier New" w:cs="Courier New" w:hint="default"/>
      </w:rPr>
    </w:lvl>
    <w:lvl w:ilvl="8" w:tplc="0C090005" w:tentative="1">
      <w:start w:val="1"/>
      <w:numFmt w:val="bullet"/>
      <w:lvlText w:val=""/>
      <w:lvlJc w:val="left"/>
      <w:pPr>
        <w:ind w:left="6960" w:hanging="360"/>
      </w:pPr>
      <w:rPr>
        <w:rFonts w:ascii="Wingdings" w:hAnsi="Wingdings" w:hint="default"/>
      </w:rPr>
    </w:lvl>
  </w:abstractNum>
  <w:abstractNum w:abstractNumId="57" w15:restartNumberingAfterBreak="0">
    <w:nsid w:val="48971033"/>
    <w:multiLevelType w:val="hybridMultilevel"/>
    <w:tmpl w:val="C164AAE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58" w15:restartNumberingAfterBreak="0">
    <w:nsid w:val="492545C0"/>
    <w:multiLevelType w:val="hybridMultilevel"/>
    <w:tmpl w:val="4BB6E1FA"/>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59" w15:restartNumberingAfterBreak="0">
    <w:nsid w:val="4D1023E4"/>
    <w:multiLevelType w:val="hybridMultilevel"/>
    <w:tmpl w:val="2A56AADA"/>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60" w15:restartNumberingAfterBreak="0">
    <w:nsid w:val="4D3C3CCD"/>
    <w:multiLevelType w:val="hybridMultilevel"/>
    <w:tmpl w:val="6CA2FF5C"/>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61" w15:restartNumberingAfterBreak="0">
    <w:nsid w:val="4E35099B"/>
    <w:multiLevelType w:val="hybridMultilevel"/>
    <w:tmpl w:val="65C6BAF4"/>
    <w:lvl w:ilvl="0" w:tplc="0C09000F">
      <w:start w:val="1"/>
      <w:numFmt w:val="decimal"/>
      <w:lvlText w:val="%1."/>
      <w:lvlJc w:val="left"/>
      <w:pPr>
        <w:ind w:left="1152" w:hanging="360"/>
      </w:pPr>
    </w:lvl>
    <w:lvl w:ilvl="1" w:tplc="0C090019" w:tentative="1">
      <w:start w:val="1"/>
      <w:numFmt w:val="lowerLetter"/>
      <w:lvlText w:val="%2."/>
      <w:lvlJc w:val="left"/>
      <w:pPr>
        <w:ind w:left="1872" w:hanging="360"/>
      </w:pPr>
    </w:lvl>
    <w:lvl w:ilvl="2" w:tplc="0C09001B" w:tentative="1">
      <w:start w:val="1"/>
      <w:numFmt w:val="lowerRoman"/>
      <w:lvlText w:val="%3."/>
      <w:lvlJc w:val="right"/>
      <w:pPr>
        <w:ind w:left="2592" w:hanging="180"/>
      </w:pPr>
    </w:lvl>
    <w:lvl w:ilvl="3" w:tplc="0C09000F" w:tentative="1">
      <w:start w:val="1"/>
      <w:numFmt w:val="decimal"/>
      <w:lvlText w:val="%4."/>
      <w:lvlJc w:val="left"/>
      <w:pPr>
        <w:ind w:left="3312" w:hanging="360"/>
      </w:pPr>
    </w:lvl>
    <w:lvl w:ilvl="4" w:tplc="0C090019" w:tentative="1">
      <w:start w:val="1"/>
      <w:numFmt w:val="lowerLetter"/>
      <w:lvlText w:val="%5."/>
      <w:lvlJc w:val="left"/>
      <w:pPr>
        <w:ind w:left="4032" w:hanging="360"/>
      </w:pPr>
    </w:lvl>
    <w:lvl w:ilvl="5" w:tplc="0C09001B" w:tentative="1">
      <w:start w:val="1"/>
      <w:numFmt w:val="lowerRoman"/>
      <w:lvlText w:val="%6."/>
      <w:lvlJc w:val="right"/>
      <w:pPr>
        <w:ind w:left="4752" w:hanging="180"/>
      </w:pPr>
    </w:lvl>
    <w:lvl w:ilvl="6" w:tplc="0C09000F" w:tentative="1">
      <w:start w:val="1"/>
      <w:numFmt w:val="decimal"/>
      <w:lvlText w:val="%7."/>
      <w:lvlJc w:val="left"/>
      <w:pPr>
        <w:ind w:left="5472" w:hanging="360"/>
      </w:pPr>
    </w:lvl>
    <w:lvl w:ilvl="7" w:tplc="0C090019" w:tentative="1">
      <w:start w:val="1"/>
      <w:numFmt w:val="lowerLetter"/>
      <w:lvlText w:val="%8."/>
      <w:lvlJc w:val="left"/>
      <w:pPr>
        <w:ind w:left="6192" w:hanging="360"/>
      </w:pPr>
    </w:lvl>
    <w:lvl w:ilvl="8" w:tplc="0C09001B" w:tentative="1">
      <w:start w:val="1"/>
      <w:numFmt w:val="lowerRoman"/>
      <w:lvlText w:val="%9."/>
      <w:lvlJc w:val="right"/>
      <w:pPr>
        <w:ind w:left="6912" w:hanging="180"/>
      </w:pPr>
    </w:lvl>
  </w:abstractNum>
  <w:abstractNum w:abstractNumId="62" w15:restartNumberingAfterBreak="0">
    <w:nsid w:val="4E8F78A1"/>
    <w:multiLevelType w:val="hybridMultilevel"/>
    <w:tmpl w:val="303CDF20"/>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63" w15:restartNumberingAfterBreak="0">
    <w:nsid w:val="4FD42FA8"/>
    <w:multiLevelType w:val="hybridMultilevel"/>
    <w:tmpl w:val="EC1C9E36"/>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64" w15:restartNumberingAfterBreak="0">
    <w:nsid w:val="55A73545"/>
    <w:multiLevelType w:val="hybridMultilevel"/>
    <w:tmpl w:val="A48E79AC"/>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65" w15:restartNumberingAfterBreak="0">
    <w:nsid w:val="561C39AC"/>
    <w:multiLevelType w:val="multilevel"/>
    <w:tmpl w:val="989C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942E7C"/>
    <w:multiLevelType w:val="hybridMultilevel"/>
    <w:tmpl w:val="06F2A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76E713B"/>
    <w:multiLevelType w:val="hybridMultilevel"/>
    <w:tmpl w:val="43487C4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8" w15:restartNumberingAfterBreak="0">
    <w:nsid w:val="584C3330"/>
    <w:multiLevelType w:val="hybridMultilevel"/>
    <w:tmpl w:val="D8C23910"/>
    <w:lvl w:ilvl="0" w:tplc="0C090003">
      <w:start w:val="1"/>
      <w:numFmt w:val="bullet"/>
      <w:lvlText w:val="o"/>
      <w:lvlJc w:val="left"/>
      <w:pPr>
        <w:ind w:left="1152" w:hanging="360"/>
      </w:pPr>
      <w:rPr>
        <w:rFonts w:ascii="Courier New" w:hAnsi="Courier New" w:cs="Courier New"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69" w15:restartNumberingAfterBreak="0">
    <w:nsid w:val="593B7648"/>
    <w:multiLevelType w:val="hybridMultilevel"/>
    <w:tmpl w:val="F85C943C"/>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70" w15:restartNumberingAfterBreak="0">
    <w:nsid w:val="5A861329"/>
    <w:multiLevelType w:val="hybridMultilevel"/>
    <w:tmpl w:val="6C8E1414"/>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71" w15:restartNumberingAfterBreak="0">
    <w:nsid w:val="5BEA6E32"/>
    <w:multiLevelType w:val="multilevel"/>
    <w:tmpl w:val="91E221F0"/>
    <w:lvl w:ilvl="0">
      <w:start w:val="1"/>
      <w:numFmt w:val="decimal"/>
      <w:lvlText w:val="%1."/>
      <w:lvlJc w:val="left"/>
      <w:pPr>
        <w:tabs>
          <w:tab w:val="num" w:pos="1152"/>
        </w:tabs>
        <w:ind w:left="1152" w:hanging="360"/>
      </w:pPr>
    </w:lvl>
    <w:lvl w:ilvl="1" w:tentative="1">
      <w:start w:val="1"/>
      <w:numFmt w:val="decimal"/>
      <w:lvlText w:val="%2."/>
      <w:lvlJc w:val="left"/>
      <w:pPr>
        <w:tabs>
          <w:tab w:val="num" w:pos="1872"/>
        </w:tabs>
        <w:ind w:left="1872" w:hanging="360"/>
      </w:pPr>
    </w:lvl>
    <w:lvl w:ilvl="2" w:tentative="1">
      <w:start w:val="1"/>
      <w:numFmt w:val="decimal"/>
      <w:lvlText w:val="%3."/>
      <w:lvlJc w:val="left"/>
      <w:pPr>
        <w:tabs>
          <w:tab w:val="num" w:pos="2592"/>
        </w:tabs>
        <w:ind w:left="2592" w:hanging="360"/>
      </w:pPr>
    </w:lvl>
    <w:lvl w:ilvl="3" w:tentative="1">
      <w:start w:val="1"/>
      <w:numFmt w:val="decimal"/>
      <w:lvlText w:val="%4."/>
      <w:lvlJc w:val="left"/>
      <w:pPr>
        <w:tabs>
          <w:tab w:val="num" w:pos="3312"/>
        </w:tabs>
        <w:ind w:left="3312" w:hanging="360"/>
      </w:pPr>
    </w:lvl>
    <w:lvl w:ilvl="4" w:tentative="1">
      <w:start w:val="1"/>
      <w:numFmt w:val="decimal"/>
      <w:lvlText w:val="%5."/>
      <w:lvlJc w:val="left"/>
      <w:pPr>
        <w:tabs>
          <w:tab w:val="num" w:pos="4032"/>
        </w:tabs>
        <w:ind w:left="4032" w:hanging="360"/>
      </w:pPr>
    </w:lvl>
    <w:lvl w:ilvl="5" w:tentative="1">
      <w:start w:val="1"/>
      <w:numFmt w:val="decimal"/>
      <w:lvlText w:val="%6."/>
      <w:lvlJc w:val="left"/>
      <w:pPr>
        <w:tabs>
          <w:tab w:val="num" w:pos="4752"/>
        </w:tabs>
        <w:ind w:left="4752" w:hanging="360"/>
      </w:pPr>
    </w:lvl>
    <w:lvl w:ilvl="6" w:tentative="1">
      <w:start w:val="1"/>
      <w:numFmt w:val="decimal"/>
      <w:lvlText w:val="%7."/>
      <w:lvlJc w:val="left"/>
      <w:pPr>
        <w:tabs>
          <w:tab w:val="num" w:pos="5472"/>
        </w:tabs>
        <w:ind w:left="5472" w:hanging="360"/>
      </w:pPr>
    </w:lvl>
    <w:lvl w:ilvl="7" w:tentative="1">
      <w:start w:val="1"/>
      <w:numFmt w:val="decimal"/>
      <w:lvlText w:val="%8."/>
      <w:lvlJc w:val="left"/>
      <w:pPr>
        <w:tabs>
          <w:tab w:val="num" w:pos="6192"/>
        </w:tabs>
        <w:ind w:left="6192" w:hanging="360"/>
      </w:pPr>
    </w:lvl>
    <w:lvl w:ilvl="8" w:tentative="1">
      <w:start w:val="1"/>
      <w:numFmt w:val="decimal"/>
      <w:lvlText w:val="%9."/>
      <w:lvlJc w:val="left"/>
      <w:pPr>
        <w:tabs>
          <w:tab w:val="num" w:pos="6912"/>
        </w:tabs>
        <w:ind w:left="6912" w:hanging="360"/>
      </w:pPr>
    </w:lvl>
  </w:abstractNum>
  <w:abstractNum w:abstractNumId="72" w15:restartNumberingAfterBreak="0">
    <w:nsid w:val="5D4729F4"/>
    <w:multiLevelType w:val="hybridMultilevel"/>
    <w:tmpl w:val="413607EE"/>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73" w15:restartNumberingAfterBreak="0">
    <w:nsid w:val="5FD243FA"/>
    <w:multiLevelType w:val="hybridMultilevel"/>
    <w:tmpl w:val="64DE1DD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74" w15:restartNumberingAfterBreak="0">
    <w:nsid w:val="611E012F"/>
    <w:multiLevelType w:val="hybridMultilevel"/>
    <w:tmpl w:val="A56EDAE8"/>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75" w15:restartNumberingAfterBreak="0">
    <w:nsid w:val="621511F4"/>
    <w:multiLevelType w:val="hybridMultilevel"/>
    <w:tmpl w:val="F478371E"/>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76" w15:restartNumberingAfterBreak="0">
    <w:nsid w:val="62C32DC1"/>
    <w:multiLevelType w:val="hybridMultilevel"/>
    <w:tmpl w:val="E1F89E5A"/>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77" w15:restartNumberingAfterBreak="0">
    <w:nsid w:val="643478E7"/>
    <w:multiLevelType w:val="hybridMultilevel"/>
    <w:tmpl w:val="1ACE9E0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8" w15:restartNumberingAfterBreak="0">
    <w:nsid w:val="664C359F"/>
    <w:multiLevelType w:val="hybridMultilevel"/>
    <w:tmpl w:val="A7BC69BE"/>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79" w15:restartNumberingAfterBreak="0">
    <w:nsid w:val="66C73BD2"/>
    <w:multiLevelType w:val="hybridMultilevel"/>
    <w:tmpl w:val="2B20F4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15:restartNumberingAfterBreak="0">
    <w:nsid w:val="6BBA13A7"/>
    <w:multiLevelType w:val="hybridMultilevel"/>
    <w:tmpl w:val="6890CD3C"/>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81" w15:restartNumberingAfterBreak="0">
    <w:nsid w:val="6C8D1E2E"/>
    <w:multiLevelType w:val="hybridMultilevel"/>
    <w:tmpl w:val="FB1E5F72"/>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82" w15:restartNumberingAfterBreak="0">
    <w:nsid w:val="6D337F18"/>
    <w:multiLevelType w:val="hybridMultilevel"/>
    <w:tmpl w:val="386A9ACC"/>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83" w15:restartNumberingAfterBreak="0">
    <w:nsid w:val="6E3C328E"/>
    <w:multiLevelType w:val="multilevel"/>
    <w:tmpl w:val="8062BA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4" w15:restartNumberingAfterBreak="0">
    <w:nsid w:val="6E6F60EF"/>
    <w:multiLevelType w:val="hybridMultilevel"/>
    <w:tmpl w:val="B9A2FF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 w15:restartNumberingAfterBreak="0">
    <w:nsid w:val="6F2821DE"/>
    <w:multiLevelType w:val="hybridMultilevel"/>
    <w:tmpl w:val="0B5E8BD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6" w15:restartNumberingAfterBreak="0">
    <w:nsid w:val="72E75585"/>
    <w:multiLevelType w:val="hybridMultilevel"/>
    <w:tmpl w:val="42F63F8C"/>
    <w:lvl w:ilvl="0" w:tplc="0C090001">
      <w:start w:val="1"/>
      <w:numFmt w:val="bullet"/>
      <w:lvlText w:val=""/>
      <w:lvlJc w:val="left"/>
      <w:pPr>
        <w:ind w:left="1151" w:hanging="360"/>
      </w:pPr>
      <w:rPr>
        <w:rFonts w:ascii="Symbol" w:hAnsi="Symbol" w:hint="default"/>
      </w:rPr>
    </w:lvl>
    <w:lvl w:ilvl="1" w:tplc="0C090003">
      <w:start w:val="1"/>
      <w:numFmt w:val="bullet"/>
      <w:lvlText w:val="o"/>
      <w:lvlJc w:val="left"/>
      <w:pPr>
        <w:ind w:left="1871" w:hanging="360"/>
      </w:pPr>
      <w:rPr>
        <w:rFonts w:ascii="Courier New" w:hAnsi="Courier New" w:cs="Courier New" w:hint="default"/>
      </w:rPr>
    </w:lvl>
    <w:lvl w:ilvl="2" w:tplc="0C090005">
      <w:start w:val="1"/>
      <w:numFmt w:val="bullet"/>
      <w:lvlText w:val=""/>
      <w:lvlJc w:val="left"/>
      <w:pPr>
        <w:ind w:left="2591" w:hanging="360"/>
      </w:pPr>
      <w:rPr>
        <w:rFonts w:ascii="Wingdings" w:hAnsi="Wingdings" w:hint="default"/>
      </w:rPr>
    </w:lvl>
    <w:lvl w:ilvl="3" w:tplc="0C090001" w:tentative="1">
      <w:start w:val="1"/>
      <w:numFmt w:val="bullet"/>
      <w:lvlText w:val=""/>
      <w:lvlJc w:val="left"/>
      <w:pPr>
        <w:ind w:left="3311" w:hanging="360"/>
      </w:pPr>
      <w:rPr>
        <w:rFonts w:ascii="Symbol" w:hAnsi="Symbol" w:hint="default"/>
      </w:rPr>
    </w:lvl>
    <w:lvl w:ilvl="4" w:tplc="0C090003" w:tentative="1">
      <w:start w:val="1"/>
      <w:numFmt w:val="bullet"/>
      <w:lvlText w:val="o"/>
      <w:lvlJc w:val="left"/>
      <w:pPr>
        <w:ind w:left="4031" w:hanging="360"/>
      </w:pPr>
      <w:rPr>
        <w:rFonts w:ascii="Courier New" w:hAnsi="Courier New" w:cs="Courier New" w:hint="default"/>
      </w:rPr>
    </w:lvl>
    <w:lvl w:ilvl="5" w:tplc="0C090005" w:tentative="1">
      <w:start w:val="1"/>
      <w:numFmt w:val="bullet"/>
      <w:lvlText w:val=""/>
      <w:lvlJc w:val="left"/>
      <w:pPr>
        <w:ind w:left="4751" w:hanging="360"/>
      </w:pPr>
      <w:rPr>
        <w:rFonts w:ascii="Wingdings" w:hAnsi="Wingdings" w:hint="default"/>
      </w:rPr>
    </w:lvl>
    <w:lvl w:ilvl="6" w:tplc="0C090001" w:tentative="1">
      <w:start w:val="1"/>
      <w:numFmt w:val="bullet"/>
      <w:lvlText w:val=""/>
      <w:lvlJc w:val="left"/>
      <w:pPr>
        <w:ind w:left="5471" w:hanging="360"/>
      </w:pPr>
      <w:rPr>
        <w:rFonts w:ascii="Symbol" w:hAnsi="Symbol" w:hint="default"/>
      </w:rPr>
    </w:lvl>
    <w:lvl w:ilvl="7" w:tplc="0C090003" w:tentative="1">
      <w:start w:val="1"/>
      <w:numFmt w:val="bullet"/>
      <w:lvlText w:val="o"/>
      <w:lvlJc w:val="left"/>
      <w:pPr>
        <w:ind w:left="6191" w:hanging="360"/>
      </w:pPr>
      <w:rPr>
        <w:rFonts w:ascii="Courier New" w:hAnsi="Courier New" w:cs="Courier New" w:hint="default"/>
      </w:rPr>
    </w:lvl>
    <w:lvl w:ilvl="8" w:tplc="0C090005" w:tentative="1">
      <w:start w:val="1"/>
      <w:numFmt w:val="bullet"/>
      <w:lvlText w:val=""/>
      <w:lvlJc w:val="left"/>
      <w:pPr>
        <w:ind w:left="6911" w:hanging="360"/>
      </w:pPr>
      <w:rPr>
        <w:rFonts w:ascii="Wingdings" w:hAnsi="Wingdings" w:hint="default"/>
      </w:rPr>
    </w:lvl>
  </w:abstractNum>
  <w:abstractNum w:abstractNumId="87" w15:restartNumberingAfterBreak="0">
    <w:nsid w:val="733E6D43"/>
    <w:multiLevelType w:val="hybridMultilevel"/>
    <w:tmpl w:val="DA7C4B9C"/>
    <w:lvl w:ilvl="0" w:tplc="0C090001">
      <w:start w:val="1"/>
      <w:numFmt w:val="bullet"/>
      <w:lvlText w:val=""/>
      <w:lvlJc w:val="left"/>
      <w:pPr>
        <w:ind w:left="1152" w:hanging="360"/>
      </w:pPr>
      <w:rPr>
        <w:rFonts w:ascii="Symbol" w:hAnsi="Symbol" w:hint="default"/>
      </w:rPr>
    </w:lvl>
    <w:lvl w:ilvl="1" w:tplc="0C090003">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88" w15:restartNumberingAfterBreak="0">
    <w:nsid w:val="78757C27"/>
    <w:multiLevelType w:val="hybridMultilevel"/>
    <w:tmpl w:val="E070C33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1">
      <w:start w:val="1"/>
      <w:numFmt w:val="bullet"/>
      <w:lvlText w:val=""/>
      <w:lvlJc w:val="left"/>
      <w:pPr>
        <w:ind w:left="2592" w:hanging="360"/>
      </w:pPr>
      <w:rPr>
        <w:rFonts w:ascii="Symbol" w:hAnsi="Symbol" w:hint="default"/>
      </w:rPr>
    </w:lvl>
    <w:lvl w:ilvl="3" w:tplc="0809000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89" w15:restartNumberingAfterBreak="0">
    <w:nsid w:val="7BB75C6B"/>
    <w:multiLevelType w:val="hybridMultilevel"/>
    <w:tmpl w:val="614C16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3"/>
  </w:num>
  <w:num w:numId="2">
    <w:abstractNumId w:val="62"/>
  </w:num>
  <w:num w:numId="3">
    <w:abstractNumId w:val="83"/>
  </w:num>
  <w:num w:numId="4">
    <w:abstractNumId w:val="7"/>
  </w:num>
  <w:num w:numId="5">
    <w:abstractNumId w:val="6"/>
  </w:num>
  <w:num w:numId="6">
    <w:abstractNumId w:val="69"/>
  </w:num>
  <w:num w:numId="7">
    <w:abstractNumId w:val="63"/>
  </w:num>
  <w:num w:numId="8">
    <w:abstractNumId w:val="27"/>
  </w:num>
  <w:num w:numId="9">
    <w:abstractNumId w:val="80"/>
  </w:num>
  <w:num w:numId="10">
    <w:abstractNumId w:val="48"/>
  </w:num>
  <w:num w:numId="11">
    <w:abstractNumId w:val="28"/>
  </w:num>
  <w:num w:numId="12">
    <w:abstractNumId w:val="71"/>
  </w:num>
  <w:num w:numId="13">
    <w:abstractNumId w:val="13"/>
  </w:num>
  <w:num w:numId="14">
    <w:abstractNumId w:val="49"/>
  </w:num>
  <w:num w:numId="15">
    <w:abstractNumId w:val="35"/>
  </w:num>
  <w:num w:numId="16">
    <w:abstractNumId w:val="32"/>
  </w:num>
  <w:num w:numId="17">
    <w:abstractNumId w:val="54"/>
  </w:num>
  <w:num w:numId="18">
    <w:abstractNumId w:val="77"/>
  </w:num>
  <w:num w:numId="19">
    <w:abstractNumId w:val="70"/>
  </w:num>
  <w:num w:numId="20">
    <w:abstractNumId w:val="14"/>
  </w:num>
  <w:num w:numId="21">
    <w:abstractNumId w:val="34"/>
  </w:num>
  <w:num w:numId="22">
    <w:abstractNumId w:val="52"/>
  </w:num>
  <w:num w:numId="23">
    <w:abstractNumId w:val="39"/>
  </w:num>
  <w:num w:numId="24">
    <w:abstractNumId w:val="44"/>
  </w:num>
  <w:num w:numId="25">
    <w:abstractNumId w:val="55"/>
  </w:num>
  <w:num w:numId="26">
    <w:abstractNumId w:val="17"/>
  </w:num>
  <w:num w:numId="27">
    <w:abstractNumId w:val="15"/>
  </w:num>
  <w:num w:numId="28">
    <w:abstractNumId w:val="65"/>
  </w:num>
  <w:num w:numId="29">
    <w:abstractNumId w:val="10"/>
  </w:num>
  <w:num w:numId="30">
    <w:abstractNumId w:val="73"/>
  </w:num>
  <w:num w:numId="31">
    <w:abstractNumId w:val="46"/>
  </w:num>
  <w:num w:numId="32">
    <w:abstractNumId w:val="85"/>
  </w:num>
  <w:num w:numId="33">
    <w:abstractNumId w:val="26"/>
  </w:num>
  <w:num w:numId="34">
    <w:abstractNumId w:val="24"/>
  </w:num>
  <w:num w:numId="35">
    <w:abstractNumId w:val="23"/>
  </w:num>
  <w:num w:numId="36">
    <w:abstractNumId w:val="37"/>
  </w:num>
  <w:num w:numId="37">
    <w:abstractNumId w:val="25"/>
  </w:num>
  <w:num w:numId="38">
    <w:abstractNumId w:val="50"/>
  </w:num>
  <w:num w:numId="39">
    <w:abstractNumId w:val="41"/>
  </w:num>
  <w:num w:numId="40">
    <w:abstractNumId w:val="68"/>
  </w:num>
  <w:num w:numId="41">
    <w:abstractNumId w:val="67"/>
  </w:num>
  <w:num w:numId="42">
    <w:abstractNumId w:val="42"/>
  </w:num>
  <w:num w:numId="43">
    <w:abstractNumId w:val="30"/>
  </w:num>
  <w:num w:numId="44">
    <w:abstractNumId w:val="75"/>
  </w:num>
  <w:num w:numId="45">
    <w:abstractNumId w:val="36"/>
  </w:num>
  <w:num w:numId="46">
    <w:abstractNumId w:val="51"/>
  </w:num>
  <w:num w:numId="47">
    <w:abstractNumId w:val="12"/>
  </w:num>
  <w:num w:numId="48">
    <w:abstractNumId w:val="74"/>
  </w:num>
  <w:num w:numId="49">
    <w:abstractNumId w:val="47"/>
  </w:num>
  <w:num w:numId="50">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7"/>
  </w:num>
  <w:num w:numId="54">
    <w:abstractNumId w:val="88"/>
  </w:num>
  <w:num w:numId="55">
    <w:abstractNumId w:val="38"/>
  </w:num>
  <w:num w:numId="56">
    <w:abstractNumId w:val="64"/>
  </w:num>
  <w:num w:numId="57">
    <w:abstractNumId w:val="45"/>
  </w:num>
  <w:num w:numId="58">
    <w:abstractNumId w:val="53"/>
  </w:num>
  <w:num w:numId="59">
    <w:abstractNumId w:val="9"/>
  </w:num>
  <w:num w:numId="60">
    <w:abstractNumId w:val="5"/>
  </w:num>
  <w:num w:numId="61">
    <w:abstractNumId w:val="4"/>
  </w:num>
  <w:num w:numId="62">
    <w:abstractNumId w:val="8"/>
  </w:num>
  <w:num w:numId="63">
    <w:abstractNumId w:val="3"/>
  </w:num>
  <w:num w:numId="64">
    <w:abstractNumId w:val="2"/>
  </w:num>
  <w:num w:numId="65">
    <w:abstractNumId w:val="1"/>
  </w:num>
  <w:num w:numId="66">
    <w:abstractNumId w:val="0"/>
  </w:num>
  <w:num w:numId="67">
    <w:abstractNumId w:val="89"/>
  </w:num>
  <w:num w:numId="68">
    <w:abstractNumId w:val="66"/>
  </w:num>
  <w:num w:numId="69">
    <w:abstractNumId w:val="60"/>
  </w:num>
  <w:num w:numId="70">
    <w:abstractNumId w:val="59"/>
  </w:num>
  <w:num w:numId="71">
    <w:abstractNumId w:val="16"/>
  </w:num>
  <w:num w:numId="72">
    <w:abstractNumId w:val="56"/>
  </w:num>
  <w:num w:numId="73">
    <w:abstractNumId w:val="11"/>
  </w:num>
  <w:num w:numId="74">
    <w:abstractNumId w:val="79"/>
  </w:num>
  <w:num w:numId="75">
    <w:abstractNumId w:val="19"/>
  </w:num>
  <w:num w:numId="76">
    <w:abstractNumId w:val="18"/>
  </w:num>
  <w:num w:numId="77">
    <w:abstractNumId w:val="40"/>
  </w:num>
  <w:num w:numId="78">
    <w:abstractNumId w:val="78"/>
  </w:num>
  <w:num w:numId="79">
    <w:abstractNumId w:val="82"/>
  </w:num>
  <w:num w:numId="80">
    <w:abstractNumId w:val="61"/>
  </w:num>
  <w:num w:numId="81">
    <w:abstractNumId w:val="33"/>
  </w:num>
  <w:num w:numId="82">
    <w:abstractNumId w:val="86"/>
  </w:num>
  <w:num w:numId="83">
    <w:abstractNumId w:val="29"/>
  </w:num>
  <w:num w:numId="84">
    <w:abstractNumId w:val="84"/>
  </w:num>
  <w:num w:numId="85">
    <w:abstractNumId w:val="76"/>
  </w:num>
  <w:num w:numId="86">
    <w:abstractNumId w:val="72"/>
  </w:num>
  <w:num w:numId="87">
    <w:abstractNumId w:val="31"/>
  </w:num>
  <w:num w:numId="88">
    <w:abstractNumId w:val="22"/>
  </w:num>
  <w:num w:numId="89">
    <w:abstractNumId w:val="81"/>
  </w:num>
  <w:num w:numId="90">
    <w:abstractNumId w:val="20"/>
  </w:num>
  <w:num w:numId="91">
    <w:abstractNumId w:val="21"/>
  </w:num>
  <w:num w:numId="92">
    <w:abstractNumId w:val="8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1008"/>
  <w:drawingGridHorizontalSpacing w:val="100"/>
  <w:displayHorizontalDrawingGridEvery w:val="2"/>
  <w:characterSpacingControl w:val="doNotCompress"/>
  <w:hdrShapeDefaults>
    <o:shapedefaults v:ext="edit" spidmax="2049" fillcolor="white" strokecolor="#005a63">
      <v:fill color="white" focus="100%" type="frame"/>
      <v:stroke color="#005a63" weight="1pt"/>
      <v:shadow on="t" type="perspective" color="#622423" offset="1pt" offset2="-3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3653"/>
    <w:rsid w:val="0000022E"/>
    <w:rsid w:val="00001055"/>
    <w:rsid w:val="000032CB"/>
    <w:rsid w:val="00003CFA"/>
    <w:rsid w:val="00004164"/>
    <w:rsid w:val="0000505C"/>
    <w:rsid w:val="0000596C"/>
    <w:rsid w:val="00006894"/>
    <w:rsid w:val="0001080B"/>
    <w:rsid w:val="0001247A"/>
    <w:rsid w:val="00013DC8"/>
    <w:rsid w:val="00015648"/>
    <w:rsid w:val="00016E10"/>
    <w:rsid w:val="00021B66"/>
    <w:rsid w:val="000239F1"/>
    <w:rsid w:val="00025096"/>
    <w:rsid w:val="000260F2"/>
    <w:rsid w:val="00026BC7"/>
    <w:rsid w:val="00027010"/>
    <w:rsid w:val="00031462"/>
    <w:rsid w:val="00031F45"/>
    <w:rsid w:val="00031FCA"/>
    <w:rsid w:val="000323B8"/>
    <w:rsid w:val="00033769"/>
    <w:rsid w:val="00036728"/>
    <w:rsid w:val="000379B2"/>
    <w:rsid w:val="000401BB"/>
    <w:rsid w:val="00040B19"/>
    <w:rsid w:val="0004183F"/>
    <w:rsid w:val="00041A16"/>
    <w:rsid w:val="0004273D"/>
    <w:rsid w:val="00042786"/>
    <w:rsid w:val="0004325E"/>
    <w:rsid w:val="00043D8C"/>
    <w:rsid w:val="00044112"/>
    <w:rsid w:val="000468D1"/>
    <w:rsid w:val="00047A25"/>
    <w:rsid w:val="000500A2"/>
    <w:rsid w:val="0005392C"/>
    <w:rsid w:val="00055D3B"/>
    <w:rsid w:val="00060163"/>
    <w:rsid w:val="0006101D"/>
    <w:rsid w:val="00061306"/>
    <w:rsid w:val="00062666"/>
    <w:rsid w:val="0006380A"/>
    <w:rsid w:val="00063A25"/>
    <w:rsid w:val="0006526F"/>
    <w:rsid w:val="00065A5B"/>
    <w:rsid w:val="00067253"/>
    <w:rsid w:val="00067E97"/>
    <w:rsid w:val="00070030"/>
    <w:rsid w:val="00072FBF"/>
    <w:rsid w:val="00077D6C"/>
    <w:rsid w:val="000809C1"/>
    <w:rsid w:val="00082564"/>
    <w:rsid w:val="00083732"/>
    <w:rsid w:val="00090007"/>
    <w:rsid w:val="00090034"/>
    <w:rsid w:val="0009095D"/>
    <w:rsid w:val="000912B3"/>
    <w:rsid w:val="00093A8B"/>
    <w:rsid w:val="00094704"/>
    <w:rsid w:val="000951A3"/>
    <w:rsid w:val="00096679"/>
    <w:rsid w:val="000979B5"/>
    <w:rsid w:val="000A0EDB"/>
    <w:rsid w:val="000A13E9"/>
    <w:rsid w:val="000A1FA6"/>
    <w:rsid w:val="000A2A28"/>
    <w:rsid w:val="000A3767"/>
    <w:rsid w:val="000A4ABD"/>
    <w:rsid w:val="000A4D66"/>
    <w:rsid w:val="000A6D96"/>
    <w:rsid w:val="000B089F"/>
    <w:rsid w:val="000B14F3"/>
    <w:rsid w:val="000B187B"/>
    <w:rsid w:val="000B228F"/>
    <w:rsid w:val="000B3A6A"/>
    <w:rsid w:val="000B47CF"/>
    <w:rsid w:val="000B4F6B"/>
    <w:rsid w:val="000B6661"/>
    <w:rsid w:val="000B6B07"/>
    <w:rsid w:val="000C08CC"/>
    <w:rsid w:val="000C0C00"/>
    <w:rsid w:val="000C3083"/>
    <w:rsid w:val="000C3C8C"/>
    <w:rsid w:val="000C4C2F"/>
    <w:rsid w:val="000C4EAB"/>
    <w:rsid w:val="000C60D2"/>
    <w:rsid w:val="000C7392"/>
    <w:rsid w:val="000C7A22"/>
    <w:rsid w:val="000D04E4"/>
    <w:rsid w:val="000D1466"/>
    <w:rsid w:val="000D218C"/>
    <w:rsid w:val="000D5E7D"/>
    <w:rsid w:val="000D7688"/>
    <w:rsid w:val="000D7B68"/>
    <w:rsid w:val="000D7F3D"/>
    <w:rsid w:val="000E1B6C"/>
    <w:rsid w:val="000E3251"/>
    <w:rsid w:val="000F1099"/>
    <w:rsid w:val="000F2366"/>
    <w:rsid w:val="000F2650"/>
    <w:rsid w:val="000F592E"/>
    <w:rsid w:val="000F7104"/>
    <w:rsid w:val="000F7AB8"/>
    <w:rsid w:val="001005BB"/>
    <w:rsid w:val="00104CD5"/>
    <w:rsid w:val="00106E1C"/>
    <w:rsid w:val="00107BEC"/>
    <w:rsid w:val="001108CE"/>
    <w:rsid w:val="00110C8E"/>
    <w:rsid w:val="0011164E"/>
    <w:rsid w:val="00112CC9"/>
    <w:rsid w:val="0011362A"/>
    <w:rsid w:val="00113C9F"/>
    <w:rsid w:val="00114C24"/>
    <w:rsid w:val="00116A31"/>
    <w:rsid w:val="00116A6F"/>
    <w:rsid w:val="00116EA7"/>
    <w:rsid w:val="00117DDF"/>
    <w:rsid w:val="00120718"/>
    <w:rsid w:val="00120D34"/>
    <w:rsid w:val="00122C15"/>
    <w:rsid w:val="0012375B"/>
    <w:rsid w:val="001248E0"/>
    <w:rsid w:val="0012513F"/>
    <w:rsid w:val="00127877"/>
    <w:rsid w:val="00131258"/>
    <w:rsid w:val="00135394"/>
    <w:rsid w:val="00136057"/>
    <w:rsid w:val="00136071"/>
    <w:rsid w:val="0014092F"/>
    <w:rsid w:val="001444EF"/>
    <w:rsid w:val="00146674"/>
    <w:rsid w:val="001518CA"/>
    <w:rsid w:val="001529BC"/>
    <w:rsid w:val="00153D00"/>
    <w:rsid w:val="00153D40"/>
    <w:rsid w:val="001547F7"/>
    <w:rsid w:val="0015638C"/>
    <w:rsid w:val="00160E57"/>
    <w:rsid w:val="00161BE7"/>
    <w:rsid w:val="00164982"/>
    <w:rsid w:val="00165D00"/>
    <w:rsid w:val="001660F7"/>
    <w:rsid w:val="001668F2"/>
    <w:rsid w:val="001701FF"/>
    <w:rsid w:val="001702BE"/>
    <w:rsid w:val="00170B54"/>
    <w:rsid w:val="001710F2"/>
    <w:rsid w:val="00173132"/>
    <w:rsid w:val="00174356"/>
    <w:rsid w:val="00175D9F"/>
    <w:rsid w:val="001761DF"/>
    <w:rsid w:val="00180C85"/>
    <w:rsid w:val="001816FD"/>
    <w:rsid w:val="00181957"/>
    <w:rsid w:val="001821BA"/>
    <w:rsid w:val="00182C35"/>
    <w:rsid w:val="00185FB4"/>
    <w:rsid w:val="00187148"/>
    <w:rsid w:val="00190083"/>
    <w:rsid w:val="001904F2"/>
    <w:rsid w:val="00191232"/>
    <w:rsid w:val="00192F91"/>
    <w:rsid w:val="001934AB"/>
    <w:rsid w:val="001952A0"/>
    <w:rsid w:val="001952DE"/>
    <w:rsid w:val="00195516"/>
    <w:rsid w:val="00195D81"/>
    <w:rsid w:val="001964F2"/>
    <w:rsid w:val="001A037A"/>
    <w:rsid w:val="001A3E6E"/>
    <w:rsid w:val="001A4AA1"/>
    <w:rsid w:val="001A533C"/>
    <w:rsid w:val="001A5443"/>
    <w:rsid w:val="001A6345"/>
    <w:rsid w:val="001A6611"/>
    <w:rsid w:val="001B50BC"/>
    <w:rsid w:val="001B7027"/>
    <w:rsid w:val="001C1BDD"/>
    <w:rsid w:val="001C252B"/>
    <w:rsid w:val="001C37A3"/>
    <w:rsid w:val="001C3C38"/>
    <w:rsid w:val="001C4863"/>
    <w:rsid w:val="001C7225"/>
    <w:rsid w:val="001D4377"/>
    <w:rsid w:val="001D4A98"/>
    <w:rsid w:val="001D698E"/>
    <w:rsid w:val="001D7534"/>
    <w:rsid w:val="001E2D82"/>
    <w:rsid w:val="001E593B"/>
    <w:rsid w:val="001F1BB6"/>
    <w:rsid w:val="001F28CE"/>
    <w:rsid w:val="001F464A"/>
    <w:rsid w:val="001F50C1"/>
    <w:rsid w:val="001F6279"/>
    <w:rsid w:val="001F679D"/>
    <w:rsid w:val="001F7618"/>
    <w:rsid w:val="002023F6"/>
    <w:rsid w:val="002110CF"/>
    <w:rsid w:val="00211DBE"/>
    <w:rsid w:val="00213647"/>
    <w:rsid w:val="00213BF5"/>
    <w:rsid w:val="00214959"/>
    <w:rsid w:val="0021581E"/>
    <w:rsid w:val="002161E0"/>
    <w:rsid w:val="00216C28"/>
    <w:rsid w:val="0021748C"/>
    <w:rsid w:val="00221B9A"/>
    <w:rsid w:val="0022400E"/>
    <w:rsid w:val="0022583A"/>
    <w:rsid w:val="0022592B"/>
    <w:rsid w:val="002260CE"/>
    <w:rsid w:val="00226470"/>
    <w:rsid w:val="00227DB7"/>
    <w:rsid w:val="002316E1"/>
    <w:rsid w:val="00232094"/>
    <w:rsid w:val="002324CD"/>
    <w:rsid w:val="0023261D"/>
    <w:rsid w:val="00235EF8"/>
    <w:rsid w:val="00236B4C"/>
    <w:rsid w:val="00240465"/>
    <w:rsid w:val="002407A2"/>
    <w:rsid w:val="002410D0"/>
    <w:rsid w:val="0024268B"/>
    <w:rsid w:val="00244467"/>
    <w:rsid w:val="00246990"/>
    <w:rsid w:val="00247A6F"/>
    <w:rsid w:val="0025128B"/>
    <w:rsid w:val="00252360"/>
    <w:rsid w:val="002532F8"/>
    <w:rsid w:val="00253B37"/>
    <w:rsid w:val="0025511F"/>
    <w:rsid w:val="00257E6A"/>
    <w:rsid w:val="00260097"/>
    <w:rsid w:val="00260C1E"/>
    <w:rsid w:val="00260CDD"/>
    <w:rsid w:val="00261525"/>
    <w:rsid w:val="00261F2E"/>
    <w:rsid w:val="002649CF"/>
    <w:rsid w:val="00266C3E"/>
    <w:rsid w:val="00266DE3"/>
    <w:rsid w:val="0027085F"/>
    <w:rsid w:val="00270E3A"/>
    <w:rsid w:val="002713C1"/>
    <w:rsid w:val="0027178C"/>
    <w:rsid w:val="0027264B"/>
    <w:rsid w:val="0027443F"/>
    <w:rsid w:val="00274A9F"/>
    <w:rsid w:val="00274EC1"/>
    <w:rsid w:val="002804C8"/>
    <w:rsid w:val="002807C1"/>
    <w:rsid w:val="00280BC6"/>
    <w:rsid w:val="0028226C"/>
    <w:rsid w:val="00282FC0"/>
    <w:rsid w:val="002841C9"/>
    <w:rsid w:val="00284957"/>
    <w:rsid w:val="00286DD4"/>
    <w:rsid w:val="00286FDF"/>
    <w:rsid w:val="00287243"/>
    <w:rsid w:val="002923DC"/>
    <w:rsid w:val="00292F1B"/>
    <w:rsid w:val="00294BBD"/>
    <w:rsid w:val="00294F8B"/>
    <w:rsid w:val="002A1260"/>
    <w:rsid w:val="002A202C"/>
    <w:rsid w:val="002A4126"/>
    <w:rsid w:val="002A639C"/>
    <w:rsid w:val="002A6CE7"/>
    <w:rsid w:val="002A77FD"/>
    <w:rsid w:val="002A7C14"/>
    <w:rsid w:val="002B0742"/>
    <w:rsid w:val="002B176C"/>
    <w:rsid w:val="002B210A"/>
    <w:rsid w:val="002B26B0"/>
    <w:rsid w:val="002B5F64"/>
    <w:rsid w:val="002B7234"/>
    <w:rsid w:val="002C05B1"/>
    <w:rsid w:val="002C336D"/>
    <w:rsid w:val="002C5E01"/>
    <w:rsid w:val="002C6398"/>
    <w:rsid w:val="002C6C5F"/>
    <w:rsid w:val="002C7BE5"/>
    <w:rsid w:val="002D0AC8"/>
    <w:rsid w:val="002D0C8D"/>
    <w:rsid w:val="002D104D"/>
    <w:rsid w:val="002D174E"/>
    <w:rsid w:val="002D2589"/>
    <w:rsid w:val="002D54FE"/>
    <w:rsid w:val="002D770B"/>
    <w:rsid w:val="002E0214"/>
    <w:rsid w:val="002E2A93"/>
    <w:rsid w:val="002E2C59"/>
    <w:rsid w:val="002E3FC9"/>
    <w:rsid w:val="002E4818"/>
    <w:rsid w:val="002E5855"/>
    <w:rsid w:val="002E651D"/>
    <w:rsid w:val="002F0062"/>
    <w:rsid w:val="002F08C2"/>
    <w:rsid w:val="002F1444"/>
    <w:rsid w:val="002F1D77"/>
    <w:rsid w:val="002F27D4"/>
    <w:rsid w:val="002F527C"/>
    <w:rsid w:val="002F6A0D"/>
    <w:rsid w:val="0030154C"/>
    <w:rsid w:val="003030F3"/>
    <w:rsid w:val="003044C9"/>
    <w:rsid w:val="003062C4"/>
    <w:rsid w:val="00306869"/>
    <w:rsid w:val="00310F38"/>
    <w:rsid w:val="003117BA"/>
    <w:rsid w:val="0031258F"/>
    <w:rsid w:val="00313656"/>
    <w:rsid w:val="003143E4"/>
    <w:rsid w:val="0031771A"/>
    <w:rsid w:val="003178F7"/>
    <w:rsid w:val="00320815"/>
    <w:rsid w:val="00320906"/>
    <w:rsid w:val="00326F3D"/>
    <w:rsid w:val="00331B5D"/>
    <w:rsid w:val="003321E2"/>
    <w:rsid w:val="00332A3B"/>
    <w:rsid w:val="00334A0F"/>
    <w:rsid w:val="0033622A"/>
    <w:rsid w:val="003368D7"/>
    <w:rsid w:val="00341F1B"/>
    <w:rsid w:val="003428A6"/>
    <w:rsid w:val="00343B8E"/>
    <w:rsid w:val="00344503"/>
    <w:rsid w:val="00347CD3"/>
    <w:rsid w:val="00350040"/>
    <w:rsid w:val="00350BF0"/>
    <w:rsid w:val="00351422"/>
    <w:rsid w:val="00351561"/>
    <w:rsid w:val="0035307C"/>
    <w:rsid w:val="00353E4D"/>
    <w:rsid w:val="00353E7F"/>
    <w:rsid w:val="003547C7"/>
    <w:rsid w:val="00360827"/>
    <w:rsid w:val="00360883"/>
    <w:rsid w:val="0036282C"/>
    <w:rsid w:val="00363342"/>
    <w:rsid w:val="00364AE6"/>
    <w:rsid w:val="00364EC0"/>
    <w:rsid w:val="003650CF"/>
    <w:rsid w:val="00371B90"/>
    <w:rsid w:val="003738DF"/>
    <w:rsid w:val="00375190"/>
    <w:rsid w:val="00375DF0"/>
    <w:rsid w:val="00375F69"/>
    <w:rsid w:val="0037701E"/>
    <w:rsid w:val="0037719F"/>
    <w:rsid w:val="003775F7"/>
    <w:rsid w:val="00380981"/>
    <w:rsid w:val="00383CB2"/>
    <w:rsid w:val="003843C7"/>
    <w:rsid w:val="00384978"/>
    <w:rsid w:val="003870EB"/>
    <w:rsid w:val="00390A1A"/>
    <w:rsid w:val="00390E2D"/>
    <w:rsid w:val="003912E8"/>
    <w:rsid w:val="0039392B"/>
    <w:rsid w:val="00393A50"/>
    <w:rsid w:val="00393B54"/>
    <w:rsid w:val="00393F49"/>
    <w:rsid w:val="00396B04"/>
    <w:rsid w:val="003974B7"/>
    <w:rsid w:val="00397D20"/>
    <w:rsid w:val="003A20D3"/>
    <w:rsid w:val="003A2F4C"/>
    <w:rsid w:val="003A3132"/>
    <w:rsid w:val="003A4E6C"/>
    <w:rsid w:val="003A5332"/>
    <w:rsid w:val="003A6472"/>
    <w:rsid w:val="003A7185"/>
    <w:rsid w:val="003B13F5"/>
    <w:rsid w:val="003B1A7C"/>
    <w:rsid w:val="003B26E5"/>
    <w:rsid w:val="003B2963"/>
    <w:rsid w:val="003B6C10"/>
    <w:rsid w:val="003B75A5"/>
    <w:rsid w:val="003C0ED1"/>
    <w:rsid w:val="003C3A47"/>
    <w:rsid w:val="003C5CB2"/>
    <w:rsid w:val="003C6532"/>
    <w:rsid w:val="003C7EDA"/>
    <w:rsid w:val="003D29C4"/>
    <w:rsid w:val="003D29EA"/>
    <w:rsid w:val="003D37D8"/>
    <w:rsid w:val="003D62B7"/>
    <w:rsid w:val="003D71FC"/>
    <w:rsid w:val="003D7BC9"/>
    <w:rsid w:val="003E06E7"/>
    <w:rsid w:val="003E1375"/>
    <w:rsid w:val="003E1665"/>
    <w:rsid w:val="003E6CC3"/>
    <w:rsid w:val="003E78F3"/>
    <w:rsid w:val="003F0269"/>
    <w:rsid w:val="003F0656"/>
    <w:rsid w:val="003F21F2"/>
    <w:rsid w:val="003F27AD"/>
    <w:rsid w:val="003F33AC"/>
    <w:rsid w:val="003F35C7"/>
    <w:rsid w:val="003F5819"/>
    <w:rsid w:val="003F6291"/>
    <w:rsid w:val="00403049"/>
    <w:rsid w:val="0040370C"/>
    <w:rsid w:val="00405A9D"/>
    <w:rsid w:val="0040653E"/>
    <w:rsid w:val="004077F9"/>
    <w:rsid w:val="00411CEF"/>
    <w:rsid w:val="00412DA7"/>
    <w:rsid w:val="00413C67"/>
    <w:rsid w:val="00413F06"/>
    <w:rsid w:val="00416F09"/>
    <w:rsid w:val="004171F6"/>
    <w:rsid w:val="00417935"/>
    <w:rsid w:val="00420A1E"/>
    <w:rsid w:val="00420D7B"/>
    <w:rsid w:val="00422B81"/>
    <w:rsid w:val="00423FFE"/>
    <w:rsid w:val="00424101"/>
    <w:rsid w:val="00424C9F"/>
    <w:rsid w:val="00424CA7"/>
    <w:rsid w:val="00424FBA"/>
    <w:rsid w:val="00426475"/>
    <w:rsid w:val="0042647C"/>
    <w:rsid w:val="004264EF"/>
    <w:rsid w:val="004304A3"/>
    <w:rsid w:val="00430E61"/>
    <w:rsid w:val="004316C0"/>
    <w:rsid w:val="0043374A"/>
    <w:rsid w:val="00434190"/>
    <w:rsid w:val="00436215"/>
    <w:rsid w:val="00440EEC"/>
    <w:rsid w:val="00442B9C"/>
    <w:rsid w:val="00443B81"/>
    <w:rsid w:val="004454E8"/>
    <w:rsid w:val="00445768"/>
    <w:rsid w:val="00446E1C"/>
    <w:rsid w:val="004503E3"/>
    <w:rsid w:val="00450FDC"/>
    <w:rsid w:val="0045323D"/>
    <w:rsid w:val="00453EC5"/>
    <w:rsid w:val="00455EBE"/>
    <w:rsid w:val="00456535"/>
    <w:rsid w:val="00456E74"/>
    <w:rsid w:val="00456E8F"/>
    <w:rsid w:val="00456F3D"/>
    <w:rsid w:val="00457586"/>
    <w:rsid w:val="00457D13"/>
    <w:rsid w:val="0046063F"/>
    <w:rsid w:val="00460ED3"/>
    <w:rsid w:val="004636DD"/>
    <w:rsid w:val="00467F7B"/>
    <w:rsid w:val="00470015"/>
    <w:rsid w:val="0047011B"/>
    <w:rsid w:val="00472063"/>
    <w:rsid w:val="004722BA"/>
    <w:rsid w:val="004733D3"/>
    <w:rsid w:val="00477146"/>
    <w:rsid w:val="00480917"/>
    <w:rsid w:val="00483E59"/>
    <w:rsid w:val="004845AA"/>
    <w:rsid w:val="0049132F"/>
    <w:rsid w:val="00493DF9"/>
    <w:rsid w:val="00493EBC"/>
    <w:rsid w:val="00494CE3"/>
    <w:rsid w:val="00496C44"/>
    <w:rsid w:val="004970FE"/>
    <w:rsid w:val="004978EB"/>
    <w:rsid w:val="004A2484"/>
    <w:rsid w:val="004A3473"/>
    <w:rsid w:val="004A469C"/>
    <w:rsid w:val="004A474B"/>
    <w:rsid w:val="004A4EAB"/>
    <w:rsid w:val="004A6967"/>
    <w:rsid w:val="004A6BD8"/>
    <w:rsid w:val="004B041A"/>
    <w:rsid w:val="004B0DC2"/>
    <w:rsid w:val="004B2F6D"/>
    <w:rsid w:val="004B4B59"/>
    <w:rsid w:val="004C0EE1"/>
    <w:rsid w:val="004C1BEF"/>
    <w:rsid w:val="004C6362"/>
    <w:rsid w:val="004D264B"/>
    <w:rsid w:val="004D3474"/>
    <w:rsid w:val="004D5397"/>
    <w:rsid w:val="004D7959"/>
    <w:rsid w:val="004D7978"/>
    <w:rsid w:val="004E11C1"/>
    <w:rsid w:val="004E18D5"/>
    <w:rsid w:val="004E2A2B"/>
    <w:rsid w:val="004E2EDE"/>
    <w:rsid w:val="004E4D71"/>
    <w:rsid w:val="004E56BA"/>
    <w:rsid w:val="004F2019"/>
    <w:rsid w:val="004F2648"/>
    <w:rsid w:val="004F45D1"/>
    <w:rsid w:val="004F629B"/>
    <w:rsid w:val="004F64C7"/>
    <w:rsid w:val="004F65C9"/>
    <w:rsid w:val="005001B0"/>
    <w:rsid w:val="00501812"/>
    <w:rsid w:val="00503AFD"/>
    <w:rsid w:val="00507611"/>
    <w:rsid w:val="00512FF9"/>
    <w:rsid w:val="0051345A"/>
    <w:rsid w:val="0051711B"/>
    <w:rsid w:val="00517C5D"/>
    <w:rsid w:val="005200A8"/>
    <w:rsid w:val="0052137A"/>
    <w:rsid w:val="00521696"/>
    <w:rsid w:val="00523150"/>
    <w:rsid w:val="00525DAA"/>
    <w:rsid w:val="00527869"/>
    <w:rsid w:val="0053052B"/>
    <w:rsid w:val="0053109B"/>
    <w:rsid w:val="0053221F"/>
    <w:rsid w:val="00540D52"/>
    <w:rsid w:val="005412EE"/>
    <w:rsid w:val="00542302"/>
    <w:rsid w:val="0054603D"/>
    <w:rsid w:val="00547D75"/>
    <w:rsid w:val="00547F48"/>
    <w:rsid w:val="005509D0"/>
    <w:rsid w:val="00551282"/>
    <w:rsid w:val="00552BFF"/>
    <w:rsid w:val="0055340E"/>
    <w:rsid w:val="00553443"/>
    <w:rsid w:val="00554A31"/>
    <w:rsid w:val="00557130"/>
    <w:rsid w:val="0055750A"/>
    <w:rsid w:val="00560047"/>
    <w:rsid w:val="005602B0"/>
    <w:rsid w:val="00562DFD"/>
    <w:rsid w:val="00564446"/>
    <w:rsid w:val="00564B55"/>
    <w:rsid w:val="00564DE1"/>
    <w:rsid w:val="00565DA5"/>
    <w:rsid w:val="0056637A"/>
    <w:rsid w:val="00567D1F"/>
    <w:rsid w:val="00571CF9"/>
    <w:rsid w:val="00574034"/>
    <w:rsid w:val="0057488C"/>
    <w:rsid w:val="00575083"/>
    <w:rsid w:val="0057607F"/>
    <w:rsid w:val="00577FE4"/>
    <w:rsid w:val="005812B1"/>
    <w:rsid w:val="00581ED2"/>
    <w:rsid w:val="005822DC"/>
    <w:rsid w:val="0058682F"/>
    <w:rsid w:val="0058755E"/>
    <w:rsid w:val="00587620"/>
    <w:rsid w:val="005907A8"/>
    <w:rsid w:val="00591CB1"/>
    <w:rsid w:val="005922BC"/>
    <w:rsid w:val="00593C75"/>
    <w:rsid w:val="00595C65"/>
    <w:rsid w:val="005972DF"/>
    <w:rsid w:val="005A1FE0"/>
    <w:rsid w:val="005A2452"/>
    <w:rsid w:val="005A3517"/>
    <w:rsid w:val="005A54D8"/>
    <w:rsid w:val="005A5552"/>
    <w:rsid w:val="005B0079"/>
    <w:rsid w:val="005B0655"/>
    <w:rsid w:val="005B142B"/>
    <w:rsid w:val="005B234D"/>
    <w:rsid w:val="005B27C2"/>
    <w:rsid w:val="005B3B11"/>
    <w:rsid w:val="005B439F"/>
    <w:rsid w:val="005B6FE6"/>
    <w:rsid w:val="005B781D"/>
    <w:rsid w:val="005B79B5"/>
    <w:rsid w:val="005C13EC"/>
    <w:rsid w:val="005C2432"/>
    <w:rsid w:val="005C3244"/>
    <w:rsid w:val="005C34F0"/>
    <w:rsid w:val="005C3821"/>
    <w:rsid w:val="005C5FE2"/>
    <w:rsid w:val="005C64CA"/>
    <w:rsid w:val="005C72CE"/>
    <w:rsid w:val="005D1471"/>
    <w:rsid w:val="005D16CE"/>
    <w:rsid w:val="005D36FE"/>
    <w:rsid w:val="005D5506"/>
    <w:rsid w:val="005D5E66"/>
    <w:rsid w:val="005D60D0"/>
    <w:rsid w:val="005E02EA"/>
    <w:rsid w:val="005E03E4"/>
    <w:rsid w:val="005E1009"/>
    <w:rsid w:val="005E1A6A"/>
    <w:rsid w:val="005E224E"/>
    <w:rsid w:val="005E2C80"/>
    <w:rsid w:val="005E6ECC"/>
    <w:rsid w:val="005E7B27"/>
    <w:rsid w:val="005F030F"/>
    <w:rsid w:val="005F03EB"/>
    <w:rsid w:val="005F2843"/>
    <w:rsid w:val="005F51CB"/>
    <w:rsid w:val="005F5437"/>
    <w:rsid w:val="00600770"/>
    <w:rsid w:val="006008CD"/>
    <w:rsid w:val="00602E01"/>
    <w:rsid w:val="0060481B"/>
    <w:rsid w:val="006069A5"/>
    <w:rsid w:val="00606AC3"/>
    <w:rsid w:val="0061140D"/>
    <w:rsid w:val="00613703"/>
    <w:rsid w:val="00615076"/>
    <w:rsid w:val="00615431"/>
    <w:rsid w:val="006165B2"/>
    <w:rsid w:val="00616AEC"/>
    <w:rsid w:val="00616D94"/>
    <w:rsid w:val="006200F7"/>
    <w:rsid w:val="00622565"/>
    <w:rsid w:val="00622735"/>
    <w:rsid w:val="00624F53"/>
    <w:rsid w:val="00627988"/>
    <w:rsid w:val="00627CE4"/>
    <w:rsid w:val="00631013"/>
    <w:rsid w:val="00632444"/>
    <w:rsid w:val="006327D8"/>
    <w:rsid w:val="00634811"/>
    <w:rsid w:val="00635179"/>
    <w:rsid w:val="00635186"/>
    <w:rsid w:val="00636ECF"/>
    <w:rsid w:val="006402BF"/>
    <w:rsid w:val="006426D0"/>
    <w:rsid w:val="006431E5"/>
    <w:rsid w:val="00643957"/>
    <w:rsid w:val="006479BF"/>
    <w:rsid w:val="00657A34"/>
    <w:rsid w:val="006601F9"/>
    <w:rsid w:val="006607B9"/>
    <w:rsid w:val="00660D1B"/>
    <w:rsid w:val="006640A9"/>
    <w:rsid w:val="006647C5"/>
    <w:rsid w:val="006657E9"/>
    <w:rsid w:val="006672D6"/>
    <w:rsid w:val="00667877"/>
    <w:rsid w:val="0067254A"/>
    <w:rsid w:val="00672B8A"/>
    <w:rsid w:val="00674236"/>
    <w:rsid w:val="00675414"/>
    <w:rsid w:val="006774BA"/>
    <w:rsid w:val="0068061F"/>
    <w:rsid w:val="0068295E"/>
    <w:rsid w:val="00683C06"/>
    <w:rsid w:val="006869CF"/>
    <w:rsid w:val="006906A4"/>
    <w:rsid w:val="006908F2"/>
    <w:rsid w:val="006922F4"/>
    <w:rsid w:val="00694218"/>
    <w:rsid w:val="006958A2"/>
    <w:rsid w:val="00696EF3"/>
    <w:rsid w:val="006A0620"/>
    <w:rsid w:val="006A090D"/>
    <w:rsid w:val="006A303F"/>
    <w:rsid w:val="006A4031"/>
    <w:rsid w:val="006A5793"/>
    <w:rsid w:val="006A6153"/>
    <w:rsid w:val="006A7296"/>
    <w:rsid w:val="006A7C3F"/>
    <w:rsid w:val="006B1C66"/>
    <w:rsid w:val="006B1F59"/>
    <w:rsid w:val="006B24B3"/>
    <w:rsid w:val="006B4683"/>
    <w:rsid w:val="006B4AE4"/>
    <w:rsid w:val="006B5972"/>
    <w:rsid w:val="006B6935"/>
    <w:rsid w:val="006B725A"/>
    <w:rsid w:val="006B76BE"/>
    <w:rsid w:val="006B7BA6"/>
    <w:rsid w:val="006C05C9"/>
    <w:rsid w:val="006C26D2"/>
    <w:rsid w:val="006C3EB5"/>
    <w:rsid w:val="006C6A2D"/>
    <w:rsid w:val="006C6E41"/>
    <w:rsid w:val="006C7203"/>
    <w:rsid w:val="006C7212"/>
    <w:rsid w:val="006C7E70"/>
    <w:rsid w:val="006D0EF5"/>
    <w:rsid w:val="006D0F6D"/>
    <w:rsid w:val="006D19B8"/>
    <w:rsid w:val="006D2335"/>
    <w:rsid w:val="006D2875"/>
    <w:rsid w:val="006D31DF"/>
    <w:rsid w:val="006D4F2D"/>
    <w:rsid w:val="006D6F82"/>
    <w:rsid w:val="006D7708"/>
    <w:rsid w:val="006D7F05"/>
    <w:rsid w:val="006E0B73"/>
    <w:rsid w:val="006E16AE"/>
    <w:rsid w:val="006E1CDB"/>
    <w:rsid w:val="006E1F4E"/>
    <w:rsid w:val="006E2755"/>
    <w:rsid w:val="006E2C6F"/>
    <w:rsid w:val="006E3A6C"/>
    <w:rsid w:val="006E3EDB"/>
    <w:rsid w:val="006E57B7"/>
    <w:rsid w:val="006E6E4F"/>
    <w:rsid w:val="006F0117"/>
    <w:rsid w:val="006F2231"/>
    <w:rsid w:val="006F2DDB"/>
    <w:rsid w:val="006F42CC"/>
    <w:rsid w:val="006F532A"/>
    <w:rsid w:val="006F6665"/>
    <w:rsid w:val="006F6CE6"/>
    <w:rsid w:val="006F750D"/>
    <w:rsid w:val="007005AF"/>
    <w:rsid w:val="00707106"/>
    <w:rsid w:val="00707312"/>
    <w:rsid w:val="0070767E"/>
    <w:rsid w:val="00707EBD"/>
    <w:rsid w:val="007105ED"/>
    <w:rsid w:val="0071249B"/>
    <w:rsid w:val="00713251"/>
    <w:rsid w:val="00715CB1"/>
    <w:rsid w:val="00716678"/>
    <w:rsid w:val="00717594"/>
    <w:rsid w:val="0071788C"/>
    <w:rsid w:val="00720EFB"/>
    <w:rsid w:val="00723277"/>
    <w:rsid w:val="00723D52"/>
    <w:rsid w:val="007263DE"/>
    <w:rsid w:val="007310A7"/>
    <w:rsid w:val="007315C7"/>
    <w:rsid w:val="00731A55"/>
    <w:rsid w:val="0073208C"/>
    <w:rsid w:val="00736928"/>
    <w:rsid w:val="00737465"/>
    <w:rsid w:val="0073796F"/>
    <w:rsid w:val="00737F91"/>
    <w:rsid w:val="00740F2E"/>
    <w:rsid w:val="007410B0"/>
    <w:rsid w:val="00747E10"/>
    <w:rsid w:val="00750304"/>
    <w:rsid w:val="00751BD4"/>
    <w:rsid w:val="00752F58"/>
    <w:rsid w:val="007532DD"/>
    <w:rsid w:val="00754F99"/>
    <w:rsid w:val="00754FA2"/>
    <w:rsid w:val="007552C8"/>
    <w:rsid w:val="00761BF1"/>
    <w:rsid w:val="00767253"/>
    <w:rsid w:val="00771D56"/>
    <w:rsid w:val="00775872"/>
    <w:rsid w:val="00776568"/>
    <w:rsid w:val="00780530"/>
    <w:rsid w:val="00781565"/>
    <w:rsid w:val="00781933"/>
    <w:rsid w:val="00781AF2"/>
    <w:rsid w:val="0078290D"/>
    <w:rsid w:val="00783372"/>
    <w:rsid w:val="00783A56"/>
    <w:rsid w:val="00783AC4"/>
    <w:rsid w:val="00783D18"/>
    <w:rsid w:val="00784B8D"/>
    <w:rsid w:val="00790578"/>
    <w:rsid w:val="007938EC"/>
    <w:rsid w:val="007945F6"/>
    <w:rsid w:val="00795C2D"/>
    <w:rsid w:val="00796916"/>
    <w:rsid w:val="00796DD5"/>
    <w:rsid w:val="007A073C"/>
    <w:rsid w:val="007A319C"/>
    <w:rsid w:val="007A5216"/>
    <w:rsid w:val="007A73DD"/>
    <w:rsid w:val="007B14F5"/>
    <w:rsid w:val="007B1D72"/>
    <w:rsid w:val="007B39B4"/>
    <w:rsid w:val="007B4A80"/>
    <w:rsid w:val="007B4AFA"/>
    <w:rsid w:val="007B57A4"/>
    <w:rsid w:val="007B5963"/>
    <w:rsid w:val="007B5D4E"/>
    <w:rsid w:val="007C069D"/>
    <w:rsid w:val="007C1E83"/>
    <w:rsid w:val="007C3CA9"/>
    <w:rsid w:val="007C41E1"/>
    <w:rsid w:val="007C44FC"/>
    <w:rsid w:val="007C4DAF"/>
    <w:rsid w:val="007C4E23"/>
    <w:rsid w:val="007C6017"/>
    <w:rsid w:val="007C6EBF"/>
    <w:rsid w:val="007D1FFE"/>
    <w:rsid w:val="007D2431"/>
    <w:rsid w:val="007D2553"/>
    <w:rsid w:val="007D265A"/>
    <w:rsid w:val="007D32FB"/>
    <w:rsid w:val="007D50DC"/>
    <w:rsid w:val="007D712E"/>
    <w:rsid w:val="007D71A5"/>
    <w:rsid w:val="007D7CA0"/>
    <w:rsid w:val="007E04EA"/>
    <w:rsid w:val="007E1FFE"/>
    <w:rsid w:val="007E3A79"/>
    <w:rsid w:val="007E5C05"/>
    <w:rsid w:val="007E686C"/>
    <w:rsid w:val="007E7AEA"/>
    <w:rsid w:val="007F13FF"/>
    <w:rsid w:val="007F3165"/>
    <w:rsid w:val="007F35C9"/>
    <w:rsid w:val="007F6C11"/>
    <w:rsid w:val="007F70CD"/>
    <w:rsid w:val="00800E4F"/>
    <w:rsid w:val="00805A9D"/>
    <w:rsid w:val="00810006"/>
    <w:rsid w:val="008106B6"/>
    <w:rsid w:val="00810E45"/>
    <w:rsid w:val="00811DE7"/>
    <w:rsid w:val="0081211E"/>
    <w:rsid w:val="00812E44"/>
    <w:rsid w:val="0081330E"/>
    <w:rsid w:val="00813FAD"/>
    <w:rsid w:val="008155F3"/>
    <w:rsid w:val="00815815"/>
    <w:rsid w:val="00815DE1"/>
    <w:rsid w:val="008169D6"/>
    <w:rsid w:val="00817DD3"/>
    <w:rsid w:val="008223EA"/>
    <w:rsid w:val="00822BBF"/>
    <w:rsid w:val="00825202"/>
    <w:rsid w:val="0082526F"/>
    <w:rsid w:val="008333D4"/>
    <w:rsid w:val="00833B49"/>
    <w:rsid w:val="00834E09"/>
    <w:rsid w:val="00835214"/>
    <w:rsid w:val="008402B4"/>
    <w:rsid w:val="00840E37"/>
    <w:rsid w:val="00841088"/>
    <w:rsid w:val="00841C9B"/>
    <w:rsid w:val="0084283C"/>
    <w:rsid w:val="00844FB9"/>
    <w:rsid w:val="008458F4"/>
    <w:rsid w:val="0084626A"/>
    <w:rsid w:val="008501AE"/>
    <w:rsid w:val="00851EF5"/>
    <w:rsid w:val="008619B6"/>
    <w:rsid w:val="00864697"/>
    <w:rsid w:val="0086537E"/>
    <w:rsid w:val="00870C1B"/>
    <w:rsid w:val="00871505"/>
    <w:rsid w:val="00871A90"/>
    <w:rsid w:val="00872C7C"/>
    <w:rsid w:val="008772AF"/>
    <w:rsid w:val="00877F3E"/>
    <w:rsid w:val="00880162"/>
    <w:rsid w:val="00880771"/>
    <w:rsid w:val="0088415A"/>
    <w:rsid w:val="00884583"/>
    <w:rsid w:val="008905DF"/>
    <w:rsid w:val="00890E9C"/>
    <w:rsid w:val="00894DA3"/>
    <w:rsid w:val="00895CA3"/>
    <w:rsid w:val="008976CC"/>
    <w:rsid w:val="008A0FF0"/>
    <w:rsid w:val="008A20FD"/>
    <w:rsid w:val="008A3D96"/>
    <w:rsid w:val="008A3F68"/>
    <w:rsid w:val="008A456E"/>
    <w:rsid w:val="008A45C4"/>
    <w:rsid w:val="008A5FDC"/>
    <w:rsid w:val="008B06A5"/>
    <w:rsid w:val="008B2BB5"/>
    <w:rsid w:val="008B68AC"/>
    <w:rsid w:val="008C14C8"/>
    <w:rsid w:val="008C2DEA"/>
    <w:rsid w:val="008C3A2A"/>
    <w:rsid w:val="008C4E62"/>
    <w:rsid w:val="008D31E4"/>
    <w:rsid w:val="008E294B"/>
    <w:rsid w:val="008E61A5"/>
    <w:rsid w:val="008E6322"/>
    <w:rsid w:val="008E6F90"/>
    <w:rsid w:val="008F0E20"/>
    <w:rsid w:val="008F3E0A"/>
    <w:rsid w:val="008F4DA2"/>
    <w:rsid w:val="008F577D"/>
    <w:rsid w:val="008F5B41"/>
    <w:rsid w:val="008F740F"/>
    <w:rsid w:val="008F770A"/>
    <w:rsid w:val="00901CB3"/>
    <w:rsid w:val="00903206"/>
    <w:rsid w:val="009040CE"/>
    <w:rsid w:val="009062A4"/>
    <w:rsid w:val="00907B32"/>
    <w:rsid w:val="0091119D"/>
    <w:rsid w:val="00911905"/>
    <w:rsid w:val="00912CBA"/>
    <w:rsid w:val="009170F8"/>
    <w:rsid w:val="00917257"/>
    <w:rsid w:val="0092198E"/>
    <w:rsid w:val="00921E1A"/>
    <w:rsid w:val="0092218C"/>
    <w:rsid w:val="00922275"/>
    <w:rsid w:val="009228FD"/>
    <w:rsid w:val="00923275"/>
    <w:rsid w:val="0092348C"/>
    <w:rsid w:val="00923976"/>
    <w:rsid w:val="00923A55"/>
    <w:rsid w:val="00923B02"/>
    <w:rsid w:val="00924426"/>
    <w:rsid w:val="0093387C"/>
    <w:rsid w:val="0093480A"/>
    <w:rsid w:val="00934DD5"/>
    <w:rsid w:val="009402EF"/>
    <w:rsid w:val="00940723"/>
    <w:rsid w:val="009414B1"/>
    <w:rsid w:val="00943AF7"/>
    <w:rsid w:val="00943E41"/>
    <w:rsid w:val="0094518E"/>
    <w:rsid w:val="00946E70"/>
    <w:rsid w:val="00951412"/>
    <w:rsid w:val="00951848"/>
    <w:rsid w:val="009523AE"/>
    <w:rsid w:val="00954E30"/>
    <w:rsid w:val="009554AF"/>
    <w:rsid w:val="00955C3A"/>
    <w:rsid w:val="00957BA5"/>
    <w:rsid w:val="00960D1A"/>
    <w:rsid w:val="00960E56"/>
    <w:rsid w:val="00960EF9"/>
    <w:rsid w:val="00962056"/>
    <w:rsid w:val="00964545"/>
    <w:rsid w:val="0096493D"/>
    <w:rsid w:val="00967E71"/>
    <w:rsid w:val="009744F3"/>
    <w:rsid w:val="00982775"/>
    <w:rsid w:val="00982F99"/>
    <w:rsid w:val="009837C6"/>
    <w:rsid w:val="00983E19"/>
    <w:rsid w:val="0098400F"/>
    <w:rsid w:val="00986100"/>
    <w:rsid w:val="009868F9"/>
    <w:rsid w:val="00991DE2"/>
    <w:rsid w:val="00992E32"/>
    <w:rsid w:val="00996AB3"/>
    <w:rsid w:val="009A03CC"/>
    <w:rsid w:val="009A4354"/>
    <w:rsid w:val="009A659B"/>
    <w:rsid w:val="009B062E"/>
    <w:rsid w:val="009B11D0"/>
    <w:rsid w:val="009B1D10"/>
    <w:rsid w:val="009B1E89"/>
    <w:rsid w:val="009B2286"/>
    <w:rsid w:val="009B2761"/>
    <w:rsid w:val="009B35EE"/>
    <w:rsid w:val="009B3820"/>
    <w:rsid w:val="009B3CA6"/>
    <w:rsid w:val="009C0CA8"/>
    <w:rsid w:val="009C2AFD"/>
    <w:rsid w:val="009C2F54"/>
    <w:rsid w:val="009C49EC"/>
    <w:rsid w:val="009C6863"/>
    <w:rsid w:val="009D1C8E"/>
    <w:rsid w:val="009D38FB"/>
    <w:rsid w:val="009D5D61"/>
    <w:rsid w:val="009E179F"/>
    <w:rsid w:val="009E1DD5"/>
    <w:rsid w:val="009E2281"/>
    <w:rsid w:val="009E41A3"/>
    <w:rsid w:val="009E73EC"/>
    <w:rsid w:val="009E7F33"/>
    <w:rsid w:val="009F22DE"/>
    <w:rsid w:val="009F4B18"/>
    <w:rsid w:val="009F60C3"/>
    <w:rsid w:val="00A04E46"/>
    <w:rsid w:val="00A05D4B"/>
    <w:rsid w:val="00A05E5C"/>
    <w:rsid w:val="00A0685D"/>
    <w:rsid w:val="00A10AD5"/>
    <w:rsid w:val="00A13B21"/>
    <w:rsid w:val="00A14B7C"/>
    <w:rsid w:val="00A152DA"/>
    <w:rsid w:val="00A15CDA"/>
    <w:rsid w:val="00A161E7"/>
    <w:rsid w:val="00A17F4C"/>
    <w:rsid w:val="00A20128"/>
    <w:rsid w:val="00A205A5"/>
    <w:rsid w:val="00A20620"/>
    <w:rsid w:val="00A21218"/>
    <w:rsid w:val="00A23CEE"/>
    <w:rsid w:val="00A27DCC"/>
    <w:rsid w:val="00A32D84"/>
    <w:rsid w:val="00A32E85"/>
    <w:rsid w:val="00A34636"/>
    <w:rsid w:val="00A34B4D"/>
    <w:rsid w:val="00A36DCE"/>
    <w:rsid w:val="00A4029B"/>
    <w:rsid w:val="00A43209"/>
    <w:rsid w:val="00A45544"/>
    <w:rsid w:val="00A45C89"/>
    <w:rsid w:val="00A4601E"/>
    <w:rsid w:val="00A46B82"/>
    <w:rsid w:val="00A473AB"/>
    <w:rsid w:val="00A5093F"/>
    <w:rsid w:val="00A509D2"/>
    <w:rsid w:val="00A55663"/>
    <w:rsid w:val="00A55743"/>
    <w:rsid w:val="00A56450"/>
    <w:rsid w:val="00A565D4"/>
    <w:rsid w:val="00A57007"/>
    <w:rsid w:val="00A607B3"/>
    <w:rsid w:val="00A60DE8"/>
    <w:rsid w:val="00A624FC"/>
    <w:rsid w:val="00A635FE"/>
    <w:rsid w:val="00A63CE2"/>
    <w:rsid w:val="00A66B9E"/>
    <w:rsid w:val="00A732D2"/>
    <w:rsid w:val="00A76400"/>
    <w:rsid w:val="00A766D7"/>
    <w:rsid w:val="00A80CC1"/>
    <w:rsid w:val="00A81B44"/>
    <w:rsid w:val="00A81BBE"/>
    <w:rsid w:val="00A83361"/>
    <w:rsid w:val="00A85493"/>
    <w:rsid w:val="00A85537"/>
    <w:rsid w:val="00A86036"/>
    <w:rsid w:val="00A86058"/>
    <w:rsid w:val="00A873CF"/>
    <w:rsid w:val="00A92B50"/>
    <w:rsid w:val="00A936F5"/>
    <w:rsid w:val="00A94CF2"/>
    <w:rsid w:val="00A9607C"/>
    <w:rsid w:val="00A96ECB"/>
    <w:rsid w:val="00A9725E"/>
    <w:rsid w:val="00AA1801"/>
    <w:rsid w:val="00AA290D"/>
    <w:rsid w:val="00AA2FF2"/>
    <w:rsid w:val="00AA491D"/>
    <w:rsid w:val="00AA689A"/>
    <w:rsid w:val="00AB20CF"/>
    <w:rsid w:val="00AB3709"/>
    <w:rsid w:val="00AB4AB1"/>
    <w:rsid w:val="00AB5A55"/>
    <w:rsid w:val="00AB7670"/>
    <w:rsid w:val="00AC0D17"/>
    <w:rsid w:val="00AC247A"/>
    <w:rsid w:val="00AC3237"/>
    <w:rsid w:val="00AC3A19"/>
    <w:rsid w:val="00AC435D"/>
    <w:rsid w:val="00AC488B"/>
    <w:rsid w:val="00AD04C4"/>
    <w:rsid w:val="00AD05E9"/>
    <w:rsid w:val="00AD22C0"/>
    <w:rsid w:val="00AD2626"/>
    <w:rsid w:val="00AD522E"/>
    <w:rsid w:val="00AD7FB9"/>
    <w:rsid w:val="00AE12FB"/>
    <w:rsid w:val="00AE1690"/>
    <w:rsid w:val="00AE2EC8"/>
    <w:rsid w:val="00AE2FB0"/>
    <w:rsid w:val="00AE4369"/>
    <w:rsid w:val="00AE5400"/>
    <w:rsid w:val="00AE5AF9"/>
    <w:rsid w:val="00AF20EC"/>
    <w:rsid w:val="00AF210F"/>
    <w:rsid w:val="00AF29BE"/>
    <w:rsid w:val="00AF2A95"/>
    <w:rsid w:val="00AF3682"/>
    <w:rsid w:val="00AF3EE4"/>
    <w:rsid w:val="00AF790E"/>
    <w:rsid w:val="00B00DD4"/>
    <w:rsid w:val="00B012C2"/>
    <w:rsid w:val="00B028B4"/>
    <w:rsid w:val="00B04481"/>
    <w:rsid w:val="00B045F2"/>
    <w:rsid w:val="00B04EB5"/>
    <w:rsid w:val="00B065E1"/>
    <w:rsid w:val="00B06B5B"/>
    <w:rsid w:val="00B07EFE"/>
    <w:rsid w:val="00B1173C"/>
    <w:rsid w:val="00B11F40"/>
    <w:rsid w:val="00B1458A"/>
    <w:rsid w:val="00B1617E"/>
    <w:rsid w:val="00B167F3"/>
    <w:rsid w:val="00B17E39"/>
    <w:rsid w:val="00B17F7C"/>
    <w:rsid w:val="00B20DE4"/>
    <w:rsid w:val="00B2410D"/>
    <w:rsid w:val="00B244EF"/>
    <w:rsid w:val="00B24739"/>
    <w:rsid w:val="00B2501E"/>
    <w:rsid w:val="00B258C1"/>
    <w:rsid w:val="00B34F4A"/>
    <w:rsid w:val="00B353E5"/>
    <w:rsid w:val="00B3580D"/>
    <w:rsid w:val="00B37523"/>
    <w:rsid w:val="00B40CFE"/>
    <w:rsid w:val="00B437AA"/>
    <w:rsid w:val="00B43BC3"/>
    <w:rsid w:val="00B44466"/>
    <w:rsid w:val="00B44C1C"/>
    <w:rsid w:val="00B45ED2"/>
    <w:rsid w:val="00B46C97"/>
    <w:rsid w:val="00B50B55"/>
    <w:rsid w:val="00B56C28"/>
    <w:rsid w:val="00B600ED"/>
    <w:rsid w:val="00B61E1A"/>
    <w:rsid w:val="00B62A9F"/>
    <w:rsid w:val="00B639CD"/>
    <w:rsid w:val="00B65EAF"/>
    <w:rsid w:val="00B65F10"/>
    <w:rsid w:val="00B713B9"/>
    <w:rsid w:val="00B71DC0"/>
    <w:rsid w:val="00B73045"/>
    <w:rsid w:val="00B743CC"/>
    <w:rsid w:val="00B81BC3"/>
    <w:rsid w:val="00B825F0"/>
    <w:rsid w:val="00B828E4"/>
    <w:rsid w:val="00B8421A"/>
    <w:rsid w:val="00B85479"/>
    <w:rsid w:val="00B9012A"/>
    <w:rsid w:val="00B90E8F"/>
    <w:rsid w:val="00B93269"/>
    <w:rsid w:val="00B93A74"/>
    <w:rsid w:val="00B93CD2"/>
    <w:rsid w:val="00B93E44"/>
    <w:rsid w:val="00B95734"/>
    <w:rsid w:val="00B95B7E"/>
    <w:rsid w:val="00BA03C5"/>
    <w:rsid w:val="00BA04ED"/>
    <w:rsid w:val="00BA151D"/>
    <w:rsid w:val="00BA180C"/>
    <w:rsid w:val="00BA1FDC"/>
    <w:rsid w:val="00BA3653"/>
    <w:rsid w:val="00BA7CD5"/>
    <w:rsid w:val="00BB0A87"/>
    <w:rsid w:val="00BB0D11"/>
    <w:rsid w:val="00BB2473"/>
    <w:rsid w:val="00BB304A"/>
    <w:rsid w:val="00BB37F6"/>
    <w:rsid w:val="00BB4108"/>
    <w:rsid w:val="00BB4CDC"/>
    <w:rsid w:val="00BB61BD"/>
    <w:rsid w:val="00BC3F0D"/>
    <w:rsid w:val="00BC56E5"/>
    <w:rsid w:val="00BC5A6F"/>
    <w:rsid w:val="00BD03F1"/>
    <w:rsid w:val="00BD2387"/>
    <w:rsid w:val="00BD29FA"/>
    <w:rsid w:val="00BD4076"/>
    <w:rsid w:val="00BD57E8"/>
    <w:rsid w:val="00BD5E89"/>
    <w:rsid w:val="00BE0489"/>
    <w:rsid w:val="00BE17A8"/>
    <w:rsid w:val="00BE183F"/>
    <w:rsid w:val="00BE1BB2"/>
    <w:rsid w:val="00BE55AD"/>
    <w:rsid w:val="00BE5BBD"/>
    <w:rsid w:val="00BE706F"/>
    <w:rsid w:val="00BF119B"/>
    <w:rsid w:val="00BF319D"/>
    <w:rsid w:val="00BF35C3"/>
    <w:rsid w:val="00BF3FC8"/>
    <w:rsid w:val="00BF5BDF"/>
    <w:rsid w:val="00BF5E6C"/>
    <w:rsid w:val="00BF7550"/>
    <w:rsid w:val="00C0012C"/>
    <w:rsid w:val="00C00287"/>
    <w:rsid w:val="00C00E4D"/>
    <w:rsid w:val="00C03428"/>
    <w:rsid w:val="00C04379"/>
    <w:rsid w:val="00C056B0"/>
    <w:rsid w:val="00C07268"/>
    <w:rsid w:val="00C105E8"/>
    <w:rsid w:val="00C12C24"/>
    <w:rsid w:val="00C13438"/>
    <w:rsid w:val="00C14AF9"/>
    <w:rsid w:val="00C14C76"/>
    <w:rsid w:val="00C156CD"/>
    <w:rsid w:val="00C16A1D"/>
    <w:rsid w:val="00C16DF2"/>
    <w:rsid w:val="00C206C4"/>
    <w:rsid w:val="00C2092A"/>
    <w:rsid w:val="00C21433"/>
    <w:rsid w:val="00C22583"/>
    <w:rsid w:val="00C22A1E"/>
    <w:rsid w:val="00C234FA"/>
    <w:rsid w:val="00C241C1"/>
    <w:rsid w:val="00C25AF2"/>
    <w:rsid w:val="00C26525"/>
    <w:rsid w:val="00C31762"/>
    <w:rsid w:val="00C318C0"/>
    <w:rsid w:val="00C33E6A"/>
    <w:rsid w:val="00C34737"/>
    <w:rsid w:val="00C3479F"/>
    <w:rsid w:val="00C348D6"/>
    <w:rsid w:val="00C37C69"/>
    <w:rsid w:val="00C40250"/>
    <w:rsid w:val="00C42E4F"/>
    <w:rsid w:val="00C45C97"/>
    <w:rsid w:val="00C45D1E"/>
    <w:rsid w:val="00C46B41"/>
    <w:rsid w:val="00C46C70"/>
    <w:rsid w:val="00C4729F"/>
    <w:rsid w:val="00C52F0B"/>
    <w:rsid w:val="00C530DA"/>
    <w:rsid w:val="00C53F7C"/>
    <w:rsid w:val="00C5714E"/>
    <w:rsid w:val="00C60967"/>
    <w:rsid w:val="00C61DEC"/>
    <w:rsid w:val="00C631AD"/>
    <w:rsid w:val="00C64414"/>
    <w:rsid w:val="00C64C5D"/>
    <w:rsid w:val="00C65A8E"/>
    <w:rsid w:val="00C679D5"/>
    <w:rsid w:val="00C72D79"/>
    <w:rsid w:val="00C73468"/>
    <w:rsid w:val="00C73C49"/>
    <w:rsid w:val="00C74A98"/>
    <w:rsid w:val="00C75CFF"/>
    <w:rsid w:val="00C77203"/>
    <w:rsid w:val="00C77749"/>
    <w:rsid w:val="00C80A66"/>
    <w:rsid w:val="00C810EE"/>
    <w:rsid w:val="00C82B94"/>
    <w:rsid w:val="00C83788"/>
    <w:rsid w:val="00C84244"/>
    <w:rsid w:val="00C849F3"/>
    <w:rsid w:val="00C86FA3"/>
    <w:rsid w:val="00C90D96"/>
    <w:rsid w:val="00C91160"/>
    <w:rsid w:val="00C915B4"/>
    <w:rsid w:val="00C917EC"/>
    <w:rsid w:val="00C9273B"/>
    <w:rsid w:val="00C9280F"/>
    <w:rsid w:val="00C93394"/>
    <w:rsid w:val="00C93A83"/>
    <w:rsid w:val="00C96922"/>
    <w:rsid w:val="00C96B67"/>
    <w:rsid w:val="00CA0269"/>
    <w:rsid w:val="00CA05E4"/>
    <w:rsid w:val="00CA0978"/>
    <w:rsid w:val="00CA1CC5"/>
    <w:rsid w:val="00CA2DDA"/>
    <w:rsid w:val="00CA4161"/>
    <w:rsid w:val="00CA4425"/>
    <w:rsid w:val="00CA5283"/>
    <w:rsid w:val="00CA549F"/>
    <w:rsid w:val="00CA767A"/>
    <w:rsid w:val="00CB3031"/>
    <w:rsid w:val="00CB3C35"/>
    <w:rsid w:val="00CB3DE9"/>
    <w:rsid w:val="00CB4F9A"/>
    <w:rsid w:val="00CB772B"/>
    <w:rsid w:val="00CC4DA3"/>
    <w:rsid w:val="00CC52BC"/>
    <w:rsid w:val="00CC5B59"/>
    <w:rsid w:val="00CC7FB4"/>
    <w:rsid w:val="00CD05E5"/>
    <w:rsid w:val="00CD0632"/>
    <w:rsid w:val="00CD130A"/>
    <w:rsid w:val="00CD1E99"/>
    <w:rsid w:val="00CD492F"/>
    <w:rsid w:val="00CD6FF6"/>
    <w:rsid w:val="00CE191E"/>
    <w:rsid w:val="00CE3B2F"/>
    <w:rsid w:val="00CE4F64"/>
    <w:rsid w:val="00CE536C"/>
    <w:rsid w:val="00CE7AFA"/>
    <w:rsid w:val="00CF61EB"/>
    <w:rsid w:val="00CF7FC1"/>
    <w:rsid w:val="00D03366"/>
    <w:rsid w:val="00D0516E"/>
    <w:rsid w:val="00D06BC7"/>
    <w:rsid w:val="00D06C20"/>
    <w:rsid w:val="00D070A2"/>
    <w:rsid w:val="00D07966"/>
    <w:rsid w:val="00D107D3"/>
    <w:rsid w:val="00D12A98"/>
    <w:rsid w:val="00D13E2E"/>
    <w:rsid w:val="00D16126"/>
    <w:rsid w:val="00D165CF"/>
    <w:rsid w:val="00D16A37"/>
    <w:rsid w:val="00D2100C"/>
    <w:rsid w:val="00D22191"/>
    <w:rsid w:val="00D2404A"/>
    <w:rsid w:val="00D2420D"/>
    <w:rsid w:val="00D25998"/>
    <w:rsid w:val="00D26F3F"/>
    <w:rsid w:val="00D31E65"/>
    <w:rsid w:val="00D3268B"/>
    <w:rsid w:val="00D32EA1"/>
    <w:rsid w:val="00D33E6C"/>
    <w:rsid w:val="00D34F4B"/>
    <w:rsid w:val="00D355D0"/>
    <w:rsid w:val="00D35966"/>
    <w:rsid w:val="00D35ECC"/>
    <w:rsid w:val="00D36A3C"/>
    <w:rsid w:val="00D370F7"/>
    <w:rsid w:val="00D37312"/>
    <w:rsid w:val="00D37940"/>
    <w:rsid w:val="00D40BFD"/>
    <w:rsid w:val="00D41D3B"/>
    <w:rsid w:val="00D42928"/>
    <w:rsid w:val="00D42952"/>
    <w:rsid w:val="00D432AB"/>
    <w:rsid w:val="00D44365"/>
    <w:rsid w:val="00D44457"/>
    <w:rsid w:val="00D45961"/>
    <w:rsid w:val="00D500F4"/>
    <w:rsid w:val="00D50C8F"/>
    <w:rsid w:val="00D518FB"/>
    <w:rsid w:val="00D528F5"/>
    <w:rsid w:val="00D53A60"/>
    <w:rsid w:val="00D5431A"/>
    <w:rsid w:val="00D5620E"/>
    <w:rsid w:val="00D579D9"/>
    <w:rsid w:val="00D6146C"/>
    <w:rsid w:val="00D61D37"/>
    <w:rsid w:val="00D62DF8"/>
    <w:rsid w:val="00D63CBA"/>
    <w:rsid w:val="00D64670"/>
    <w:rsid w:val="00D652E2"/>
    <w:rsid w:val="00D66DCB"/>
    <w:rsid w:val="00D67B81"/>
    <w:rsid w:val="00D71C79"/>
    <w:rsid w:val="00D73BAE"/>
    <w:rsid w:val="00D74F5C"/>
    <w:rsid w:val="00D75EDF"/>
    <w:rsid w:val="00D771D3"/>
    <w:rsid w:val="00D80B34"/>
    <w:rsid w:val="00D8414C"/>
    <w:rsid w:val="00D90EB0"/>
    <w:rsid w:val="00D91BAE"/>
    <w:rsid w:val="00D91EBC"/>
    <w:rsid w:val="00D94451"/>
    <w:rsid w:val="00D94FCF"/>
    <w:rsid w:val="00D95896"/>
    <w:rsid w:val="00DA063A"/>
    <w:rsid w:val="00DA0F03"/>
    <w:rsid w:val="00DA1BD5"/>
    <w:rsid w:val="00DB1C86"/>
    <w:rsid w:val="00DB24BD"/>
    <w:rsid w:val="00DB2930"/>
    <w:rsid w:val="00DB306E"/>
    <w:rsid w:val="00DB464B"/>
    <w:rsid w:val="00DB6E71"/>
    <w:rsid w:val="00DB753F"/>
    <w:rsid w:val="00DB7D54"/>
    <w:rsid w:val="00DC058A"/>
    <w:rsid w:val="00DC42C9"/>
    <w:rsid w:val="00DC717C"/>
    <w:rsid w:val="00DD1CD5"/>
    <w:rsid w:val="00DD3FA1"/>
    <w:rsid w:val="00DD4A11"/>
    <w:rsid w:val="00DD6162"/>
    <w:rsid w:val="00DD69FA"/>
    <w:rsid w:val="00DE04F6"/>
    <w:rsid w:val="00DE05C0"/>
    <w:rsid w:val="00DE1E19"/>
    <w:rsid w:val="00DE3E86"/>
    <w:rsid w:val="00DE48A2"/>
    <w:rsid w:val="00DE4F42"/>
    <w:rsid w:val="00DE57FC"/>
    <w:rsid w:val="00DF0017"/>
    <w:rsid w:val="00DF363F"/>
    <w:rsid w:val="00DF3785"/>
    <w:rsid w:val="00E01B60"/>
    <w:rsid w:val="00E02BF1"/>
    <w:rsid w:val="00E03DE1"/>
    <w:rsid w:val="00E04357"/>
    <w:rsid w:val="00E11AF4"/>
    <w:rsid w:val="00E1247E"/>
    <w:rsid w:val="00E127B9"/>
    <w:rsid w:val="00E129E3"/>
    <w:rsid w:val="00E13FF3"/>
    <w:rsid w:val="00E16793"/>
    <w:rsid w:val="00E21FDF"/>
    <w:rsid w:val="00E22614"/>
    <w:rsid w:val="00E227EC"/>
    <w:rsid w:val="00E244A6"/>
    <w:rsid w:val="00E25865"/>
    <w:rsid w:val="00E27C57"/>
    <w:rsid w:val="00E32D14"/>
    <w:rsid w:val="00E35280"/>
    <w:rsid w:val="00E35C74"/>
    <w:rsid w:val="00E37F64"/>
    <w:rsid w:val="00E40E99"/>
    <w:rsid w:val="00E42855"/>
    <w:rsid w:val="00E43472"/>
    <w:rsid w:val="00E458CC"/>
    <w:rsid w:val="00E50064"/>
    <w:rsid w:val="00E51A5F"/>
    <w:rsid w:val="00E52ABA"/>
    <w:rsid w:val="00E53DEC"/>
    <w:rsid w:val="00E53FC6"/>
    <w:rsid w:val="00E5696E"/>
    <w:rsid w:val="00E5744E"/>
    <w:rsid w:val="00E60989"/>
    <w:rsid w:val="00E60AA1"/>
    <w:rsid w:val="00E63768"/>
    <w:rsid w:val="00E63A50"/>
    <w:rsid w:val="00E64595"/>
    <w:rsid w:val="00E654F2"/>
    <w:rsid w:val="00E6744D"/>
    <w:rsid w:val="00E67A48"/>
    <w:rsid w:val="00E70D92"/>
    <w:rsid w:val="00E71503"/>
    <w:rsid w:val="00E71E20"/>
    <w:rsid w:val="00E73191"/>
    <w:rsid w:val="00E75E34"/>
    <w:rsid w:val="00E7612C"/>
    <w:rsid w:val="00E76626"/>
    <w:rsid w:val="00E76994"/>
    <w:rsid w:val="00E76EAF"/>
    <w:rsid w:val="00E7724E"/>
    <w:rsid w:val="00E77A30"/>
    <w:rsid w:val="00E811CA"/>
    <w:rsid w:val="00E81712"/>
    <w:rsid w:val="00E83849"/>
    <w:rsid w:val="00E84CFA"/>
    <w:rsid w:val="00E84EE0"/>
    <w:rsid w:val="00E85A59"/>
    <w:rsid w:val="00E8645C"/>
    <w:rsid w:val="00E8649E"/>
    <w:rsid w:val="00E8713A"/>
    <w:rsid w:val="00E90DB5"/>
    <w:rsid w:val="00E91206"/>
    <w:rsid w:val="00E9156B"/>
    <w:rsid w:val="00E91953"/>
    <w:rsid w:val="00E91A1E"/>
    <w:rsid w:val="00E91A62"/>
    <w:rsid w:val="00E91E0B"/>
    <w:rsid w:val="00E924FB"/>
    <w:rsid w:val="00E9425A"/>
    <w:rsid w:val="00EA1F3C"/>
    <w:rsid w:val="00EA26C1"/>
    <w:rsid w:val="00EA3B70"/>
    <w:rsid w:val="00EA56D3"/>
    <w:rsid w:val="00EA63DA"/>
    <w:rsid w:val="00EA74DC"/>
    <w:rsid w:val="00EB277A"/>
    <w:rsid w:val="00EB5A94"/>
    <w:rsid w:val="00EB5BFC"/>
    <w:rsid w:val="00EB6182"/>
    <w:rsid w:val="00EB7951"/>
    <w:rsid w:val="00EC2D81"/>
    <w:rsid w:val="00EC348B"/>
    <w:rsid w:val="00EC3B0E"/>
    <w:rsid w:val="00EC5993"/>
    <w:rsid w:val="00ED20CF"/>
    <w:rsid w:val="00ED67CD"/>
    <w:rsid w:val="00EE06AE"/>
    <w:rsid w:val="00EE09BF"/>
    <w:rsid w:val="00EE4C31"/>
    <w:rsid w:val="00EE4D1A"/>
    <w:rsid w:val="00EE6678"/>
    <w:rsid w:val="00EE7C81"/>
    <w:rsid w:val="00EF23DC"/>
    <w:rsid w:val="00EF5CBB"/>
    <w:rsid w:val="00F00D0C"/>
    <w:rsid w:val="00F02F91"/>
    <w:rsid w:val="00F04001"/>
    <w:rsid w:val="00F128A4"/>
    <w:rsid w:val="00F13C00"/>
    <w:rsid w:val="00F14E7C"/>
    <w:rsid w:val="00F154A4"/>
    <w:rsid w:val="00F15AF8"/>
    <w:rsid w:val="00F15CF3"/>
    <w:rsid w:val="00F168D2"/>
    <w:rsid w:val="00F21BA2"/>
    <w:rsid w:val="00F22F0C"/>
    <w:rsid w:val="00F23385"/>
    <w:rsid w:val="00F23504"/>
    <w:rsid w:val="00F24209"/>
    <w:rsid w:val="00F24745"/>
    <w:rsid w:val="00F27A8E"/>
    <w:rsid w:val="00F33E18"/>
    <w:rsid w:val="00F34B2E"/>
    <w:rsid w:val="00F3730D"/>
    <w:rsid w:val="00F46AE2"/>
    <w:rsid w:val="00F51E19"/>
    <w:rsid w:val="00F52B4E"/>
    <w:rsid w:val="00F53B32"/>
    <w:rsid w:val="00F54E0A"/>
    <w:rsid w:val="00F5604D"/>
    <w:rsid w:val="00F57612"/>
    <w:rsid w:val="00F57C2F"/>
    <w:rsid w:val="00F61F57"/>
    <w:rsid w:val="00F64AA4"/>
    <w:rsid w:val="00F67673"/>
    <w:rsid w:val="00F700B0"/>
    <w:rsid w:val="00F71956"/>
    <w:rsid w:val="00F73CD7"/>
    <w:rsid w:val="00F75158"/>
    <w:rsid w:val="00F762C0"/>
    <w:rsid w:val="00F818AD"/>
    <w:rsid w:val="00F90391"/>
    <w:rsid w:val="00F90418"/>
    <w:rsid w:val="00F90BCF"/>
    <w:rsid w:val="00F91E90"/>
    <w:rsid w:val="00F92D72"/>
    <w:rsid w:val="00F9418F"/>
    <w:rsid w:val="00F952FF"/>
    <w:rsid w:val="00F96342"/>
    <w:rsid w:val="00F97005"/>
    <w:rsid w:val="00F97058"/>
    <w:rsid w:val="00F97763"/>
    <w:rsid w:val="00F97E16"/>
    <w:rsid w:val="00FA028D"/>
    <w:rsid w:val="00FA17F9"/>
    <w:rsid w:val="00FA2CD8"/>
    <w:rsid w:val="00FA3F6E"/>
    <w:rsid w:val="00FA54E3"/>
    <w:rsid w:val="00FA7560"/>
    <w:rsid w:val="00FB0960"/>
    <w:rsid w:val="00FB0C95"/>
    <w:rsid w:val="00FB0EDC"/>
    <w:rsid w:val="00FB17B3"/>
    <w:rsid w:val="00FB1EE2"/>
    <w:rsid w:val="00FB3B59"/>
    <w:rsid w:val="00FB6E5A"/>
    <w:rsid w:val="00FC17A9"/>
    <w:rsid w:val="00FC27F7"/>
    <w:rsid w:val="00FC3BB0"/>
    <w:rsid w:val="00FC453D"/>
    <w:rsid w:val="00FC4637"/>
    <w:rsid w:val="00FC5869"/>
    <w:rsid w:val="00FC58C3"/>
    <w:rsid w:val="00FC6D45"/>
    <w:rsid w:val="00FD04BA"/>
    <w:rsid w:val="00FD0E5B"/>
    <w:rsid w:val="00FD15E7"/>
    <w:rsid w:val="00FD165D"/>
    <w:rsid w:val="00FD17EE"/>
    <w:rsid w:val="00FD20C8"/>
    <w:rsid w:val="00FD4466"/>
    <w:rsid w:val="00FD47DC"/>
    <w:rsid w:val="00FD58B3"/>
    <w:rsid w:val="00FE115A"/>
    <w:rsid w:val="00FE137E"/>
    <w:rsid w:val="00FE36D6"/>
    <w:rsid w:val="00FE53D2"/>
    <w:rsid w:val="00FE553C"/>
    <w:rsid w:val="00FE5736"/>
    <w:rsid w:val="00FE7312"/>
    <w:rsid w:val="00FE7D63"/>
    <w:rsid w:val="00FF066E"/>
    <w:rsid w:val="00FF1121"/>
    <w:rsid w:val="00FF43FE"/>
    <w:rsid w:val="00FF5E56"/>
    <w:rsid w:val="00FF604E"/>
    <w:rsid w:val="00FF6908"/>
    <w:rsid w:val="00FF6CC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005a63">
      <v:fill color="white" focus="100%" type="frame"/>
      <v:stroke color="#005a63" weight="1pt"/>
      <v:shadow on="t" type="perspective" color="#622423" offset="1pt" offset2="-3pt"/>
    </o:shapedefaults>
    <o:shapelayout v:ext="edit">
      <o:idmap v:ext="edit" data="1"/>
    </o:shapelayout>
  </w:shapeDefaults>
  <w:decimalSymbol w:val="."/>
  <w:listSeparator w:val=","/>
  <w15:docId w15:val="{E8EEF39A-0CD5-425C-936D-3A18872F4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Times New Roman"/>
        <w:lang w:val="en-GB" w:eastAsia="zh-CN"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A5443"/>
    <w:pPr>
      <w:spacing w:after="200"/>
      <w:ind w:left="432"/>
    </w:pPr>
    <w:rPr>
      <w:szCs w:val="22"/>
    </w:rPr>
  </w:style>
  <w:style w:type="paragraph" w:styleId="Heading1">
    <w:name w:val="heading 1"/>
    <w:aliases w:val="Para1,Top 1,ParaLevel1,Level 1 Para,Level 1 Para1,Level 1 Para2,Level 1 Para3,Level 1 Para4,Level 1 Para11,Level 1 Para21,Level 1 Para31,Level 1 Para5,Level 1 Para12,Level 1 Para22,Level 1 Para32,Level 1 Para6,Level 1 Para13,Level 1 Para23,h1"/>
    <w:basedOn w:val="Normal"/>
    <w:next w:val="Normal"/>
    <w:link w:val="Heading1Char"/>
    <w:qFormat/>
    <w:rsid w:val="00783A56"/>
    <w:pPr>
      <w:keepNext/>
      <w:keepLines/>
      <w:pageBreakBefore/>
      <w:numPr>
        <w:numId w:val="3"/>
      </w:numPr>
      <w:spacing w:after="0" w:line="360" w:lineRule="auto"/>
      <w:outlineLvl w:val="0"/>
    </w:pPr>
    <w:rPr>
      <w:rFonts w:ascii="Helvetica" w:hAnsi="Helvetica" w:cs="Helvetica"/>
      <w:bCs/>
      <w:sz w:val="40"/>
      <w:szCs w:val="40"/>
    </w:rPr>
  </w:style>
  <w:style w:type="paragraph" w:styleId="Heading2">
    <w:name w:val="heading 2"/>
    <w:aliases w:val="Para2,Head hdbk,Top 2,H2,h2 main heading,B Sub/Bold,B Sub/Bold1,B Sub/Bold2,B Sub/Bold11,h2 main heading1,h2 main heading2,B Sub/Bold3,B Sub/Bold12,h2 main heading3,B Sub/Bold4,B Sub/Bold13,SubPara,h2,Para 2,new heading two,body,Section,h2.H2"/>
    <w:basedOn w:val="Normal"/>
    <w:next w:val="Normal"/>
    <w:link w:val="Heading2Char"/>
    <w:unhideWhenUsed/>
    <w:qFormat/>
    <w:rsid w:val="00783A56"/>
    <w:pPr>
      <w:keepNext/>
      <w:keepLines/>
      <w:numPr>
        <w:ilvl w:val="1"/>
        <w:numId w:val="1"/>
      </w:numPr>
      <w:spacing w:before="200"/>
      <w:outlineLvl w:val="1"/>
    </w:pPr>
    <w:rPr>
      <w:rFonts w:ascii="Helvetica" w:hAnsi="Helvetica" w:cs="Helvetica"/>
      <w:bCs/>
      <w:color w:val="FF0000"/>
      <w:sz w:val="28"/>
      <w:szCs w:val="28"/>
    </w:rPr>
  </w:style>
  <w:style w:type="paragraph" w:styleId="Heading3">
    <w:name w:val="heading 3"/>
    <w:aliases w:val="Para3,head3hdbk,H3,C Sub-Sub/Italic,h3 sub heading,Head 3,Head 31,Head 32,C Sub-Sub/Italic1,3,Sub2Para,h3,Heading 3 DTRS"/>
    <w:basedOn w:val="Normal"/>
    <w:next w:val="Normal"/>
    <w:link w:val="Heading3Char"/>
    <w:unhideWhenUsed/>
    <w:qFormat/>
    <w:rsid w:val="001D4377"/>
    <w:pPr>
      <w:keepNext/>
      <w:keepLines/>
      <w:numPr>
        <w:ilvl w:val="2"/>
        <w:numId w:val="3"/>
      </w:numPr>
      <w:spacing w:before="200"/>
      <w:outlineLvl w:val="2"/>
    </w:pPr>
    <w:rPr>
      <w:rFonts w:ascii="Cambria" w:hAnsi="Cambria"/>
      <w:b/>
      <w:bCs/>
      <w:color w:val="215868"/>
      <w:sz w:val="24"/>
      <w:szCs w:val="24"/>
    </w:rPr>
  </w:style>
  <w:style w:type="paragraph" w:styleId="Heading4">
    <w:name w:val="heading 4"/>
    <w:aliases w:val="Para4,h4,Map Title,Heading 4 DTRS"/>
    <w:basedOn w:val="Normal"/>
    <w:next w:val="Normal"/>
    <w:link w:val="Heading4Char"/>
    <w:unhideWhenUsed/>
    <w:qFormat/>
    <w:rsid w:val="005B3B11"/>
    <w:pPr>
      <w:keepNext/>
      <w:keepLines/>
      <w:numPr>
        <w:ilvl w:val="3"/>
        <w:numId w:val="3"/>
      </w:numPr>
      <w:spacing w:before="200"/>
      <w:outlineLvl w:val="3"/>
    </w:pPr>
    <w:rPr>
      <w:rFonts w:ascii="Cambria" w:hAnsi="Cambria"/>
      <w:b/>
      <w:bCs/>
      <w:i/>
      <w:iCs/>
      <w:color w:val="215868"/>
    </w:rPr>
  </w:style>
  <w:style w:type="paragraph" w:styleId="Heading5">
    <w:name w:val="heading 5"/>
    <w:aliases w:val="Appendices,Para5,Heading 5 DTRS,h5"/>
    <w:basedOn w:val="Normal"/>
    <w:next w:val="Normal"/>
    <w:link w:val="Heading5Char"/>
    <w:unhideWhenUsed/>
    <w:qFormat/>
    <w:rsid w:val="00C83788"/>
    <w:pPr>
      <w:keepNext/>
      <w:keepLines/>
      <w:numPr>
        <w:ilvl w:val="4"/>
        <w:numId w:val="3"/>
      </w:numPr>
      <w:spacing w:after="0"/>
      <w:outlineLvl w:val="4"/>
    </w:pPr>
    <w:rPr>
      <w:rFonts w:ascii="Cambria" w:hAnsi="Cambria"/>
      <w:color w:val="243F60"/>
    </w:rPr>
  </w:style>
  <w:style w:type="paragraph" w:styleId="Heading6">
    <w:name w:val="heading 6"/>
    <w:basedOn w:val="Normal"/>
    <w:next w:val="Normal"/>
    <w:link w:val="Heading6Char"/>
    <w:unhideWhenUsed/>
    <w:qFormat/>
    <w:rsid w:val="00C83788"/>
    <w:pPr>
      <w:keepNext/>
      <w:keepLines/>
      <w:numPr>
        <w:ilvl w:val="5"/>
        <w:numId w:val="3"/>
      </w:numPr>
      <w:spacing w:after="0"/>
      <w:outlineLvl w:val="5"/>
    </w:pPr>
    <w:rPr>
      <w:rFonts w:ascii="Cambria" w:hAnsi="Cambria"/>
      <w:i/>
      <w:iCs/>
      <w:color w:val="243F60"/>
    </w:rPr>
  </w:style>
  <w:style w:type="paragraph" w:styleId="Heading7">
    <w:name w:val="heading 7"/>
    <w:basedOn w:val="Normal"/>
    <w:next w:val="Normal"/>
    <w:link w:val="Heading7Char"/>
    <w:unhideWhenUsed/>
    <w:qFormat/>
    <w:rsid w:val="0052137A"/>
    <w:pPr>
      <w:keepNext/>
      <w:keepLines/>
      <w:numPr>
        <w:ilvl w:val="6"/>
        <w:numId w:val="3"/>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52137A"/>
    <w:pPr>
      <w:keepNext/>
      <w:keepLines/>
      <w:numPr>
        <w:ilvl w:val="7"/>
        <w:numId w:val="3"/>
      </w:numPr>
      <w:spacing w:before="200"/>
      <w:outlineLvl w:val="7"/>
    </w:pPr>
    <w:rPr>
      <w:rFonts w:ascii="Cambria" w:hAnsi="Cambria"/>
      <w:color w:val="404040"/>
      <w:szCs w:val="20"/>
    </w:rPr>
  </w:style>
  <w:style w:type="paragraph" w:styleId="Heading9">
    <w:name w:val="heading 9"/>
    <w:basedOn w:val="Normal"/>
    <w:next w:val="Normal"/>
    <w:link w:val="Heading9Char"/>
    <w:unhideWhenUsed/>
    <w:qFormat/>
    <w:rsid w:val="0052137A"/>
    <w:pPr>
      <w:keepNext/>
      <w:keepLines/>
      <w:numPr>
        <w:ilvl w:val="8"/>
        <w:numId w:val="3"/>
      </w:numPr>
      <w:spacing w:before="200"/>
      <w:outlineLvl w:val="8"/>
    </w:pPr>
    <w:rPr>
      <w:rFonts w:ascii="Cambria"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a1 Char,Top 1 Char,ParaLevel1 Char,Level 1 Para Char,Level 1 Para1 Char,Level 1 Para2 Char,Level 1 Para3 Char,Level 1 Para4 Char,Level 1 Para11 Char,Level 1 Para21 Char,Level 1 Para31 Char,Level 1 Para5 Char,Level 1 Para12 Char,h1 Char"/>
    <w:basedOn w:val="DefaultParagraphFont"/>
    <w:link w:val="Heading1"/>
    <w:rsid w:val="00783A56"/>
    <w:rPr>
      <w:rFonts w:ascii="Helvetica" w:hAnsi="Helvetica" w:cs="Helvetica"/>
      <w:bCs/>
      <w:sz w:val="40"/>
      <w:szCs w:val="40"/>
    </w:rPr>
  </w:style>
  <w:style w:type="character" w:customStyle="1" w:styleId="Heading2Char">
    <w:name w:val="Heading 2 Char"/>
    <w:aliases w:val="Para2 Char,Head hdbk Char,Top 2 Char,H2 Char,h2 main heading Char,B Sub/Bold Char,B Sub/Bold1 Char,B Sub/Bold2 Char,B Sub/Bold11 Char,h2 main heading1 Char,h2 main heading2 Char,B Sub/Bold3 Char,B Sub/Bold12 Char,h2 main heading3 Char"/>
    <w:basedOn w:val="DefaultParagraphFont"/>
    <w:link w:val="Heading2"/>
    <w:rsid w:val="00783A56"/>
    <w:rPr>
      <w:rFonts w:ascii="Helvetica" w:hAnsi="Helvetica" w:cs="Helvetica"/>
      <w:bCs/>
      <w:color w:val="FF0000"/>
      <w:sz w:val="28"/>
      <w:szCs w:val="28"/>
    </w:rPr>
  </w:style>
  <w:style w:type="character" w:customStyle="1" w:styleId="Heading3Char">
    <w:name w:val="Heading 3 Char"/>
    <w:aliases w:val="Para3 Char,head3hdbk Char,H3 Char,C Sub-Sub/Italic Char,h3 sub heading Char,Head 3 Char,Head 31 Char,Head 32 Char,C Sub-Sub/Italic1 Char,3 Char,Sub2Para Char,h3 Char,Heading 3 DTRS Char"/>
    <w:basedOn w:val="DefaultParagraphFont"/>
    <w:link w:val="Heading3"/>
    <w:rsid w:val="001D4377"/>
    <w:rPr>
      <w:rFonts w:ascii="Cambria" w:hAnsi="Cambria"/>
      <w:b/>
      <w:bCs/>
      <w:color w:val="215868"/>
      <w:sz w:val="24"/>
      <w:szCs w:val="24"/>
    </w:rPr>
  </w:style>
  <w:style w:type="character" w:customStyle="1" w:styleId="Heading4Char">
    <w:name w:val="Heading 4 Char"/>
    <w:aliases w:val="Para4 Char,h4 Char,Map Title Char,Heading 4 DTRS Char"/>
    <w:basedOn w:val="DefaultParagraphFont"/>
    <w:link w:val="Heading4"/>
    <w:rsid w:val="005B3B11"/>
    <w:rPr>
      <w:rFonts w:ascii="Cambria" w:hAnsi="Cambria"/>
      <w:b/>
      <w:bCs/>
      <w:i/>
      <w:iCs/>
      <w:color w:val="215868"/>
      <w:szCs w:val="22"/>
    </w:rPr>
  </w:style>
  <w:style w:type="character" w:customStyle="1" w:styleId="Heading5Char">
    <w:name w:val="Heading 5 Char"/>
    <w:aliases w:val="Appendices Char,Para5 Char,Heading 5 DTRS Char,h5 Char"/>
    <w:basedOn w:val="DefaultParagraphFont"/>
    <w:link w:val="Heading5"/>
    <w:rsid w:val="00C83788"/>
    <w:rPr>
      <w:rFonts w:ascii="Cambria" w:hAnsi="Cambria"/>
      <w:color w:val="243F60"/>
      <w:szCs w:val="22"/>
    </w:rPr>
  </w:style>
  <w:style w:type="character" w:customStyle="1" w:styleId="Heading6Char">
    <w:name w:val="Heading 6 Char"/>
    <w:basedOn w:val="DefaultParagraphFont"/>
    <w:link w:val="Heading6"/>
    <w:rsid w:val="00C83788"/>
    <w:rPr>
      <w:rFonts w:ascii="Cambria" w:hAnsi="Cambria"/>
      <w:i/>
      <w:iCs/>
      <w:color w:val="243F60"/>
      <w:szCs w:val="22"/>
    </w:rPr>
  </w:style>
  <w:style w:type="character" w:customStyle="1" w:styleId="Heading7Char">
    <w:name w:val="Heading 7 Char"/>
    <w:basedOn w:val="DefaultParagraphFont"/>
    <w:link w:val="Heading7"/>
    <w:rsid w:val="0052137A"/>
    <w:rPr>
      <w:rFonts w:ascii="Cambria" w:hAnsi="Cambria"/>
      <w:i/>
      <w:iCs/>
      <w:color w:val="404040"/>
      <w:szCs w:val="22"/>
    </w:rPr>
  </w:style>
  <w:style w:type="character" w:customStyle="1" w:styleId="Heading8Char">
    <w:name w:val="Heading 8 Char"/>
    <w:basedOn w:val="DefaultParagraphFont"/>
    <w:link w:val="Heading8"/>
    <w:rsid w:val="0052137A"/>
    <w:rPr>
      <w:rFonts w:ascii="Cambria" w:hAnsi="Cambria"/>
      <w:color w:val="404040"/>
    </w:rPr>
  </w:style>
  <w:style w:type="character" w:customStyle="1" w:styleId="Heading9Char">
    <w:name w:val="Heading 9 Char"/>
    <w:basedOn w:val="DefaultParagraphFont"/>
    <w:link w:val="Heading9"/>
    <w:rsid w:val="0052137A"/>
    <w:rPr>
      <w:rFonts w:ascii="Cambria" w:hAnsi="Cambria"/>
      <w:i/>
      <w:iCs/>
      <w:color w:val="404040"/>
    </w:rPr>
  </w:style>
  <w:style w:type="paragraph" w:styleId="DocumentMap">
    <w:name w:val="Document Map"/>
    <w:basedOn w:val="Normal"/>
    <w:link w:val="DocumentMapChar"/>
    <w:uiPriority w:val="99"/>
    <w:semiHidden/>
    <w:unhideWhenUsed/>
    <w:rsid w:val="005E224E"/>
    <w:rPr>
      <w:rFonts w:ascii="Tahoma" w:hAnsi="Tahoma" w:cs="Tahoma"/>
      <w:sz w:val="16"/>
      <w:szCs w:val="16"/>
    </w:rPr>
  </w:style>
  <w:style w:type="character" w:customStyle="1" w:styleId="DocumentMapChar">
    <w:name w:val="Document Map Char"/>
    <w:basedOn w:val="DefaultParagraphFont"/>
    <w:link w:val="DocumentMap"/>
    <w:uiPriority w:val="99"/>
    <w:semiHidden/>
    <w:rsid w:val="005E224E"/>
    <w:rPr>
      <w:rFonts w:ascii="Tahoma" w:hAnsi="Tahoma" w:cs="Tahoma"/>
      <w:sz w:val="16"/>
      <w:szCs w:val="16"/>
    </w:rPr>
  </w:style>
  <w:style w:type="paragraph" w:styleId="TOCHeading">
    <w:name w:val="TOC Heading"/>
    <w:basedOn w:val="Heading1"/>
    <w:next w:val="Normal"/>
    <w:uiPriority w:val="39"/>
    <w:semiHidden/>
    <w:unhideWhenUsed/>
    <w:qFormat/>
    <w:rsid w:val="00BF319D"/>
    <w:pPr>
      <w:outlineLvl w:val="9"/>
    </w:pPr>
    <w:rPr>
      <w:lang w:eastAsia="en-US"/>
    </w:rPr>
  </w:style>
  <w:style w:type="paragraph" w:styleId="TOC1">
    <w:name w:val="toc 1"/>
    <w:basedOn w:val="Normal"/>
    <w:next w:val="Normal"/>
    <w:autoRedefine/>
    <w:uiPriority w:val="39"/>
    <w:unhideWhenUsed/>
    <w:rsid w:val="00B2410D"/>
    <w:pPr>
      <w:spacing w:before="120" w:after="120"/>
      <w:ind w:left="0"/>
    </w:pPr>
    <w:rPr>
      <w:rFonts w:cs="Calibri"/>
      <w:b/>
      <w:bCs/>
      <w:caps/>
      <w:szCs w:val="20"/>
    </w:rPr>
  </w:style>
  <w:style w:type="paragraph" w:styleId="TOC2">
    <w:name w:val="toc 2"/>
    <w:basedOn w:val="Normal"/>
    <w:next w:val="Normal"/>
    <w:autoRedefine/>
    <w:uiPriority w:val="39"/>
    <w:unhideWhenUsed/>
    <w:rsid w:val="00B2410D"/>
    <w:pPr>
      <w:spacing w:after="0"/>
      <w:ind w:left="200"/>
    </w:pPr>
    <w:rPr>
      <w:rFonts w:cs="Calibri"/>
      <w:smallCaps/>
      <w:szCs w:val="20"/>
    </w:rPr>
  </w:style>
  <w:style w:type="paragraph" w:styleId="TOC3">
    <w:name w:val="toc 3"/>
    <w:basedOn w:val="Normal"/>
    <w:next w:val="Normal"/>
    <w:autoRedefine/>
    <w:uiPriority w:val="39"/>
    <w:unhideWhenUsed/>
    <w:rsid w:val="00B2410D"/>
    <w:pPr>
      <w:spacing w:after="0"/>
      <w:ind w:left="400"/>
    </w:pPr>
    <w:rPr>
      <w:rFonts w:cs="Calibri"/>
      <w:i/>
      <w:iCs/>
      <w:szCs w:val="20"/>
    </w:rPr>
  </w:style>
  <w:style w:type="character" w:styleId="Hyperlink">
    <w:name w:val="Hyperlink"/>
    <w:basedOn w:val="DefaultParagraphFont"/>
    <w:uiPriority w:val="99"/>
    <w:unhideWhenUsed/>
    <w:rsid w:val="00BF319D"/>
    <w:rPr>
      <w:color w:val="0000FF"/>
      <w:u w:val="single"/>
    </w:rPr>
  </w:style>
  <w:style w:type="paragraph" w:styleId="BalloonText">
    <w:name w:val="Balloon Text"/>
    <w:basedOn w:val="Normal"/>
    <w:link w:val="BalloonTextChar"/>
    <w:uiPriority w:val="99"/>
    <w:semiHidden/>
    <w:unhideWhenUsed/>
    <w:rsid w:val="00BF319D"/>
    <w:rPr>
      <w:rFonts w:ascii="Tahoma" w:hAnsi="Tahoma" w:cs="Tahoma"/>
      <w:sz w:val="16"/>
      <w:szCs w:val="16"/>
    </w:rPr>
  </w:style>
  <w:style w:type="character" w:customStyle="1" w:styleId="BalloonTextChar">
    <w:name w:val="Balloon Text Char"/>
    <w:basedOn w:val="DefaultParagraphFont"/>
    <w:link w:val="BalloonText"/>
    <w:uiPriority w:val="99"/>
    <w:semiHidden/>
    <w:rsid w:val="00BF319D"/>
    <w:rPr>
      <w:rFonts w:ascii="Tahoma" w:eastAsia="PMingLiU" w:hAnsi="Tahoma" w:cs="Tahoma"/>
      <w:sz w:val="16"/>
      <w:szCs w:val="16"/>
      <w:lang w:eastAsia="zh-HK"/>
    </w:rPr>
  </w:style>
  <w:style w:type="paragraph" w:customStyle="1" w:styleId="TOC">
    <w:name w:val="TOC"/>
    <w:basedOn w:val="Heading1"/>
    <w:link w:val="TOCChar"/>
    <w:rsid w:val="00A32D84"/>
    <w:pPr>
      <w:numPr>
        <w:numId w:val="0"/>
      </w:numPr>
    </w:pPr>
  </w:style>
  <w:style w:type="character" w:customStyle="1" w:styleId="TOCChar">
    <w:name w:val="TOC Char"/>
    <w:basedOn w:val="Heading1Char"/>
    <w:link w:val="TOC"/>
    <w:rsid w:val="00A32D84"/>
    <w:rPr>
      <w:rFonts w:ascii="Cambria" w:hAnsi="Cambria" w:cs="Helvetica"/>
      <w:b w:val="0"/>
      <w:bCs/>
      <w:color w:val="215868"/>
      <w:sz w:val="28"/>
      <w:szCs w:val="28"/>
    </w:rPr>
  </w:style>
  <w:style w:type="paragraph" w:styleId="Header">
    <w:name w:val="header"/>
    <w:basedOn w:val="Normal"/>
    <w:link w:val="HeaderChar"/>
    <w:uiPriority w:val="99"/>
    <w:unhideWhenUsed/>
    <w:rsid w:val="00E43472"/>
    <w:pPr>
      <w:tabs>
        <w:tab w:val="center" w:pos="4153"/>
        <w:tab w:val="right" w:pos="8306"/>
      </w:tabs>
    </w:pPr>
  </w:style>
  <w:style w:type="character" w:customStyle="1" w:styleId="HeaderChar">
    <w:name w:val="Header Char"/>
    <w:basedOn w:val="DefaultParagraphFont"/>
    <w:link w:val="Header"/>
    <w:uiPriority w:val="99"/>
    <w:rsid w:val="00E43472"/>
    <w:rPr>
      <w:color w:val="215868"/>
      <w:sz w:val="22"/>
      <w:szCs w:val="22"/>
      <w:lang w:val="en-US"/>
    </w:rPr>
  </w:style>
  <w:style w:type="paragraph" w:styleId="Footer">
    <w:name w:val="footer"/>
    <w:basedOn w:val="Normal"/>
    <w:link w:val="FooterChar"/>
    <w:uiPriority w:val="99"/>
    <w:unhideWhenUsed/>
    <w:rsid w:val="00E43472"/>
    <w:pPr>
      <w:tabs>
        <w:tab w:val="center" w:pos="4153"/>
        <w:tab w:val="right" w:pos="8306"/>
      </w:tabs>
    </w:pPr>
  </w:style>
  <w:style w:type="character" w:customStyle="1" w:styleId="FooterChar">
    <w:name w:val="Footer Char"/>
    <w:basedOn w:val="DefaultParagraphFont"/>
    <w:link w:val="Footer"/>
    <w:uiPriority w:val="99"/>
    <w:rsid w:val="00E43472"/>
    <w:rPr>
      <w:color w:val="215868"/>
      <w:sz w:val="22"/>
      <w:szCs w:val="22"/>
      <w:lang w:val="en-US"/>
    </w:rPr>
  </w:style>
  <w:style w:type="paragraph" w:styleId="ListParagraph">
    <w:name w:val="List Paragraph"/>
    <w:basedOn w:val="Normal"/>
    <w:link w:val="ListParagraphChar"/>
    <w:uiPriority w:val="34"/>
    <w:qFormat/>
    <w:rsid w:val="00A0685D"/>
    <w:pPr>
      <w:ind w:left="720"/>
    </w:pPr>
  </w:style>
  <w:style w:type="character" w:customStyle="1" w:styleId="ListParagraphChar">
    <w:name w:val="List Paragraph Char"/>
    <w:basedOn w:val="DefaultParagraphFont"/>
    <w:link w:val="ListParagraph"/>
    <w:uiPriority w:val="34"/>
    <w:rsid w:val="00D03366"/>
    <w:rPr>
      <w:szCs w:val="22"/>
    </w:rPr>
  </w:style>
  <w:style w:type="table" w:styleId="TableGrid">
    <w:name w:val="Table Grid"/>
    <w:basedOn w:val="TableNormal"/>
    <w:uiPriority w:val="59"/>
    <w:rsid w:val="005B142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11">
    <w:name w:val="Light List - Accent 11"/>
    <w:basedOn w:val="TableNormal"/>
    <w:uiPriority w:val="61"/>
    <w:rsid w:val="007E5C05"/>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Grid3-Accent1">
    <w:name w:val="Medium Grid 3 Accent 1"/>
    <w:basedOn w:val="TableNormal"/>
    <w:uiPriority w:val="69"/>
    <w:rsid w:val="007E5C0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MediumShading1-Accent11">
    <w:name w:val="Medium Shading 1 - Accent 11"/>
    <w:basedOn w:val="TableNormal"/>
    <w:uiPriority w:val="63"/>
    <w:rsid w:val="007E5C05"/>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7E5C0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ghtList-Accent5">
    <w:name w:val="Light List Accent 5"/>
    <w:basedOn w:val="TableNormal"/>
    <w:uiPriority w:val="61"/>
    <w:rsid w:val="00C9273B"/>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CommentReference">
    <w:name w:val="annotation reference"/>
    <w:basedOn w:val="DefaultParagraphFont"/>
    <w:uiPriority w:val="99"/>
    <w:semiHidden/>
    <w:unhideWhenUsed/>
    <w:rsid w:val="001F1BB6"/>
    <w:rPr>
      <w:sz w:val="16"/>
      <w:szCs w:val="16"/>
    </w:rPr>
  </w:style>
  <w:style w:type="paragraph" w:styleId="TOC9">
    <w:name w:val="toc 9"/>
    <w:basedOn w:val="Normal"/>
    <w:next w:val="Normal"/>
    <w:autoRedefine/>
    <w:uiPriority w:val="39"/>
    <w:unhideWhenUsed/>
    <w:rsid w:val="00A4029B"/>
    <w:pPr>
      <w:spacing w:after="0"/>
      <w:ind w:left="1600"/>
    </w:pPr>
    <w:rPr>
      <w:rFonts w:cs="Calibri"/>
      <w:sz w:val="18"/>
      <w:szCs w:val="18"/>
    </w:rPr>
  </w:style>
  <w:style w:type="paragraph" w:styleId="CommentText">
    <w:name w:val="annotation text"/>
    <w:basedOn w:val="Normal"/>
    <w:link w:val="CommentTextChar"/>
    <w:uiPriority w:val="99"/>
    <w:unhideWhenUsed/>
    <w:rsid w:val="001F1BB6"/>
    <w:rPr>
      <w:szCs w:val="20"/>
    </w:rPr>
  </w:style>
  <w:style w:type="character" w:customStyle="1" w:styleId="CommentTextChar">
    <w:name w:val="Comment Text Char"/>
    <w:basedOn w:val="DefaultParagraphFont"/>
    <w:link w:val="CommentText"/>
    <w:uiPriority w:val="99"/>
    <w:rsid w:val="001F1BB6"/>
    <w:rPr>
      <w:lang w:val="en-US"/>
    </w:rPr>
  </w:style>
  <w:style w:type="paragraph" w:styleId="CommentSubject">
    <w:name w:val="annotation subject"/>
    <w:basedOn w:val="CommentText"/>
    <w:next w:val="CommentText"/>
    <w:link w:val="CommentSubjectChar"/>
    <w:uiPriority w:val="99"/>
    <w:semiHidden/>
    <w:unhideWhenUsed/>
    <w:rsid w:val="001F1BB6"/>
    <w:rPr>
      <w:b/>
      <w:bCs/>
    </w:rPr>
  </w:style>
  <w:style w:type="character" w:customStyle="1" w:styleId="CommentSubjectChar">
    <w:name w:val="Comment Subject Char"/>
    <w:basedOn w:val="CommentTextChar"/>
    <w:link w:val="CommentSubject"/>
    <w:uiPriority w:val="99"/>
    <w:semiHidden/>
    <w:rsid w:val="001F1BB6"/>
    <w:rPr>
      <w:b/>
      <w:bCs/>
      <w:lang w:val="en-US"/>
    </w:rPr>
  </w:style>
  <w:style w:type="character" w:styleId="IntenseEmphasis">
    <w:name w:val="Intense Emphasis"/>
    <w:basedOn w:val="DefaultParagraphFont"/>
    <w:uiPriority w:val="21"/>
    <w:rsid w:val="00C3479F"/>
    <w:rPr>
      <w:b/>
      <w:bCs/>
      <w:i/>
      <w:iCs/>
      <w:color w:val="4F81BD"/>
    </w:rPr>
  </w:style>
  <w:style w:type="character" w:styleId="SubtleEmphasis">
    <w:name w:val="Subtle Emphasis"/>
    <w:basedOn w:val="DefaultParagraphFont"/>
    <w:uiPriority w:val="19"/>
    <w:qFormat/>
    <w:rsid w:val="00C3479F"/>
    <w:rPr>
      <w:i/>
      <w:iCs/>
      <w:color w:val="808080"/>
    </w:rPr>
  </w:style>
  <w:style w:type="paragraph" w:styleId="TOC4">
    <w:name w:val="toc 4"/>
    <w:basedOn w:val="Normal"/>
    <w:next w:val="Normal"/>
    <w:autoRedefine/>
    <w:uiPriority w:val="39"/>
    <w:unhideWhenUsed/>
    <w:rsid w:val="00B2410D"/>
    <w:pPr>
      <w:spacing w:after="0"/>
      <w:ind w:left="600"/>
    </w:pPr>
    <w:rPr>
      <w:rFonts w:cs="Calibri"/>
      <w:sz w:val="18"/>
      <w:szCs w:val="18"/>
    </w:rPr>
  </w:style>
  <w:style w:type="paragraph" w:styleId="Caption">
    <w:name w:val="caption"/>
    <w:basedOn w:val="Normal"/>
    <w:next w:val="Normal"/>
    <w:link w:val="CaptionChar"/>
    <w:uiPriority w:val="35"/>
    <w:unhideWhenUsed/>
    <w:qFormat/>
    <w:rsid w:val="00FF1121"/>
    <w:rPr>
      <w:b/>
      <w:bCs/>
      <w:szCs w:val="20"/>
    </w:rPr>
  </w:style>
  <w:style w:type="character" w:customStyle="1" w:styleId="CaptionChar">
    <w:name w:val="Caption Char"/>
    <w:link w:val="Caption"/>
    <w:rsid w:val="00D03366"/>
    <w:rPr>
      <w:b/>
      <w:bCs/>
    </w:rPr>
  </w:style>
  <w:style w:type="paragraph" w:styleId="TableofFigures">
    <w:name w:val="table of figures"/>
    <w:basedOn w:val="Normal"/>
    <w:next w:val="Normal"/>
    <w:uiPriority w:val="99"/>
    <w:unhideWhenUsed/>
    <w:rsid w:val="00350BF0"/>
    <w:pPr>
      <w:spacing w:after="0"/>
      <w:ind w:left="400" w:hanging="400"/>
    </w:pPr>
    <w:rPr>
      <w:rFonts w:cs="Calibri"/>
      <w:smallCaps/>
      <w:szCs w:val="20"/>
    </w:rPr>
  </w:style>
  <w:style w:type="paragraph" w:styleId="Quote">
    <w:name w:val="Quote"/>
    <w:basedOn w:val="Normal"/>
    <w:next w:val="Normal"/>
    <w:link w:val="QuoteChar"/>
    <w:uiPriority w:val="29"/>
    <w:rsid w:val="005C3244"/>
    <w:rPr>
      <w:i/>
      <w:iCs/>
      <w:color w:val="000000"/>
    </w:rPr>
  </w:style>
  <w:style w:type="character" w:customStyle="1" w:styleId="QuoteChar">
    <w:name w:val="Quote Char"/>
    <w:basedOn w:val="DefaultParagraphFont"/>
    <w:link w:val="Quote"/>
    <w:uiPriority w:val="29"/>
    <w:rsid w:val="005C3244"/>
    <w:rPr>
      <w:i/>
      <w:iCs/>
      <w:color w:val="000000"/>
      <w:sz w:val="24"/>
      <w:szCs w:val="22"/>
    </w:rPr>
  </w:style>
  <w:style w:type="table" w:customStyle="1" w:styleId="Table">
    <w:name w:val="Table"/>
    <w:basedOn w:val="TableNormal"/>
    <w:uiPriority w:val="99"/>
    <w:qFormat/>
    <w:rsid w:val="007E3A79"/>
    <w:tblPr>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color w:val="FFFFFF"/>
      </w:rPr>
      <w:tblPr/>
      <w:tcPr>
        <w:shd w:val="clear" w:color="auto" w:fill="215868"/>
      </w:tcPr>
    </w:tblStylePr>
  </w:style>
  <w:style w:type="paragraph" w:customStyle="1" w:styleId="ShapeTypeStyle">
    <w:name w:val="Shape Type Style"/>
    <w:basedOn w:val="Normal"/>
    <w:next w:val="Normal"/>
    <w:qFormat/>
    <w:rsid w:val="00FF1121"/>
    <w:pPr>
      <w:spacing w:before="200"/>
      <w:ind w:left="0"/>
      <w:jc w:val="center"/>
    </w:pPr>
    <w:rPr>
      <w:b/>
      <w:color w:val="215868"/>
      <w:sz w:val="24"/>
    </w:rPr>
  </w:style>
  <w:style w:type="paragraph" w:customStyle="1" w:styleId="TableStyle">
    <w:name w:val="Table Style"/>
    <w:basedOn w:val="Normal"/>
    <w:next w:val="Normal"/>
    <w:qFormat/>
    <w:rsid w:val="00A34636"/>
    <w:pPr>
      <w:spacing w:after="0"/>
      <w:ind w:left="0"/>
    </w:pPr>
  </w:style>
  <w:style w:type="paragraph" w:styleId="TOC5">
    <w:name w:val="toc 5"/>
    <w:basedOn w:val="Normal"/>
    <w:next w:val="Normal"/>
    <w:autoRedefine/>
    <w:uiPriority w:val="39"/>
    <w:unhideWhenUsed/>
    <w:rsid w:val="003912E8"/>
    <w:pPr>
      <w:spacing w:after="0"/>
      <w:ind w:left="800"/>
    </w:pPr>
    <w:rPr>
      <w:rFonts w:cs="Calibri"/>
      <w:sz w:val="18"/>
      <w:szCs w:val="18"/>
    </w:rPr>
  </w:style>
  <w:style w:type="paragraph" w:styleId="TOC6">
    <w:name w:val="toc 6"/>
    <w:basedOn w:val="Normal"/>
    <w:next w:val="Normal"/>
    <w:autoRedefine/>
    <w:uiPriority w:val="39"/>
    <w:unhideWhenUsed/>
    <w:rsid w:val="003912E8"/>
    <w:pPr>
      <w:spacing w:after="0"/>
      <w:ind w:left="1000"/>
    </w:pPr>
    <w:rPr>
      <w:rFonts w:cs="Calibri"/>
      <w:sz w:val="18"/>
      <w:szCs w:val="18"/>
    </w:rPr>
  </w:style>
  <w:style w:type="paragraph" w:styleId="TOC7">
    <w:name w:val="toc 7"/>
    <w:basedOn w:val="Normal"/>
    <w:next w:val="Normal"/>
    <w:autoRedefine/>
    <w:uiPriority w:val="39"/>
    <w:unhideWhenUsed/>
    <w:rsid w:val="003912E8"/>
    <w:pPr>
      <w:spacing w:after="0"/>
      <w:ind w:left="1200"/>
    </w:pPr>
    <w:rPr>
      <w:rFonts w:cs="Calibri"/>
      <w:sz w:val="18"/>
      <w:szCs w:val="18"/>
    </w:rPr>
  </w:style>
  <w:style w:type="paragraph" w:styleId="TOC8">
    <w:name w:val="toc 8"/>
    <w:basedOn w:val="Normal"/>
    <w:next w:val="Normal"/>
    <w:autoRedefine/>
    <w:uiPriority w:val="39"/>
    <w:unhideWhenUsed/>
    <w:rsid w:val="003912E8"/>
    <w:pPr>
      <w:spacing w:after="0"/>
      <w:ind w:left="1400"/>
    </w:pPr>
    <w:rPr>
      <w:rFonts w:cs="Calibri"/>
      <w:sz w:val="18"/>
      <w:szCs w:val="18"/>
    </w:rPr>
  </w:style>
  <w:style w:type="paragraph" w:customStyle="1" w:styleId="RFPAnswerTable">
    <w:name w:val="RFP_Answer_Table"/>
    <w:basedOn w:val="Normal"/>
    <w:qFormat/>
    <w:rsid w:val="006C6A2D"/>
    <w:pPr>
      <w:tabs>
        <w:tab w:val="left" w:pos="1080"/>
        <w:tab w:val="left" w:pos="2160"/>
      </w:tabs>
      <w:autoSpaceDE w:val="0"/>
      <w:autoSpaceDN w:val="0"/>
      <w:adjustRightInd w:val="0"/>
      <w:spacing w:before="120" w:after="120"/>
      <w:ind w:left="0"/>
    </w:pPr>
    <w:rPr>
      <w:rFonts w:eastAsia="Calibri" w:cs="Calibri"/>
      <w:color w:val="000000"/>
      <w:sz w:val="23"/>
      <w:szCs w:val="23"/>
      <w:lang w:val="en-AU" w:eastAsia="en-US"/>
    </w:rPr>
  </w:style>
  <w:style w:type="paragraph" w:customStyle="1" w:styleId="Picturewide">
    <w:name w:val="Picture wide"/>
    <w:basedOn w:val="Normal"/>
    <w:next w:val="Normal"/>
    <w:rsid w:val="001E2D82"/>
    <w:pPr>
      <w:spacing w:before="120" w:after="120"/>
      <w:ind w:left="0"/>
      <w:jc w:val="both"/>
    </w:pPr>
    <w:rPr>
      <w:rFonts w:ascii="Times New Roman" w:eastAsia="Times New Roman" w:hAnsi="Times New Roman"/>
      <w:szCs w:val="24"/>
      <w:lang w:val="en-AU" w:eastAsia="en-AU"/>
    </w:rPr>
  </w:style>
  <w:style w:type="paragraph" w:customStyle="1" w:styleId="Concept">
    <w:name w:val="Concept"/>
    <w:basedOn w:val="Normal"/>
    <w:next w:val="concepttext"/>
    <w:rsid w:val="001E2D82"/>
    <w:pPr>
      <w:spacing w:before="120" w:after="0"/>
      <w:ind w:left="0"/>
      <w:jc w:val="both"/>
    </w:pPr>
    <w:rPr>
      <w:rFonts w:ascii="Arial" w:eastAsia="Times New Roman" w:hAnsi="Arial"/>
      <w:b/>
      <w:caps/>
      <w:szCs w:val="20"/>
      <w:lang w:val="en-AU"/>
    </w:rPr>
  </w:style>
  <w:style w:type="paragraph" w:customStyle="1" w:styleId="concepttext">
    <w:name w:val="concept text"/>
    <w:basedOn w:val="Concept"/>
    <w:rsid w:val="001E2D82"/>
    <w:pPr>
      <w:spacing w:before="60" w:after="60" w:line="240" w:lineRule="exact"/>
    </w:pPr>
    <w:rPr>
      <w:b w:val="0"/>
      <w:caps w:val="0"/>
    </w:rPr>
  </w:style>
  <w:style w:type="paragraph" w:customStyle="1" w:styleId="Default">
    <w:name w:val="Default"/>
    <w:rsid w:val="001E2D82"/>
    <w:pPr>
      <w:autoSpaceDE w:val="0"/>
      <w:autoSpaceDN w:val="0"/>
      <w:adjustRightInd w:val="0"/>
    </w:pPr>
    <w:rPr>
      <w:rFonts w:ascii="Arial" w:hAnsi="Arial" w:cs="Arial"/>
      <w:color w:val="000000"/>
      <w:sz w:val="24"/>
      <w:szCs w:val="24"/>
    </w:rPr>
  </w:style>
  <w:style w:type="paragraph" w:customStyle="1" w:styleId="Cover-DocumentTitle">
    <w:name w:val="Cover - Document Title"/>
    <w:basedOn w:val="Normal"/>
    <w:rsid w:val="00BA3653"/>
    <w:pPr>
      <w:spacing w:after="0"/>
      <w:ind w:left="4320"/>
    </w:pPr>
    <w:rPr>
      <w:rFonts w:ascii="Arial" w:eastAsia="Times New Roman" w:hAnsi="Arial"/>
      <w:b/>
      <w:bCs/>
      <w:color w:val="0F2F7A"/>
      <w:sz w:val="32"/>
      <w:szCs w:val="20"/>
      <w:lang w:val="en-AU" w:eastAsia="en-AU"/>
    </w:rPr>
  </w:style>
  <w:style w:type="paragraph" w:customStyle="1" w:styleId="CoverTitle">
    <w:name w:val="Cover Title"/>
    <w:basedOn w:val="Normal"/>
    <w:rsid w:val="00BA3653"/>
    <w:pPr>
      <w:spacing w:before="120" w:after="120"/>
      <w:ind w:left="0"/>
    </w:pPr>
    <w:rPr>
      <w:rFonts w:ascii="Helvetica" w:eastAsia="Times New Roman" w:hAnsi="Helvetica"/>
      <w:color w:val="FFFFFF"/>
      <w:sz w:val="48"/>
      <w:szCs w:val="20"/>
      <w:lang w:val="en-AU" w:eastAsia="en-US"/>
    </w:rPr>
  </w:style>
  <w:style w:type="paragraph" w:customStyle="1" w:styleId="TableText">
    <w:name w:val="Table Text"/>
    <w:basedOn w:val="Normal"/>
    <w:rsid w:val="002804C8"/>
    <w:pPr>
      <w:tabs>
        <w:tab w:val="left" w:pos="-1134"/>
      </w:tabs>
      <w:spacing w:before="60" w:after="60"/>
      <w:ind w:left="0"/>
    </w:pPr>
    <w:rPr>
      <w:rFonts w:ascii="Arial" w:eastAsia="Times New Roman" w:hAnsi="Arial"/>
      <w:szCs w:val="24"/>
      <w:lang w:val="en-AU" w:eastAsia="en-AU"/>
    </w:rPr>
  </w:style>
  <w:style w:type="paragraph" w:customStyle="1" w:styleId="TableHeader">
    <w:name w:val="Table Header"/>
    <w:basedOn w:val="Normal"/>
    <w:rsid w:val="002804C8"/>
    <w:pPr>
      <w:spacing w:before="60" w:after="60"/>
      <w:ind w:left="0"/>
    </w:pPr>
    <w:rPr>
      <w:rFonts w:ascii="Arial" w:eastAsia="Times New Roman" w:hAnsi="Arial"/>
      <w:b/>
      <w:color w:val="FFFFFF"/>
      <w:sz w:val="16"/>
      <w:szCs w:val="24"/>
      <w:lang w:val="en-AU" w:eastAsia="en-AU"/>
    </w:rPr>
  </w:style>
  <w:style w:type="paragraph" w:styleId="BodyText">
    <w:name w:val="Body Text"/>
    <w:basedOn w:val="Normal"/>
    <w:link w:val="BodyTextChar"/>
    <w:autoRedefine/>
    <w:rsid w:val="002804C8"/>
    <w:pPr>
      <w:spacing w:after="0"/>
      <w:ind w:left="0"/>
    </w:pPr>
    <w:rPr>
      <w:rFonts w:ascii="Arial" w:eastAsia="Times" w:hAnsi="Arial"/>
      <w:bCs/>
      <w:szCs w:val="20"/>
      <w:lang w:val="x-none" w:eastAsia="x-none"/>
    </w:rPr>
  </w:style>
  <w:style w:type="character" w:customStyle="1" w:styleId="BodyTextChar">
    <w:name w:val="Body Text Char"/>
    <w:basedOn w:val="DefaultParagraphFont"/>
    <w:link w:val="BodyText"/>
    <w:rsid w:val="002804C8"/>
    <w:rPr>
      <w:rFonts w:ascii="Arial" w:eastAsia="Times" w:hAnsi="Arial"/>
      <w:bCs/>
      <w:lang w:val="x-none" w:eastAsia="x-none"/>
    </w:rPr>
  </w:style>
  <w:style w:type="paragraph" w:customStyle="1" w:styleId="Hel14Red">
    <w:name w:val="Hel 14 Red"/>
    <w:basedOn w:val="Heading2"/>
    <w:rsid w:val="002804C8"/>
    <w:pPr>
      <w:tabs>
        <w:tab w:val="num" w:pos="576"/>
      </w:tabs>
      <w:spacing w:before="400"/>
    </w:pPr>
    <w:rPr>
      <w:rFonts w:eastAsia="Times New Roman"/>
      <w:b/>
      <w:color w:val="FF3333"/>
      <w:lang w:val="x-none" w:eastAsia="x-none"/>
    </w:rPr>
  </w:style>
  <w:style w:type="paragraph" w:customStyle="1" w:styleId="CharChar">
    <w:name w:val="Char Char"/>
    <w:basedOn w:val="Normal"/>
    <w:rsid w:val="00B2501E"/>
    <w:pPr>
      <w:spacing w:after="160" w:line="240" w:lineRule="exact"/>
      <w:ind w:left="0"/>
    </w:pPr>
    <w:rPr>
      <w:rFonts w:ascii="Verdana" w:eastAsia="Times New Roman" w:hAnsi="Verdana"/>
      <w:szCs w:val="24"/>
      <w:lang w:val="en-AU" w:eastAsia="en-US"/>
    </w:rPr>
  </w:style>
  <w:style w:type="paragraph" w:customStyle="1" w:styleId="CharChar0">
    <w:name w:val="Char Char"/>
    <w:basedOn w:val="Normal"/>
    <w:rsid w:val="00472063"/>
    <w:pPr>
      <w:spacing w:after="160" w:line="240" w:lineRule="exact"/>
      <w:ind w:left="0"/>
    </w:pPr>
    <w:rPr>
      <w:rFonts w:ascii="Verdana" w:eastAsia="Times New Roman" w:hAnsi="Verdana"/>
      <w:szCs w:val="24"/>
      <w:lang w:val="en-AU" w:eastAsia="en-US"/>
    </w:rPr>
  </w:style>
  <w:style w:type="paragraph" w:styleId="ListBullet3">
    <w:name w:val="List Bullet 3"/>
    <w:basedOn w:val="Normal"/>
    <w:uiPriority w:val="99"/>
    <w:unhideWhenUsed/>
    <w:rsid w:val="00BF119B"/>
    <w:pPr>
      <w:numPr>
        <w:numId w:val="5"/>
      </w:numPr>
      <w:contextualSpacing/>
    </w:pPr>
  </w:style>
  <w:style w:type="paragraph" w:styleId="ListBullet2">
    <w:name w:val="List Bullet 2"/>
    <w:basedOn w:val="Normal"/>
    <w:uiPriority w:val="99"/>
    <w:unhideWhenUsed/>
    <w:rsid w:val="00FE53D2"/>
    <w:pPr>
      <w:numPr>
        <w:numId w:val="4"/>
      </w:numPr>
      <w:contextualSpacing/>
    </w:pPr>
  </w:style>
  <w:style w:type="paragraph" w:customStyle="1" w:styleId="Code">
    <w:name w:val="Code"/>
    <w:basedOn w:val="Normal"/>
    <w:link w:val="CodeChar"/>
    <w:qFormat/>
    <w:rsid w:val="00483E59"/>
    <w:pPr>
      <w:ind w:left="1008"/>
    </w:pPr>
    <w:rPr>
      <w:rFonts w:ascii="Consolas" w:hAnsi="Consolas" w:cs="Consolas"/>
      <w:szCs w:val="20"/>
    </w:rPr>
  </w:style>
  <w:style w:type="character" w:customStyle="1" w:styleId="CodeChar">
    <w:name w:val="Code Char"/>
    <w:basedOn w:val="DefaultParagraphFont"/>
    <w:link w:val="Code"/>
    <w:rsid w:val="00483E59"/>
    <w:rPr>
      <w:rFonts w:ascii="Consolas" w:hAnsi="Consolas" w:cs="Consolas"/>
    </w:rPr>
  </w:style>
  <w:style w:type="character" w:customStyle="1" w:styleId="apple-converted-space">
    <w:name w:val="apple-converted-space"/>
    <w:basedOn w:val="DefaultParagraphFont"/>
    <w:rsid w:val="006A6153"/>
  </w:style>
  <w:style w:type="paragraph" w:styleId="NormalWeb">
    <w:name w:val="Normal (Web)"/>
    <w:basedOn w:val="Normal"/>
    <w:uiPriority w:val="99"/>
    <w:unhideWhenUsed/>
    <w:rsid w:val="0004183F"/>
    <w:pPr>
      <w:spacing w:before="100" w:beforeAutospacing="1" w:after="100" w:afterAutospacing="1"/>
      <w:ind w:left="0"/>
    </w:pPr>
    <w:rPr>
      <w:rFonts w:ascii="Times New Roman" w:eastAsia="Times New Roman" w:hAnsi="Times New Roman"/>
      <w:sz w:val="24"/>
      <w:szCs w:val="24"/>
      <w:lang w:val="en-AU" w:eastAsia="en-AU"/>
    </w:rPr>
  </w:style>
  <w:style w:type="character" w:styleId="Strong">
    <w:name w:val="Strong"/>
    <w:basedOn w:val="DefaultParagraphFont"/>
    <w:uiPriority w:val="22"/>
    <w:qFormat/>
    <w:rsid w:val="0004183F"/>
    <w:rPr>
      <w:b/>
      <w:bCs/>
    </w:rPr>
  </w:style>
  <w:style w:type="paragraph" w:customStyle="1" w:styleId="CustText">
    <w:name w:val="Cust Text"/>
    <w:basedOn w:val="Normal"/>
    <w:link w:val="CustTextChar"/>
    <w:qFormat/>
    <w:rsid w:val="007C1E83"/>
    <w:pPr>
      <w:spacing w:before="120" w:after="120"/>
      <w:ind w:left="1134"/>
      <w:jc w:val="both"/>
    </w:pPr>
    <w:rPr>
      <w:rFonts w:ascii="Verdana" w:eastAsia="Times New Roman" w:hAnsi="Verdana"/>
      <w:szCs w:val="20"/>
      <w:lang w:val="en-AU" w:eastAsia="en-US"/>
    </w:rPr>
  </w:style>
  <w:style w:type="character" w:customStyle="1" w:styleId="CustTextChar">
    <w:name w:val="Cust Text Char"/>
    <w:basedOn w:val="DefaultParagraphFont"/>
    <w:link w:val="CustText"/>
    <w:rsid w:val="007C1E83"/>
    <w:rPr>
      <w:rFonts w:ascii="Verdana" w:eastAsia="Times New Roman" w:hAnsi="Verdana"/>
      <w:lang w:val="en-AU" w:eastAsia="en-US"/>
    </w:rPr>
  </w:style>
  <w:style w:type="paragraph" w:customStyle="1" w:styleId="Text">
    <w:name w:val="Text"/>
    <w:aliases w:val="t,T,t + Left: 0cm + Left:  0 cm + Left:  0 cm + Left:  0 cm,t + Left: 0cm + Left:  0 cm + Left:  0 cm + Left:  0 cm Char,text"/>
    <w:basedOn w:val="Normal"/>
    <w:link w:val="TextChar"/>
    <w:qFormat/>
    <w:rsid w:val="007C1E83"/>
    <w:pPr>
      <w:spacing w:before="120" w:after="120"/>
      <w:ind w:left="1134"/>
      <w:jc w:val="both"/>
    </w:pPr>
    <w:rPr>
      <w:rFonts w:ascii="Verdana" w:eastAsia="Times New Roman" w:hAnsi="Verdana"/>
      <w:szCs w:val="20"/>
      <w:lang w:val="en-AU" w:eastAsia="en-US"/>
    </w:rPr>
  </w:style>
  <w:style w:type="character" w:customStyle="1" w:styleId="TextChar">
    <w:name w:val="Text Char"/>
    <w:aliases w:val="t Char,Text Char1"/>
    <w:basedOn w:val="DefaultParagraphFont"/>
    <w:link w:val="Text"/>
    <w:rsid w:val="007C1E83"/>
    <w:rPr>
      <w:rFonts w:ascii="Verdana" w:eastAsia="Times New Roman" w:hAnsi="Verdana"/>
      <w:lang w:val="en-AU" w:eastAsia="en-US"/>
    </w:rPr>
  </w:style>
  <w:style w:type="character" w:styleId="Emphasis">
    <w:name w:val="Emphasis"/>
    <w:basedOn w:val="DefaultParagraphFont"/>
    <w:uiPriority w:val="20"/>
    <w:qFormat/>
    <w:rsid w:val="006F750D"/>
    <w:rPr>
      <w:i/>
      <w:iCs/>
    </w:rPr>
  </w:style>
  <w:style w:type="table" w:styleId="MediumShading1-Accent1">
    <w:name w:val="Medium Shading 1 Accent 1"/>
    <w:basedOn w:val="TableNormal"/>
    <w:uiPriority w:val="63"/>
    <w:rsid w:val="006F750D"/>
    <w:rPr>
      <w:rFonts w:asciiTheme="minorHAnsi" w:eastAsiaTheme="minorHAnsi" w:hAnsiTheme="minorHAnsi" w:cstheme="minorBidi"/>
      <w:sz w:val="22"/>
      <w:szCs w:val="22"/>
      <w:lang w:val="en-AU"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NumberedHeadingStyleB1">
    <w:name w:val="Numbered Heading Style B.1"/>
    <w:basedOn w:val="Heading1"/>
    <w:next w:val="Normal"/>
    <w:autoRedefine/>
    <w:uiPriority w:val="99"/>
    <w:rsid w:val="00D03366"/>
    <w:pPr>
      <w:keepLines w:val="0"/>
      <w:pageBreakBefore w:val="0"/>
      <w:numPr>
        <w:numId w:val="24"/>
      </w:numPr>
      <w:tabs>
        <w:tab w:val="left" w:pos="504"/>
      </w:tabs>
      <w:spacing w:before="240" w:after="240" w:line="240" w:lineRule="auto"/>
      <w:jc w:val="both"/>
    </w:pPr>
    <w:rPr>
      <w:rFonts w:ascii="Arial" w:eastAsia="SimSun" w:hAnsi="Arial" w:cs="Arial"/>
      <w:b/>
      <w:bCs w:val="0"/>
      <w:color w:val="244061"/>
      <w:kern w:val="28"/>
      <w:sz w:val="28"/>
      <w:szCs w:val="24"/>
      <w:lang w:val="en-AU"/>
    </w:rPr>
  </w:style>
  <w:style w:type="paragraph" w:customStyle="1" w:styleId="NumberedHeadingStyleB2">
    <w:name w:val="Numbered Heading Style B.2"/>
    <w:basedOn w:val="Heading2"/>
    <w:next w:val="Normal"/>
    <w:autoRedefine/>
    <w:uiPriority w:val="99"/>
    <w:rsid w:val="00D03366"/>
    <w:pPr>
      <w:keepLines w:val="0"/>
      <w:numPr>
        <w:ilvl w:val="0"/>
        <w:numId w:val="0"/>
      </w:numPr>
      <w:tabs>
        <w:tab w:val="num" w:pos="360"/>
        <w:tab w:val="left" w:pos="648"/>
      </w:tabs>
      <w:spacing w:before="240" w:after="180" w:line="276" w:lineRule="auto"/>
      <w:ind w:left="360" w:hanging="360"/>
      <w:jc w:val="both"/>
    </w:pPr>
    <w:rPr>
      <w:rFonts w:ascii="Arial" w:eastAsia="SimSun" w:hAnsi="Arial" w:cs="Arial"/>
      <w:b/>
      <w:bCs w:val="0"/>
      <w:color w:val="244061"/>
      <w:kern w:val="28"/>
      <w:sz w:val="24"/>
      <w:szCs w:val="24"/>
      <w:lang w:val="en-AU"/>
    </w:rPr>
  </w:style>
  <w:style w:type="paragraph" w:customStyle="1" w:styleId="NumberedHeadingStyleB3">
    <w:name w:val="Numbered Heading Style B.3"/>
    <w:basedOn w:val="Heading3"/>
    <w:next w:val="Normal"/>
    <w:autoRedefine/>
    <w:uiPriority w:val="99"/>
    <w:rsid w:val="00D03366"/>
    <w:pPr>
      <w:keepLines w:val="0"/>
      <w:numPr>
        <w:ilvl w:val="0"/>
        <w:numId w:val="0"/>
      </w:numPr>
      <w:tabs>
        <w:tab w:val="left" w:pos="0"/>
        <w:tab w:val="num" w:pos="720"/>
        <w:tab w:val="left" w:pos="792"/>
      </w:tabs>
      <w:spacing w:before="240" w:after="180" w:line="276" w:lineRule="auto"/>
      <w:ind w:left="360" w:hanging="360"/>
      <w:jc w:val="both"/>
    </w:pPr>
    <w:rPr>
      <w:rFonts w:ascii="Arial" w:eastAsia="SimSun" w:hAnsi="Arial" w:cs="Arial"/>
      <w:bCs w:val="0"/>
      <w:color w:val="17365D" w:themeColor="text2" w:themeShade="BF"/>
      <w:kern w:val="28"/>
      <w:sz w:val="22"/>
      <w:lang w:val="en-AU"/>
    </w:rPr>
  </w:style>
  <w:style w:type="paragraph" w:styleId="Title">
    <w:name w:val="Title"/>
    <w:basedOn w:val="Normal"/>
    <w:next w:val="Normal"/>
    <w:link w:val="TitleChar1"/>
    <w:uiPriority w:val="10"/>
    <w:qFormat/>
    <w:rsid w:val="00D03366"/>
    <w:pPr>
      <w:spacing w:after="0" w:line="276" w:lineRule="auto"/>
      <w:ind w:left="0"/>
      <w:jc w:val="center"/>
    </w:pPr>
    <w:rPr>
      <w:rFonts w:ascii="Arial" w:eastAsia="Times New Roman" w:hAnsi="Arial"/>
      <w:b/>
      <w:bCs/>
      <w:color w:val="FFFFFF" w:themeColor="background1"/>
      <w:sz w:val="36"/>
      <w:szCs w:val="20"/>
      <w:lang w:val="en-US" w:eastAsia="en-US"/>
    </w:rPr>
  </w:style>
  <w:style w:type="character" w:customStyle="1" w:styleId="TitleChar1">
    <w:name w:val="Title Char1"/>
    <w:basedOn w:val="DefaultParagraphFont"/>
    <w:link w:val="Title"/>
    <w:uiPriority w:val="10"/>
    <w:rsid w:val="00D03366"/>
    <w:rPr>
      <w:rFonts w:ascii="Arial" w:eastAsia="Times New Roman" w:hAnsi="Arial"/>
      <w:b/>
      <w:bCs/>
      <w:color w:val="FFFFFF" w:themeColor="background1"/>
      <w:sz w:val="36"/>
      <w:lang w:val="en-US" w:eastAsia="en-US"/>
    </w:rPr>
  </w:style>
  <w:style w:type="character" w:customStyle="1" w:styleId="TitleChar">
    <w:name w:val="Title Char"/>
    <w:basedOn w:val="DefaultParagraphFont"/>
    <w:uiPriority w:val="10"/>
    <w:rsid w:val="00D03366"/>
    <w:rPr>
      <w:rFonts w:asciiTheme="majorHAnsi" w:eastAsiaTheme="majorEastAsia" w:hAnsiTheme="majorHAnsi" w:cstheme="majorBidi"/>
      <w:color w:val="17365D" w:themeColor="text2" w:themeShade="BF"/>
      <w:spacing w:val="5"/>
      <w:kern w:val="28"/>
      <w:sz w:val="52"/>
      <w:szCs w:val="52"/>
    </w:rPr>
  </w:style>
  <w:style w:type="character" w:styleId="FollowedHyperlink">
    <w:name w:val="FollowedHyperlink"/>
    <w:basedOn w:val="DefaultParagraphFont"/>
    <w:uiPriority w:val="99"/>
    <w:semiHidden/>
    <w:unhideWhenUsed/>
    <w:rsid w:val="00031FCA"/>
    <w:rPr>
      <w:color w:val="800080" w:themeColor="followedHyperlink"/>
      <w:u w:val="single"/>
    </w:rPr>
  </w:style>
  <w:style w:type="paragraph" w:styleId="ListBullet">
    <w:name w:val="List Bullet"/>
    <w:basedOn w:val="Normal"/>
    <w:uiPriority w:val="99"/>
    <w:unhideWhenUsed/>
    <w:rsid w:val="005812B1"/>
    <w:pPr>
      <w:numPr>
        <w:numId w:val="59"/>
      </w:numPr>
      <w:contextualSpacing/>
    </w:pPr>
  </w:style>
  <w:style w:type="paragraph" w:styleId="ListBullet4">
    <w:name w:val="List Bullet 4"/>
    <w:basedOn w:val="Normal"/>
    <w:uiPriority w:val="99"/>
    <w:unhideWhenUsed/>
    <w:rsid w:val="005812B1"/>
    <w:pPr>
      <w:numPr>
        <w:numId w:val="60"/>
      </w:numPr>
      <w:contextualSpacing/>
    </w:pPr>
  </w:style>
  <w:style w:type="paragraph" w:styleId="Revision">
    <w:name w:val="Revision"/>
    <w:hidden/>
    <w:uiPriority w:val="99"/>
    <w:semiHidden/>
    <w:rsid w:val="007B39B4"/>
    <w:rPr>
      <w:szCs w:val="22"/>
    </w:rPr>
  </w:style>
  <w:style w:type="paragraph" w:customStyle="1" w:styleId="Notes">
    <w:name w:val="Notes"/>
    <w:basedOn w:val="Normal"/>
    <w:next w:val="Normal"/>
    <w:rsid w:val="008D31E4"/>
    <w:pPr>
      <w:spacing w:after="0"/>
      <w:ind w:left="0"/>
    </w:pPr>
    <w:rPr>
      <w:rFonts w:ascii="Times New Roman" w:eastAsia="Times New Roman" w:hAnsi="Times New Roman"/>
      <w:szCs w:val="20"/>
      <w:lang w:val="en-AU" w:eastAsia="en-AU"/>
    </w:rPr>
  </w:style>
  <w:style w:type="table" w:customStyle="1" w:styleId="OfferTable">
    <w:name w:val="Offer Table"/>
    <w:basedOn w:val="TableNormal"/>
    <w:uiPriority w:val="99"/>
    <w:rsid w:val="00811DE7"/>
    <w:rPr>
      <w:rFonts w:asciiTheme="minorHAnsi" w:eastAsia="Times New Roman" w:hAnsiTheme="minorHAnsi"/>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D9D9" w:themeFill="background1" w:themeFillShade="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6082">
      <w:bodyDiv w:val="1"/>
      <w:marLeft w:val="0"/>
      <w:marRight w:val="0"/>
      <w:marTop w:val="0"/>
      <w:marBottom w:val="0"/>
      <w:divBdr>
        <w:top w:val="none" w:sz="0" w:space="0" w:color="auto"/>
        <w:left w:val="none" w:sz="0" w:space="0" w:color="auto"/>
        <w:bottom w:val="none" w:sz="0" w:space="0" w:color="auto"/>
        <w:right w:val="none" w:sz="0" w:space="0" w:color="auto"/>
      </w:divBdr>
    </w:div>
    <w:div w:id="53089479">
      <w:bodyDiv w:val="1"/>
      <w:marLeft w:val="0"/>
      <w:marRight w:val="0"/>
      <w:marTop w:val="0"/>
      <w:marBottom w:val="0"/>
      <w:divBdr>
        <w:top w:val="none" w:sz="0" w:space="0" w:color="auto"/>
        <w:left w:val="none" w:sz="0" w:space="0" w:color="auto"/>
        <w:bottom w:val="none" w:sz="0" w:space="0" w:color="auto"/>
        <w:right w:val="none" w:sz="0" w:space="0" w:color="auto"/>
      </w:divBdr>
    </w:div>
    <w:div w:id="53821990">
      <w:bodyDiv w:val="1"/>
      <w:marLeft w:val="0"/>
      <w:marRight w:val="0"/>
      <w:marTop w:val="0"/>
      <w:marBottom w:val="0"/>
      <w:divBdr>
        <w:top w:val="none" w:sz="0" w:space="0" w:color="auto"/>
        <w:left w:val="none" w:sz="0" w:space="0" w:color="auto"/>
        <w:bottom w:val="none" w:sz="0" w:space="0" w:color="auto"/>
        <w:right w:val="none" w:sz="0" w:space="0" w:color="auto"/>
      </w:divBdr>
    </w:div>
    <w:div w:id="137042661">
      <w:bodyDiv w:val="1"/>
      <w:marLeft w:val="0"/>
      <w:marRight w:val="0"/>
      <w:marTop w:val="0"/>
      <w:marBottom w:val="0"/>
      <w:divBdr>
        <w:top w:val="none" w:sz="0" w:space="0" w:color="auto"/>
        <w:left w:val="none" w:sz="0" w:space="0" w:color="auto"/>
        <w:bottom w:val="none" w:sz="0" w:space="0" w:color="auto"/>
        <w:right w:val="none" w:sz="0" w:space="0" w:color="auto"/>
      </w:divBdr>
    </w:div>
    <w:div w:id="155464785">
      <w:bodyDiv w:val="1"/>
      <w:marLeft w:val="0"/>
      <w:marRight w:val="0"/>
      <w:marTop w:val="0"/>
      <w:marBottom w:val="0"/>
      <w:divBdr>
        <w:top w:val="none" w:sz="0" w:space="0" w:color="auto"/>
        <w:left w:val="none" w:sz="0" w:space="0" w:color="auto"/>
        <w:bottom w:val="none" w:sz="0" w:space="0" w:color="auto"/>
        <w:right w:val="none" w:sz="0" w:space="0" w:color="auto"/>
      </w:divBdr>
    </w:div>
    <w:div w:id="229854327">
      <w:bodyDiv w:val="1"/>
      <w:marLeft w:val="0"/>
      <w:marRight w:val="0"/>
      <w:marTop w:val="0"/>
      <w:marBottom w:val="0"/>
      <w:divBdr>
        <w:top w:val="none" w:sz="0" w:space="0" w:color="auto"/>
        <w:left w:val="none" w:sz="0" w:space="0" w:color="auto"/>
        <w:bottom w:val="none" w:sz="0" w:space="0" w:color="auto"/>
        <w:right w:val="none" w:sz="0" w:space="0" w:color="auto"/>
      </w:divBdr>
    </w:div>
    <w:div w:id="233928664">
      <w:bodyDiv w:val="1"/>
      <w:marLeft w:val="0"/>
      <w:marRight w:val="0"/>
      <w:marTop w:val="0"/>
      <w:marBottom w:val="0"/>
      <w:divBdr>
        <w:top w:val="none" w:sz="0" w:space="0" w:color="auto"/>
        <w:left w:val="none" w:sz="0" w:space="0" w:color="auto"/>
        <w:bottom w:val="none" w:sz="0" w:space="0" w:color="auto"/>
        <w:right w:val="none" w:sz="0" w:space="0" w:color="auto"/>
      </w:divBdr>
      <w:divsChild>
        <w:div w:id="1729382445">
          <w:marLeft w:val="0"/>
          <w:marRight w:val="0"/>
          <w:marTop w:val="0"/>
          <w:marBottom w:val="0"/>
          <w:divBdr>
            <w:top w:val="none" w:sz="0" w:space="0" w:color="auto"/>
            <w:left w:val="none" w:sz="0" w:space="0" w:color="auto"/>
            <w:bottom w:val="none" w:sz="0" w:space="0" w:color="auto"/>
            <w:right w:val="none" w:sz="0" w:space="0" w:color="auto"/>
          </w:divBdr>
        </w:div>
      </w:divsChild>
    </w:div>
    <w:div w:id="388961613">
      <w:bodyDiv w:val="1"/>
      <w:marLeft w:val="0"/>
      <w:marRight w:val="0"/>
      <w:marTop w:val="0"/>
      <w:marBottom w:val="0"/>
      <w:divBdr>
        <w:top w:val="none" w:sz="0" w:space="0" w:color="auto"/>
        <w:left w:val="none" w:sz="0" w:space="0" w:color="auto"/>
        <w:bottom w:val="none" w:sz="0" w:space="0" w:color="auto"/>
        <w:right w:val="none" w:sz="0" w:space="0" w:color="auto"/>
      </w:divBdr>
    </w:div>
    <w:div w:id="389115958">
      <w:bodyDiv w:val="1"/>
      <w:marLeft w:val="0"/>
      <w:marRight w:val="0"/>
      <w:marTop w:val="0"/>
      <w:marBottom w:val="0"/>
      <w:divBdr>
        <w:top w:val="none" w:sz="0" w:space="0" w:color="auto"/>
        <w:left w:val="none" w:sz="0" w:space="0" w:color="auto"/>
        <w:bottom w:val="none" w:sz="0" w:space="0" w:color="auto"/>
        <w:right w:val="none" w:sz="0" w:space="0" w:color="auto"/>
      </w:divBdr>
    </w:div>
    <w:div w:id="393621291">
      <w:bodyDiv w:val="1"/>
      <w:marLeft w:val="0"/>
      <w:marRight w:val="0"/>
      <w:marTop w:val="0"/>
      <w:marBottom w:val="0"/>
      <w:divBdr>
        <w:top w:val="none" w:sz="0" w:space="0" w:color="auto"/>
        <w:left w:val="none" w:sz="0" w:space="0" w:color="auto"/>
        <w:bottom w:val="none" w:sz="0" w:space="0" w:color="auto"/>
        <w:right w:val="none" w:sz="0" w:space="0" w:color="auto"/>
      </w:divBdr>
    </w:div>
    <w:div w:id="458300109">
      <w:bodyDiv w:val="1"/>
      <w:marLeft w:val="0"/>
      <w:marRight w:val="0"/>
      <w:marTop w:val="0"/>
      <w:marBottom w:val="0"/>
      <w:divBdr>
        <w:top w:val="none" w:sz="0" w:space="0" w:color="auto"/>
        <w:left w:val="none" w:sz="0" w:space="0" w:color="auto"/>
        <w:bottom w:val="none" w:sz="0" w:space="0" w:color="auto"/>
        <w:right w:val="none" w:sz="0" w:space="0" w:color="auto"/>
      </w:divBdr>
    </w:div>
    <w:div w:id="472329314">
      <w:bodyDiv w:val="1"/>
      <w:marLeft w:val="0"/>
      <w:marRight w:val="0"/>
      <w:marTop w:val="0"/>
      <w:marBottom w:val="0"/>
      <w:divBdr>
        <w:top w:val="none" w:sz="0" w:space="0" w:color="auto"/>
        <w:left w:val="none" w:sz="0" w:space="0" w:color="auto"/>
        <w:bottom w:val="none" w:sz="0" w:space="0" w:color="auto"/>
        <w:right w:val="none" w:sz="0" w:space="0" w:color="auto"/>
      </w:divBdr>
    </w:div>
    <w:div w:id="479660133">
      <w:bodyDiv w:val="1"/>
      <w:marLeft w:val="0"/>
      <w:marRight w:val="0"/>
      <w:marTop w:val="0"/>
      <w:marBottom w:val="0"/>
      <w:divBdr>
        <w:top w:val="none" w:sz="0" w:space="0" w:color="auto"/>
        <w:left w:val="none" w:sz="0" w:space="0" w:color="auto"/>
        <w:bottom w:val="none" w:sz="0" w:space="0" w:color="auto"/>
        <w:right w:val="none" w:sz="0" w:space="0" w:color="auto"/>
      </w:divBdr>
    </w:div>
    <w:div w:id="482237491">
      <w:bodyDiv w:val="1"/>
      <w:marLeft w:val="0"/>
      <w:marRight w:val="0"/>
      <w:marTop w:val="0"/>
      <w:marBottom w:val="0"/>
      <w:divBdr>
        <w:top w:val="none" w:sz="0" w:space="0" w:color="auto"/>
        <w:left w:val="none" w:sz="0" w:space="0" w:color="auto"/>
        <w:bottom w:val="none" w:sz="0" w:space="0" w:color="auto"/>
        <w:right w:val="none" w:sz="0" w:space="0" w:color="auto"/>
      </w:divBdr>
    </w:div>
    <w:div w:id="871266263">
      <w:bodyDiv w:val="1"/>
      <w:marLeft w:val="0"/>
      <w:marRight w:val="0"/>
      <w:marTop w:val="0"/>
      <w:marBottom w:val="0"/>
      <w:divBdr>
        <w:top w:val="none" w:sz="0" w:space="0" w:color="auto"/>
        <w:left w:val="none" w:sz="0" w:space="0" w:color="auto"/>
        <w:bottom w:val="none" w:sz="0" w:space="0" w:color="auto"/>
        <w:right w:val="none" w:sz="0" w:space="0" w:color="auto"/>
      </w:divBdr>
    </w:div>
    <w:div w:id="912853807">
      <w:bodyDiv w:val="1"/>
      <w:marLeft w:val="0"/>
      <w:marRight w:val="0"/>
      <w:marTop w:val="0"/>
      <w:marBottom w:val="0"/>
      <w:divBdr>
        <w:top w:val="none" w:sz="0" w:space="0" w:color="auto"/>
        <w:left w:val="none" w:sz="0" w:space="0" w:color="auto"/>
        <w:bottom w:val="none" w:sz="0" w:space="0" w:color="auto"/>
        <w:right w:val="none" w:sz="0" w:space="0" w:color="auto"/>
      </w:divBdr>
    </w:div>
    <w:div w:id="1064182827">
      <w:bodyDiv w:val="1"/>
      <w:marLeft w:val="0"/>
      <w:marRight w:val="0"/>
      <w:marTop w:val="0"/>
      <w:marBottom w:val="0"/>
      <w:divBdr>
        <w:top w:val="none" w:sz="0" w:space="0" w:color="auto"/>
        <w:left w:val="none" w:sz="0" w:space="0" w:color="auto"/>
        <w:bottom w:val="none" w:sz="0" w:space="0" w:color="auto"/>
        <w:right w:val="none" w:sz="0" w:space="0" w:color="auto"/>
      </w:divBdr>
    </w:div>
    <w:div w:id="1085226676">
      <w:bodyDiv w:val="1"/>
      <w:marLeft w:val="0"/>
      <w:marRight w:val="0"/>
      <w:marTop w:val="0"/>
      <w:marBottom w:val="0"/>
      <w:divBdr>
        <w:top w:val="none" w:sz="0" w:space="0" w:color="auto"/>
        <w:left w:val="none" w:sz="0" w:space="0" w:color="auto"/>
        <w:bottom w:val="none" w:sz="0" w:space="0" w:color="auto"/>
        <w:right w:val="none" w:sz="0" w:space="0" w:color="auto"/>
      </w:divBdr>
    </w:div>
    <w:div w:id="1174997113">
      <w:bodyDiv w:val="1"/>
      <w:marLeft w:val="0"/>
      <w:marRight w:val="0"/>
      <w:marTop w:val="0"/>
      <w:marBottom w:val="0"/>
      <w:divBdr>
        <w:top w:val="none" w:sz="0" w:space="0" w:color="auto"/>
        <w:left w:val="none" w:sz="0" w:space="0" w:color="auto"/>
        <w:bottom w:val="none" w:sz="0" w:space="0" w:color="auto"/>
        <w:right w:val="none" w:sz="0" w:space="0" w:color="auto"/>
      </w:divBdr>
      <w:divsChild>
        <w:div w:id="737289621">
          <w:marLeft w:val="0"/>
          <w:marRight w:val="0"/>
          <w:marTop w:val="0"/>
          <w:marBottom w:val="0"/>
          <w:divBdr>
            <w:top w:val="none" w:sz="0" w:space="0" w:color="auto"/>
            <w:left w:val="none" w:sz="0" w:space="0" w:color="auto"/>
            <w:bottom w:val="none" w:sz="0" w:space="0" w:color="auto"/>
            <w:right w:val="none" w:sz="0" w:space="0" w:color="auto"/>
          </w:divBdr>
        </w:div>
      </w:divsChild>
    </w:div>
    <w:div w:id="1181893356">
      <w:bodyDiv w:val="1"/>
      <w:marLeft w:val="0"/>
      <w:marRight w:val="0"/>
      <w:marTop w:val="0"/>
      <w:marBottom w:val="0"/>
      <w:divBdr>
        <w:top w:val="none" w:sz="0" w:space="0" w:color="auto"/>
        <w:left w:val="none" w:sz="0" w:space="0" w:color="auto"/>
        <w:bottom w:val="none" w:sz="0" w:space="0" w:color="auto"/>
        <w:right w:val="none" w:sz="0" w:space="0" w:color="auto"/>
      </w:divBdr>
    </w:div>
    <w:div w:id="1307079514">
      <w:bodyDiv w:val="1"/>
      <w:marLeft w:val="0"/>
      <w:marRight w:val="0"/>
      <w:marTop w:val="0"/>
      <w:marBottom w:val="0"/>
      <w:divBdr>
        <w:top w:val="none" w:sz="0" w:space="0" w:color="auto"/>
        <w:left w:val="none" w:sz="0" w:space="0" w:color="auto"/>
        <w:bottom w:val="none" w:sz="0" w:space="0" w:color="auto"/>
        <w:right w:val="none" w:sz="0" w:space="0" w:color="auto"/>
      </w:divBdr>
    </w:div>
    <w:div w:id="1453817452">
      <w:bodyDiv w:val="1"/>
      <w:marLeft w:val="0"/>
      <w:marRight w:val="0"/>
      <w:marTop w:val="0"/>
      <w:marBottom w:val="0"/>
      <w:divBdr>
        <w:top w:val="none" w:sz="0" w:space="0" w:color="auto"/>
        <w:left w:val="none" w:sz="0" w:space="0" w:color="auto"/>
        <w:bottom w:val="none" w:sz="0" w:space="0" w:color="auto"/>
        <w:right w:val="none" w:sz="0" w:space="0" w:color="auto"/>
      </w:divBdr>
    </w:div>
    <w:div w:id="1485705853">
      <w:bodyDiv w:val="1"/>
      <w:marLeft w:val="0"/>
      <w:marRight w:val="0"/>
      <w:marTop w:val="0"/>
      <w:marBottom w:val="0"/>
      <w:divBdr>
        <w:top w:val="none" w:sz="0" w:space="0" w:color="auto"/>
        <w:left w:val="none" w:sz="0" w:space="0" w:color="auto"/>
        <w:bottom w:val="none" w:sz="0" w:space="0" w:color="auto"/>
        <w:right w:val="none" w:sz="0" w:space="0" w:color="auto"/>
      </w:divBdr>
      <w:divsChild>
        <w:div w:id="535049452">
          <w:marLeft w:val="0"/>
          <w:marRight w:val="0"/>
          <w:marTop w:val="0"/>
          <w:marBottom w:val="0"/>
          <w:divBdr>
            <w:top w:val="none" w:sz="0" w:space="0" w:color="auto"/>
            <w:left w:val="none" w:sz="0" w:space="0" w:color="auto"/>
            <w:bottom w:val="none" w:sz="0" w:space="0" w:color="auto"/>
            <w:right w:val="none" w:sz="0" w:space="0" w:color="auto"/>
          </w:divBdr>
        </w:div>
      </w:divsChild>
    </w:div>
    <w:div w:id="1514607336">
      <w:bodyDiv w:val="1"/>
      <w:marLeft w:val="0"/>
      <w:marRight w:val="0"/>
      <w:marTop w:val="0"/>
      <w:marBottom w:val="0"/>
      <w:divBdr>
        <w:top w:val="none" w:sz="0" w:space="0" w:color="auto"/>
        <w:left w:val="none" w:sz="0" w:space="0" w:color="auto"/>
        <w:bottom w:val="none" w:sz="0" w:space="0" w:color="auto"/>
        <w:right w:val="none" w:sz="0" w:space="0" w:color="auto"/>
      </w:divBdr>
    </w:div>
    <w:div w:id="1519389354">
      <w:bodyDiv w:val="1"/>
      <w:marLeft w:val="0"/>
      <w:marRight w:val="0"/>
      <w:marTop w:val="0"/>
      <w:marBottom w:val="0"/>
      <w:divBdr>
        <w:top w:val="none" w:sz="0" w:space="0" w:color="auto"/>
        <w:left w:val="none" w:sz="0" w:space="0" w:color="auto"/>
        <w:bottom w:val="none" w:sz="0" w:space="0" w:color="auto"/>
        <w:right w:val="none" w:sz="0" w:space="0" w:color="auto"/>
      </w:divBdr>
    </w:div>
    <w:div w:id="1575041046">
      <w:bodyDiv w:val="1"/>
      <w:marLeft w:val="0"/>
      <w:marRight w:val="0"/>
      <w:marTop w:val="0"/>
      <w:marBottom w:val="0"/>
      <w:divBdr>
        <w:top w:val="none" w:sz="0" w:space="0" w:color="auto"/>
        <w:left w:val="none" w:sz="0" w:space="0" w:color="auto"/>
        <w:bottom w:val="none" w:sz="0" w:space="0" w:color="auto"/>
        <w:right w:val="none" w:sz="0" w:space="0" w:color="auto"/>
      </w:divBdr>
    </w:div>
    <w:div w:id="1601528188">
      <w:bodyDiv w:val="1"/>
      <w:marLeft w:val="0"/>
      <w:marRight w:val="0"/>
      <w:marTop w:val="0"/>
      <w:marBottom w:val="0"/>
      <w:divBdr>
        <w:top w:val="none" w:sz="0" w:space="0" w:color="auto"/>
        <w:left w:val="none" w:sz="0" w:space="0" w:color="auto"/>
        <w:bottom w:val="none" w:sz="0" w:space="0" w:color="auto"/>
        <w:right w:val="none" w:sz="0" w:space="0" w:color="auto"/>
      </w:divBdr>
    </w:div>
    <w:div w:id="1635716076">
      <w:bodyDiv w:val="1"/>
      <w:marLeft w:val="0"/>
      <w:marRight w:val="0"/>
      <w:marTop w:val="0"/>
      <w:marBottom w:val="0"/>
      <w:divBdr>
        <w:top w:val="none" w:sz="0" w:space="0" w:color="auto"/>
        <w:left w:val="none" w:sz="0" w:space="0" w:color="auto"/>
        <w:bottom w:val="none" w:sz="0" w:space="0" w:color="auto"/>
        <w:right w:val="none" w:sz="0" w:space="0" w:color="auto"/>
      </w:divBdr>
    </w:div>
    <w:div w:id="1643192702">
      <w:bodyDiv w:val="1"/>
      <w:marLeft w:val="0"/>
      <w:marRight w:val="0"/>
      <w:marTop w:val="0"/>
      <w:marBottom w:val="0"/>
      <w:divBdr>
        <w:top w:val="none" w:sz="0" w:space="0" w:color="auto"/>
        <w:left w:val="none" w:sz="0" w:space="0" w:color="auto"/>
        <w:bottom w:val="none" w:sz="0" w:space="0" w:color="auto"/>
        <w:right w:val="none" w:sz="0" w:space="0" w:color="auto"/>
      </w:divBdr>
    </w:div>
    <w:div w:id="1651326051">
      <w:bodyDiv w:val="1"/>
      <w:marLeft w:val="0"/>
      <w:marRight w:val="0"/>
      <w:marTop w:val="0"/>
      <w:marBottom w:val="0"/>
      <w:divBdr>
        <w:top w:val="none" w:sz="0" w:space="0" w:color="auto"/>
        <w:left w:val="none" w:sz="0" w:space="0" w:color="auto"/>
        <w:bottom w:val="none" w:sz="0" w:space="0" w:color="auto"/>
        <w:right w:val="none" w:sz="0" w:space="0" w:color="auto"/>
      </w:divBdr>
    </w:div>
    <w:div w:id="1778871331">
      <w:bodyDiv w:val="1"/>
      <w:marLeft w:val="0"/>
      <w:marRight w:val="0"/>
      <w:marTop w:val="0"/>
      <w:marBottom w:val="0"/>
      <w:divBdr>
        <w:top w:val="none" w:sz="0" w:space="0" w:color="auto"/>
        <w:left w:val="none" w:sz="0" w:space="0" w:color="auto"/>
        <w:bottom w:val="none" w:sz="0" w:space="0" w:color="auto"/>
        <w:right w:val="none" w:sz="0" w:space="0" w:color="auto"/>
      </w:divBdr>
    </w:div>
    <w:div w:id="1810980401">
      <w:bodyDiv w:val="1"/>
      <w:marLeft w:val="0"/>
      <w:marRight w:val="0"/>
      <w:marTop w:val="0"/>
      <w:marBottom w:val="0"/>
      <w:divBdr>
        <w:top w:val="none" w:sz="0" w:space="0" w:color="auto"/>
        <w:left w:val="none" w:sz="0" w:space="0" w:color="auto"/>
        <w:bottom w:val="none" w:sz="0" w:space="0" w:color="auto"/>
        <w:right w:val="none" w:sz="0" w:space="0" w:color="auto"/>
      </w:divBdr>
    </w:div>
    <w:div w:id="1830321072">
      <w:bodyDiv w:val="1"/>
      <w:marLeft w:val="0"/>
      <w:marRight w:val="0"/>
      <w:marTop w:val="0"/>
      <w:marBottom w:val="0"/>
      <w:divBdr>
        <w:top w:val="none" w:sz="0" w:space="0" w:color="auto"/>
        <w:left w:val="none" w:sz="0" w:space="0" w:color="auto"/>
        <w:bottom w:val="none" w:sz="0" w:space="0" w:color="auto"/>
        <w:right w:val="none" w:sz="0" w:space="0" w:color="auto"/>
      </w:divBdr>
    </w:div>
    <w:div w:id="1990405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iri.org.uk" TargetMode="External"/><Relationship Id="rId21" Type="http://schemas.openxmlformats.org/officeDocument/2006/relationships/footer" Target="footer1.xml"/><Relationship Id="rId42" Type="http://schemas.openxmlformats.org/officeDocument/2006/relationships/image" Target="media/image21.emf"/><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package" Target="embeddings/Microsoft_Excel_Worksheet3.xlsx"/><Relationship Id="rId89" Type="http://schemas.openxmlformats.org/officeDocument/2006/relationships/fontTable" Target="fontTable.xml"/><Relationship Id="rId16" Type="http://schemas.openxmlformats.org/officeDocument/2006/relationships/hyperlink" Target="https://technet.microsoft.com/en-us/library/dn635309.aspx" TargetMode="External"/><Relationship Id="rId11" Type="http://schemas.openxmlformats.org/officeDocument/2006/relationships/image" Target="media/image1.jpeg"/><Relationship Id="rId32" Type="http://schemas.openxmlformats.org/officeDocument/2006/relationships/image" Target="media/image14.emf"/><Relationship Id="rId37" Type="http://schemas.openxmlformats.org/officeDocument/2006/relationships/package" Target="embeddings/Microsoft_Visio_Drawing4.vsdx"/><Relationship Id="rId53" Type="http://schemas.openxmlformats.org/officeDocument/2006/relationships/image" Target="media/image31.emf"/><Relationship Id="rId58" Type="http://schemas.openxmlformats.org/officeDocument/2006/relationships/image" Target="media/image36.png"/><Relationship Id="rId74" Type="http://schemas.openxmlformats.org/officeDocument/2006/relationships/image" Target="media/image48.jpeg"/><Relationship Id="rId79" Type="http://schemas.openxmlformats.org/officeDocument/2006/relationships/image" Target="media/image51.emf"/><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hyperlink" Target="http://s3-ap-southeast-2.amazonaws.com/data.ptv.vic.gov.au/downloads%2Fgtfs.zip" TargetMode="External"/><Relationship Id="rId30" Type="http://schemas.openxmlformats.org/officeDocument/2006/relationships/image" Target="media/image13.emf"/><Relationship Id="rId35" Type="http://schemas.openxmlformats.org/officeDocument/2006/relationships/package" Target="embeddings/Microsoft_Visio_Drawing3.vsdx"/><Relationship Id="rId43" Type="http://schemas.openxmlformats.org/officeDocument/2006/relationships/package" Target="embeddings/Microsoft_Visio_Drawing5.vsdx"/><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www.owasp.org" TargetMode="External"/><Relationship Id="rId69" Type="http://schemas.openxmlformats.org/officeDocument/2006/relationships/hyperlink" Target="file:///\\dap\SYSVOL\dap.int\*" TargetMode="External"/><Relationship Id="rId77" Type="http://schemas.openxmlformats.org/officeDocument/2006/relationships/image" Target="media/image50.emf"/><Relationship Id="rId8" Type="http://schemas.openxmlformats.org/officeDocument/2006/relationships/webSettings" Target="webSettings.xml"/><Relationship Id="rId51" Type="http://schemas.openxmlformats.org/officeDocument/2006/relationships/image" Target="media/image29.emf"/><Relationship Id="rId72" Type="http://schemas.openxmlformats.org/officeDocument/2006/relationships/image" Target="media/image46.png"/><Relationship Id="rId80" Type="http://schemas.openxmlformats.org/officeDocument/2006/relationships/package" Target="embeddings/Microsoft_Excel_Worksheet2.xlsx"/><Relationship Id="rId85" Type="http://schemas.openxmlformats.org/officeDocument/2006/relationships/image" Target="media/image54.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technet.microsoft.com/en-us/library/cc262485.aspx" TargetMode="External"/><Relationship Id="rId25" Type="http://schemas.openxmlformats.org/officeDocument/2006/relationships/image" Target="media/image11.png"/><Relationship Id="rId33" Type="http://schemas.openxmlformats.org/officeDocument/2006/relationships/package" Target="embeddings/Microsoft_Visio_Drawing2.vsdx"/><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blogs.technet.com/b/gfs/archive/2009/05/27/securing-microsoft-s-cloud-infrastructure.aspx" TargetMode="External"/><Relationship Id="rId20" Type="http://schemas.openxmlformats.org/officeDocument/2006/relationships/header" Target="header1.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file:///\\dap\NETLOGON\*" TargetMode="External"/><Relationship Id="rId75" Type="http://schemas.openxmlformats.org/officeDocument/2006/relationships/image" Target="media/image49.emf"/><Relationship Id="rId83" Type="http://schemas.openxmlformats.org/officeDocument/2006/relationships/image" Target="media/image53.emf"/><Relationship Id="rId88" Type="http://schemas.openxmlformats.org/officeDocument/2006/relationships/package" Target="embeddings/Microsoft_Excel_Worksheet5.xlsx"/><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emf"/><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package" Target="embeddings/Microsoft_Visio_Drawing1.vsdx"/><Relationship Id="rId44" Type="http://schemas.openxmlformats.org/officeDocument/2006/relationships/image" Target="media/image22.png"/><Relationship Id="rId52" Type="http://schemas.openxmlformats.org/officeDocument/2006/relationships/image" Target="media/image30.emf"/><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47.jpeg"/><Relationship Id="rId78" Type="http://schemas.openxmlformats.org/officeDocument/2006/relationships/package" Target="embeddings/Microsoft_Excel_Worksheet1.xlsx"/><Relationship Id="rId81" Type="http://schemas.openxmlformats.org/officeDocument/2006/relationships/image" Target="media/image52.emf"/><Relationship Id="rId86" Type="http://schemas.openxmlformats.org/officeDocument/2006/relationships/package" Target="embeddings/Microsoft_Excel_Worksheet4.xlsx"/><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8.png"/><Relationship Id="rId34" Type="http://schemas.openxmlformats.org/officeDocument/2006/relationships/image" Target="media/image15.emf"/><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package" Target="embeddings/Microsoft_Excel_Worksheet.xlsx"/><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package" Target="embeddings/Microsoft_Visio_Drawing.vsdx"/><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image" Target="media/image55.emf"/><Relationship Id="rId61" Type="http://schemas.openxmlformats.org/officeDocument/2006/relationships/image" Target="media/image39.png"/><Relationship Id="rId82" Type="http://schemas.openxmlformats.org/officeDocument/2006/relationships/package" Target="embeddings/Microsoft_Word_Document.docx"/><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279c20c3caf3300dae6b438536eb8c56">
  <xsd:schema xmlns:xsd="http://www.w3.org/2001/XMLSchema" xmlns:p="http://schemas.microsoft.com/office/2006/metadata/properties" targetNamespace="http://schemas.microsoft.com/office/2006/metadata/properties" ma:root="true" ma:fieldsID="0d2e1ca116041f9e11471c52c4c9d60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39303E-BA18-46FC-9AEE-D2E23FB538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6FF829C2-03B0-484B-A2B5-D07FDDB7359F}">
  <ds:schemaRefs>
    <ds:schemaRef ds:uri="http://schemas.microsoft.com/office/2006/metadata/properties"/>
  </ds:schemaRefs>
</ds:datastoreItem>
</file>

<file path=customXml/itemProps3.xml><?xml version="1.0" encoding="utf-8"?>
<ds:datastoreItem xmlns:ds="http://schemas.openxmlformats.org/officeDocument/2006/customXml" ds:itemID="{EBEC5422-EEDC-4878-8187-3781A41F01EE}">
  <ds:schemaRefs>
    <ds:schemaRef ds:uri="http://schemas.microsoft.com/sharepoint/v3/contenttype/forms"/>
  </ds:schemaRefs>
</ds:datastoreItem>
</file>

<file path=customXml/itemProps4.xml><?xml version="1.0" encoding="utf-8"?>
<ds:datastoreItem xmlns:ds="http://schemas.openxmlformats.org/officeDocument/2006/customXml" ds:itemID="{258CFE13-4E89-B440-B7B3-CCD1FE07F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117</Pages>
  <Words>35878</Words>
  <Characters>204510</Characters>
  <Application>Microsoft Office Word</Application>
  <DocSecurity>0</DocSecurity>
  <Lines>1704</Lines>
  <Paragraphs>479</Paragraphs>
  <ScaleCrop>false</ScaleCrop>
  <HeadingPairs>
    <vt:vector size="2" baseType="variant">
      <vt:variant>
        <vt:lpstr>Title</vt:lpstr>
      </vt:variant>
      <vt:variant>
        <vt:i4>1</vt:i4>
      </vt:variant>
    </vt:vector>
  </HeadingPairs>
  <TitlesOfParts>
    <vt:vector size="1" baseType="lpstr">
      <vt:lpstr/>
    </vt:vector>
  </TitlesOfParts>
  <Company>Cathay Pacific Airways</Company>
  <LinksUpToDate>false</LinksUpToDate>
  <CharactersWithSpaces>239909</CharactersWithSpaces>
  <SharedDoc>false</SharedDoc>
  <HLinks>
    <vt:vector size="258" baseType="variant">
      <vt:variant>
        <vt:i4>1310774</vt:i4>
      </vt:variant>
      <vt:variant>
        <vt:i4>254</vt:i4>
      </vt:variant>
      <vt:variant>
        <vt:i4>0</vt:i4>
      </vt:variant>
      <vt:variant>
        <vt:i4>5</vt:i4>
      </vt:variant>
      <vt:variant>
        <vt:lpwstr/>
      </vt:variant>
      <vt:variant>
        <vt:lpwstr>_Toc324151412</vt:lpwstr>
      </vt:variant>
      <vt:variant>
        <vt:i4>1310774</vt:i4>
      </vt:variant>
      <vt:variant>
        <vt:i4>248</vt:i4>
      </vt:variant>
      <vt:variant>
        <vt:i4>0</vt:i4>
      </vt:variant>
      <vt:variant>
        <vt:i4>5</vt:i4>
      </vt:variant>
      <vt:variant>
        <vt:lpwstr/>
      </vt:variant>
      <vt:variant>
        <vt:lpwstr>_Toc324151411</vt:lpwstr>
      </vt:variant>
      <vt:variant>
        <vt:i4>1310774</vt:i4>
      </vt:variant>
      <vt:variant>
        <vt:i4>242</vt:i4>
      </vt:variant>
      <vt:variant>
        <vt:i4>0</vt:i4>
      </vt:variant>
      <vt:variant>
        <vt:i4>5</vt:i4>
      </vt:variant>
      <vt:variant>
        <vt:lpwstr/>
      </vt:variant>
      <vt:variant>
        <vt:lpwstr>_Toc324151410</vt:lpwstr>
      </vt:variant>
      <vt:variant>
        <vt:i4>1376310</vt:i4>
      </vt:variant>
      <vt:variant>
        <vt:i4>236</vt:i4>
      </vt:variant>
      <vt:variant>
        <vt:i4>0</vt:i4>
      </vt:variant>
      <vt:variant>
        <vt:i4>5</vt:i4>
      </vt:variant>
      <vt:variant>
        <vt:lpwstr/>
      </vt:variant>
      <vt:variant>
        <vt:lpwstr>_Toc324151409</vt:lpwstr>
      </vt:variant>
      <vt:variant>
        <vt:i4>1376310</vt:i4>
      </vt:variant>
      <vt:variant>
        <vt:i4>230</vt:i4>
      </vt:variant>
      <vt:variant>
        <vt:i4>0</vt:i4>
      </vt:variant>
      <vt:variant>
        <vt:i4>5</vt:i4>
      </vt:variant>
      <vt:variant>
        <vt:lpwstr/>
      </vt:variant>
      <vt:variant>
        <vt:lpwstr>_Toc324151408</vt:lpwstr>
      </vt:variant>
      <vt:variant>
        <vt:i4>1376310</vt:i4>
      </vt:variant>
      <vt:variant>
        <vt:i4>224</vt:i4>
      </vt:variant>
      <vt:variant>
        <vt:i4>0</vt:i4>
      </vt:variant>
      <vt:variant>
        <vt:i4>5</vt:i4>
      </vt:variant>
      <vt:variant>
        <vt:lpwstr/>
      </vt:variant>
      <vt:variant>
        <vt:lpwstr>_Toc324151407</vt:lpwstr>
      </vt:variant>
      <vt:variant>
        <vt:i4>1376310</vt:i4>
      </vt:variant>
      <vt:variant>
        <vt:i4>218</vt:i4>
      </vt:variant>
      <vt:variant>
        <vt:i4>0</vt:i4>
      </vt:variant>
      <vt:variant>
        <vt:i4>5</vt:i4>
      </vt:variant>
      <vt:variant>
        <vt:lpwstr/>
      </vt:variant>
      <vt:variant>
        <vt:lpwstr>_Toc324151406</vt:lpwstr>
      </vt:variant>
      <vt:variant>
        <vt:i4>1376310</vt:i4>
      </vt:variant>
      <vt:variant>
        <vt:i4>212</vt:i4>
      </vt:variant>
      <vt:variant>
        <vt:i4>0</vt:i4>
      </vt:variant>
      <vt:variant>
        <vt:i4>5</vt:i4>
      </vt:variant>
      <vt:variant>
        <vt:lpwstr/>
      </vt:variant>
      <vt:variant>
        <vt:lpwstr>_Toc324151405</vt:lpwstr>
      </vt:variant>
      <vt:variant>
        <vt:i4>1376310</vt:i4>
      </vt:variant>
      <vt:variant>
        <vt:i4>206</vt:i4>
      </vt:variant>
      <vt:variant>
        <vt:i4>0</vt:i4>
      </vt:variant>
      <vt:variant>
        <vt:i4>5</vt:i4>
      </vt:variant>
      <vt:variant>
        <vt:lpwstr/>
      </vt:variant>
      <vt:variant>
        <vt:lpwstr>_Toc324151404</vt:lpwstr>
      </vt:variant>
      <vt:variant>
        <vt:i4>1376310</vt:i4>
      </vt:variant>
      <vt:variant>
        <vt:i4>200</vt:i4>
      </vt:variant>
      <vt:variant>
        <vt:i4>0</vt:i4>
      </vt:variant>
      <vt:variant>
        <vt:i4>5</vt:i4>
      </vt:variant>
      <vt:variant>
        <vt:lpwstr/>
      </vt:variant>
      <vt:variant>
        <vt:lpwstr>_Toc324151403</vt:lpwstr>
      </vt:variant>
      <vt:variant>
        <vt:i4>1376310</vt:i4>
      </vt:variant>
      <vt:variant>
        <vt:i4>194</vt:i4>
      </vt:variant>
      <vt:variant>
        <vt:i4>0</vt:i4>
      </vt:variant>
      <vt:variant>
        <vt:i4>5</vt:i4>
      </vt:variant>
      <vt:variant>
        <vt:lpwstr/>
      </vt:variant>
      <vt:variant>
        <vt:lpwstr>_Toc324151402</vt:lpwstr>
      </vt:variant>
      <vt:variant>
        <vt:i4>1376310</vt:i4>
      </vt:variant>
      <vt:variant>
        <vt:i4>188</vt:i4>
      </vt:variant>
      <vt:variant>
        <vt:i4>0</vt:i4>
      </vt:variant>
      <vt:variant>
        <vt:i4>5</vt:i4>
      </vt:variant>
      <vt:variant>
        <vt:lpwstr/>
      </vt:variant>
      <vt:variant>
        <vt:lpwstr>_Toc324151401</vt:lpwstr>
      </vt:variant>
      <vt:variant>
        <vt:i4>1376310</vt:i4>
      </vt:variant>
      <vt:variant>
        <vt:i4>182</vt:i4>
      </vt:variant>
      <vt:variant>
        <vt:i4>0</vt:i4>
      </vt:variant>
      <vt:variant>
        <vt:i4>5</vt:i4>
      </vt:variant>
      <vt:variant>
        <vt:lpwstr/>
      </vt:variant>
      <vt:variant>
        <vt:lpwstr>_Toc324151400</vt:lpwstr>
      </vt:variant>
      <vt:variant>
        <vt:i4>1835057</vt:i4>
      </vt:variant>
      <vt:variant>
        <vt:i4>176</vt:i4>
      </vt:variant>
      <vt:variant>
        <vt:i4>0</vt:i4>
      </vt:variant>
      <vt:variant>
        <vt:i4>5</vt:i4>
      </vt:variant>
      <vt:variant>
        <vt:lpwstr/>
      </vt:variant>
      <vt:variant>
        <vt:lpwstr>_Toc324151399</vt:lpwstr>
      </vt:variant>
      <vt:variant>
        <vt:i4>1835057</vt:i4>
      </vt:variant>
      <vt:variant>
        <vt:i4>170</vt:i4>
      </vt:variant>
      <vt:variant>
        <vt:i4>0</vt:i4>
      </vt:variant>
      <vt:variant>
        <vt:i4>5</vt:i4>
      </vt:variant>
      <vt:variant>
        <vt:lpwstr/>
      </vt:variant>
      <vt:variant>
        <vt:lpwstr>_Toc324151398</vt:lpwstr>
      </vt:variant>
      <vt:variant>
        <vt:i4>1835057</vt:i4>
      </vt:variant>
      <vt:variant>
        <vt:i4>164</vt:i4>
      </vt:variant>
      <vt:variant>
        <vt:i4>0</vt:i4>
      </vt:variant>
      <vt:variant>
        <vt:i4>5</vt:i4>
      </vt:variant>
      <vt:variant>
        <vt:lpwstr/>
      </vt:variant>
      <vt:variant>
        <vt:lpwstr>_Toc324151397</vt:lpwstr>
      </vt:variant>
      <vt:variant>
        <vt:i4>1835057</vt:i4>
      </vt:variant>
      <vt:variant>
        <vt:i4>158</vt:i4>
      </vt:variant>
      <vt:variant>
        <vt:i4>0</vt:i4>
      </vt:variant>
      <vt:variant>
        <vt:i4>5</vt:i4>
      </vt:variant>
      <vt:variant>
        <vt:lpwstr/>
      </vt:variant>
      <vt:variant>
        <vt:lpwstr>_Toc324151396</vt:lpwstr>
      </vt:variant>
      <vt:variant>
        <vt:i4>1835057</vt:i4>
      </vt:variant>
      <vt:variant>
        <vt:i4>152</vt:i4>
      </vt:variant>
      <vt:variant>
        <vt:i4>0</vt:i4>
      </vt:variant>
      <vt:variant>
        <vt:i4>5</vt:i4>
      </vt:variant>
      <vt:variant>
        <vt:lpwstr/>
      </vt:variant>
      <vt:variant>
        <vt:lpwstr>_Toc324151395</vt:lpwstr>
      </vt:variant>
      <vt:variant>
        <vt:i4>1835057</vt:i4>
      </vt:variant>
      <vt:variant>
        <vt:i4>146</vt:i4>
      </vt:variant>
      <vt:variant>
        <vt:i4>0</vt:i4>
      </vt:variant>
      <vt:variant>
        <vt:i4>5</vt:i4>
      </vt:variant>
      <vt:variant>
        <vt:lpwstr/>
      </vt:variant>
      <vt:variant>
        <vt:lpwstr>_Toc324151394</vt:lpwstr>
      </vt:variant>
      <vt:variant>
        <vt:i4>1835057</vt:i4>
      </vt:variant>
      <vt:variant>
        <vt:i4>140</vt:i4>
      </vt:variant>
      <vt:variant>
        <vt:i4>0</vt:i4>
      </vt:variant>
      <vt:variant>
        <vt:i4>5</vt:i4>
      </vt:variant>
      <vt:variant>
        <vt:lpwstr/>
      </vt:variant>
      <vt:variant>
        <vt:lpwstr>_Toc324151393</vt:lpwstr>
      </vt:variant>
      <vt:variant>
        <vt:i4>1835057</vt:i4>
      </vt:variant>
      <vt:variant>
        <vt:i4>134</vt:i4>
      </vt:variant>
      <vt:variant>
        <vt:i4>0</vt:i4>
      </vt:variant>
      <vt:variant>
        <vt:i4>5</vt:i4>
      </vt:variant>
      <vt:variant>
        <vt:lpwstr/>
      </vt:variant>
      <vt:variant>
        <vt:lpwstr>_Toc324151392</vt:lpwstr>
      </vt:variant>
      <vt:variant>
        <vt:i4>1835057</vt:i4>
      </vt:variant>
      <vt:variant>
        <vt:i4>128</vt:i4>
      </vt:variant>
      <vt:variant>
        <vt:i4>0</vt:i4>
      </vt:variant>
      <vt:variant>
        <vt:i4>5</vt:i4>
      </vt:variant>
      <vt:variant>
        <vt:lpwstr/>
      </vt:variant>
      <vt:variant>
        <vt:lpwstr>_Toc324151391</vt:lpwstr>
      </vt:variant>
      <vt:variant>
        <vt:i4>1835057</vt:i4>
      </vt:variant>
      <vt:variant>
        <vt:i4>122</vt:i4>
      </vt:variant>
      <vt:variant>
        <vt:i4>0</vt:i4>
      </vt:variant>
      <vt:variant>
        <vt:i4>5</vt:i4>
      </vt:variant>
      <vt:variant>
        <vt:lpwstr/>
      </vt:variant>
      <vt:variant>
        <vt:lpwstr>_Toc324151390</vt:lpwstr>
      </vt:variant>
      <vt:variant>
        <vt:i4>1900593</vt:i4>
      </vt:variant>
      <vt:variant>
        <vt:i4>116</vt:i4>
      </vt:variant>
      <vt:variant>
        <vt:i4>0</vt:i4>
      </vt:variant>
      <vt:variant>
        <vt:i4>5</vt:i4>
      </vt:variant>
      <vt:variant>
        <vt:lpwstr/>
      </vt:variant>
      <vt:variant>
        <vt:lpwstr>_Toc324151389</vt:lpwstr>
      </vt:variant>
      <vt:variant>
        <vt:i4>1900593</vt:i4>
      </vt:variant>
      <vt:variant>
        <vt:i4>110</vt:i4>
      </vt:variant>
      <vt:variant>
        <vt:i4>0</vt:i4>
      </vt:variant>
      <vt:variant>
        <vt:i4>5</vt:i4>
      </vt:variant>
      <vt:variant>
        <vt:lpwstr/>
      </vt:variant>
      <vt:variant>
        <vt:lpwstr>_Toc324151388</vt:lpwstr>
      </vt:variant>
      <vt:variant>
        <vt:i4>1900593</vt:i4>
      </vt:variant>
      <vt:variant>
        <vt:i4>104</vt:i4>
      </vt:variant>
      <vt:variant>
        <vt:i4>0</vt:i4>
      </vt:variant>
      <vt:variant>
        <vt:i4>5</vt:i4>
      </vt:variant>
      <vt:variant>
        <vt:lpwstr/>
      </vt:variant>
      <vt:variant>
        <vt:lpwstr>_Toc324151387</vt:lpwstr>
      </vt:variant>
      <vt:variant>
        <vt:i4>1900593</vt:i4>
      </vt:variant>
      <vt:variant>
        <vt:i4>98</vt:i4>
      </vt:variant>
      <vt:variant>
        <vt:i4>0</vt:i4>
      </vt:variant>
      <vt:variant>
        <vt:i4>5</vt:i4>
      </vt:variant>
      <vt:variant>
        <vt:lpwstr/>
      </vt:variant>
      <vt:variant>
        <vt:lpwstr>_Toc324151386</vt:lpwstr>
      </vt:variant>
      <vt:variant>
        <vt:i4>1900593</vt:i4>
      </vt:variant>
      <vt:variant>
        <vt:i4>92</vt:i4>
      </vt:variant>
      <vt:variant>
        <vt:i4>0</vt:i4>
      </vt:variant>
      <vt:variant>
        <vt:i4>5</vt:i4>
      </vt:variant>
      <vt:variant>
        <vt:lpwstr/>
      </vt:variant>
      <vt:variant>
        <vt:lpwstr>_Toc324151385</vt:lpwstr>
      </vt:variant>
      <vt:variant>
        <vt:i4>1900593</vt:i4>
      </vt:variant>
      <vt:variant>
        <vt:i4>86</vt:i4>
      </vt:variant>
      <vt:variant>
        <vt:i4>0</vt:i4>
      </vt:variant>
      <vt:variant>
        <vt:i4>5</vt:i4>
      </vt:variant>
      <vt:variant>
        <vt:lpwstr/>
      </vt:variant>
      <vt:variant>
        <vt:lpwstr>_Toc324151384</vt:lpwstr>
      </vt:variant>
      <vt:variant>
        <vt:i4>1900593</vt:i4>
      </vt:variant>
      <vt:variant>
        <vt:i4>80</vt:i4>
      </vt:variant>
      <vt:variant>
        <vt:i4>0</vt:i4>
      </vt:variant>
      <vt:variant>
        <vt:i4>5</vt:i4>
      </vt:variant>
      <vt:variant>
        <vt:lpwstr/>
      </vt:variant>
      <vt:variant>
        <vt:lpwstr>_Toc324151383</vt:lpwstr>
      </vt:variant>
      <vt:variant>
        <vt:i4>1900593</vt:i4>
      </vt:variant>
      <vt:variant>
        <vt:i4>74</vt:i4>
      </vt:variant>
      <vt:variant>
        <vt:i4>0</vt:i4>
      </vt:variant>
      <vt:variant>
        <vt:i4>5</vt:i4>
      </vt:variant>
      <vt:variant>
        <vt:lpwstr/>
      </vt:variant>
      <vt:variant>
        <vt:lpwstr>_Toc324151382</vt:lpwstr>
      </vt:variant>
      <vt:variant>
        <vt:i4>1900593</vt:i4>
      </vt:variant>
      <vt:variant>
        <vt:i4>68</vt:i4>
      </vt:variant>
      <vt:variant>
        <vt:i4>0</vt:i4>
      </vt:variant>
      <vt:variant>
        <vt:i4>5</vt:i4>
      </vt:variant>
      <vt:variant>
        <vt:lpwstr/>
      </vt:variant>
      <vt:variant>
        <vt:lpwstr>_Toc324151381</vt:lpwstr>
      </vt:variant>
      <vt:variant>
        <vt:i4>1900593</vt:i4>
      </vt:variant>
      <vt:variant>
        <vt:i4>62</vt:i4>
      </vt:variant>
      <vt:variant>
        <vt:i4>0</vt:i4>
      </vt:variant>
      <vt:variant>
        <vt:i4>5</vt:i4>
      </vt:variant>
      <vt:variant>
        <vt:lpwstr/>
      </vt:variant>
      <vt:variant>
        <vt:lpwstr>_Toc324151380</vt:lpwstr>
      </vt:variant>
      <vt:variant>
        <vt:i4>1179697</vt:i4>
      </vt:variant>
      <vt:variant>
        <vt:i4>56</vt:i4>
      </vt:variant>
      <vt:variant>
        <vt:i4>0</vt:i4>
      </vt:variant>
      <vt:variant>
        <vt:i4>5</vt:i4>
      </vt:variant>
      <vt:variant>
        <vt:lpwstr/>
      </vt:variant>
      <vt:variant>
        <vt:lpwstr>_Toc324151379</vt:lpwstr>
      </vt:variant>
      <vt:variant>
        <vt:i4>1179697</vt:i4>
      </vt:variant>
      <vt:variant>
        <vt:i4>50</vt:i4>
      </vt:variant>
      <vt:variant>
        <vt:i4>0</vt:i4>
      </vt:variant>
      <vt:variant>
        <vt:i4>5</vt:i4>
      </vt:variant>
      <vt:variant>
        <vt:lpwstr/>
      </vt:variant>
      <vt:variant>
        <vt:lpwstr>_Toc324151378</vt:lpwstr>
      </vt:variant>
      <vt:variant>
        <vt:i4>1179697</vt:i4>
      </vt:variant>
      <vt:variant>
        <vt:i4>44</vt:i4>
      </vt:variant>
      <vt:variant>
        <vt:i4>0</vt:i4>
      </vt:variant>
      <vt:variant>
        <vt:i4>5</vt:i4>
      </vt:variant>
      <vt:variant>
        <vt:lpwstr/>
      </vt:variant>
      <vt:variant>
        <vt:lpwstr>_Toc324151377</vt:lpwstr>
      </vt:variant>
      <vt:variant>
        <vt:i4>1179697</vt:i4>
      </vt:variant>
      <vt:variant>
        <vt:i4>38</vt:i4>
      </vt:variant>
      <vt:variant>
        <vt:i4>0</vt:i4>
      </vt:variant>
      <vt:variant>
        <vt:i4>5</vt:i4>
      </vt:variant>
      <vt:variant>
        <vt:lpwstr/>
      </vt:variant>
      <vt:variant>
        <vt:lpwstr>_Toc324151376</vt:lpwstr>
      </vt:variant>
      <vt:variant>
        <vt:i4>1179697</vt:i4>
      </vt:variant>
      <vt:variant>
        <vt:i4>32</vt:i4>
      </vt:variant>
      <vt:variant>
        <vt:i4>0</vt:i4>
      </vt:variant>
      <vt:variant>
        <vt:i4>5</vt:i4>
      </vt:variant>
      <vt:variant>
        <vt:lpwstr/>
      </vt:variant>
      <vt:variant>
        <vt:lpwstr>_Toc324151375</vt:lpwstr>
      </vt:variant>
      <vt:variant>
        <vt:i4>1179697</vt:i4>
      </vt:variant>
      <vt:variant>
        <vt:i4>26</vt:i4>
      </vt:variant>
      <vt:variant>
        <vt:i4>0</vt:i4>
      </vt:variant>
      <vt:variant>
        <vt:i4>5</vt:i4>
      </vt:variant>
      <vt:variant>
        <vt:lpwstr/>
      </vt:variant>
      <vt:variant>
        <vt:lpwstr>_Toc324151374</vt:lpwstr>
      </vt:variant>
      <vt:variant>
        <vt:i4>1179697</vt:i4>
      </vt:variant>
      <vt:variant>
        <vt:i4>20</vt:i4>
      </vt:variant>
      <vt:variant>
        <vt:i4>0</vt:i4>
      </vt:variant>
      <vt:variant>
        <vt:i4>5</vt:i4>
      </vt:variant>
      <vt:variant>
        <vt:lpwstr/>
      </vt:variant>
      <vt:variant>
        <vt:lpwstr>_Toc324151373</vt:lpwstr>
      </vt:variant>
      <vt:variant>
        <vt:i4>1179697</vt:i4>
      </vt:variant>
      <vt:variant>
        <vt:i4>14</vt:i4>
      </vt:variant>
      <vt:variant>
        <vt:i4>0</vt:i4>
      </vt:variant>
      <vt:variant>
        <vt:i4>5</vt:i4>
      </vt:variant>
      <vt:variant>
        <vt:lpwstr/>
      </vt:variant>
      <vt:variant>
        <vt:lpwstr>_Toc324151372</vt:lpwstr>
      </vt:variant>
      <vt:variant>
        <vt:i4>1179697</vt:i4>
      </vt:variant>
      <vt:variant>
        <vt:i4>8</vt:i4>
      </vt:variant>
      <vt:variant>
        <vt:i4>0</vt:i4>
      </vt:variant>
      <vt:variant>
        <vt:i4>5</vt:i4>
      </vt:variant>
      <vt:variant>
        <vt:lpwstr/>
      </vt:variant>
      <vt:variant>
        <vt:lpwstr>_Toc324151371</vt:lpwstr>
      </vt:variant>
      <vt:variant>
        <vt:i4>1179697</vt:i4>
      </vt:variant>
      <vt:variant>
        <vt:i4>2</vt:i4>
      </vt:variant>
      <vt:variant>
        <vt:i4>0</vt:i4>
      </vt:variant>
      <vt:variant>
        <vt:i4>5</vt:i4>
      </vt:variant>
      <vt:variant>
        <vt:lpwstr/>
      </vt:variant>
      <vt:variant>
        <vt:lpwstr>_Toc324151370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Yandong Fan</dc:creator>
  <cp:lastModifiedBy>Vishal Shanbhag</cp:lastModifiedBy>
  <cp:revision>3</cp:revision>
  <cp:lastPrinted>2015-03-29T23:04:00Z</cp:lastPrinted>
  <dcterms:created xsi:type="dcterms:W3CDTF">2019-04-30T23:48:00Z</dcterms:created>
  <dcterms:modified xsi:type="dcterms:W3CDTF">2019-10-20T04:35:00Z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VERSION">
    <vt:lpwstr>1.1</vt:lpwstr>
  </property>
</Properties>
</file>