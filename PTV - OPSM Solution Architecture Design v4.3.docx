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A20FDD" w14:textId="4F8D5563" w:rsidR="005E224E" w:rsidRPr="00616D94" w:rsidRDefault="005E224E" w:rsidP="002260CE">
      <w:pPr>
        <w:rPr>
          <w:highlight w:val="darkCyan"/>
        </w:rPr>
      </w:pPr>
    </w:p>
    <w:p w14:paraId="0F474A75" w14:textId="77777777" w:rsidR="005E224E" w:rsidRPr="00616D94" w:rsidRDefault="005E224E" w:rsidP="002260CE">
      <w:pPr>
        <w:rPr>
          <w:highlight w:val="darkCyan"/>
        </w:rPr>
      </w:pPr>
    </w:p>
    <w:p w14:paraId="3D0034AF" w14:textId="77777777" w:rsidR="005E224E" w:rsidRPr="00616D94" w:rsidRDefault="005E224E" w:rsidP="00FF1121">
      <w:pPr>
        <w:rPr>
          <w:highlight w:val="darkCyan"/>
        </w:rPr>
      </w:pPr>
    </w:p>
    <w:p w14:paraId="4BF1F0AB" w14:textId="77777777" w:rsidR="005E224E" w:rsidRPr="002C336D" w:rsidRDefault="005E224E" w:rsidP="002260CE">
      <w:pPr>
        <w:rPr>
          <w:color w:val="005A63"/>
        </w:rPr>
      </w:pPr>
    </w:p>
    <w:p w14:paraId="1BAABAD2" w14:textId="77777777" w:rsidR="00E43472" w:rsidRPr="002C336D" w:rsidRDefault="00D32BB0" w:rsidP="002260CE">
      <w:pPr>
        <w:rPr>
          <w:color w:val="005A63"/>
        </w:rPr>
      </w:pPr>
      <w:r>
        <w:rPr>
          <w:noProof/>
          <w:color w:val="005A63"/>
          <w:lang w:val="en-AU" w:eastAsia="en-AU"/>
        </w:rPr>
        <w:drawing>
          <wp:anchor distT="0" distB="0" distL="114300" distR="114300" simplePos="0" relativeHeight="251657728" behindDoc="1" locked="0" layoutInCell="1" allowOverlap="1" wp14:anchorId="62663A68" wp14:editId="06DB8D8A">
            <wp:simplePos x="0" y="0"/>
            <wp:positionH relativeFrom="column">
              <wp:posOffset>-438785</wp:posOffset>
            </wp:positionH>
            <wp:positionV relativeFrom="paragraph">
              <wp:posOffset>-1283970</wp:posOffset>
            </wp:positionV>
            <wp:extent cx="7526020" cy="10691495"/>
            <wp:effectExtent l="0" t="0" r="0" b="0"/>
            <wp:wrapNone/>
            <wp:docPr id="5" name="Picture 5" descr="6732 PTV Word cover corporate grey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732 PTV Word cover corporate greyV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26020" cy="10691495"/>
                    </a:xfrm>
                    <a:prstGeom prst="rect">
                      <a:avLst/>
                    </a:prstGeom>
                    <a:noFill/>
                  </pic:spPr>
                </pic:pic>
              </a:graphicData>
            </a:graphic>
            <wp14:sizeRelH relativeFrom="page">
              <wp14:pctWidth>0</wp14:pctWidth>
            </wp14:sizeRelH>
            <wp14:sizeRelV relativeFrom="page">
              <wp14:pctHeight>0</wp14:pctHeight>
            </wp14:sizeRelV>
          </wp:anchor>
        </w:drawing>
      </w:r>
    </w:p>
    <w:p w14:paraId="7FCDD6F0" w14:textId="77777777" w:rsidR="00E43472" w:rsidRPr="002C336D" w:rsidRDefault="00E43472" w:rsidP="002260CE">
      <w:pPr>
        <w:rPr>
          <w:color w:val="005A63"/>
        </w:rPr>
      </w:pPr>
    </w:p>
    <w:p w14:paraId="16BBAE6D" w14:textId="77777777" w:rsidR="00E43472" w:rsidRPr="002C336D" w:rsidRDefault="00E43472" w:rsidP="002260CE">
      <w:pPr>
        <w:rPr>
          <w:color w:val="005A63"/>
        </w:rPr>
      </w:pPr>
    </w:p>
    <w:p w14:paraId="391F3B2E" w14:textId="77777777" w:rsidR="00424CA7" w:rsidRDefault="00424CA7" w:rsidP="002260CE">
      <w:pPr>
        <w:rPr>
          <w:color w:val="005A63"/>
        </w:rPr>
      </w:pPr>
    </w:p>
    <w:p w14:paraId="7E2E144C" w14:textId="77777777" w:rsidR="00BA3653" w:rsidRPr="00E34C8B" w:rsidRDefault="003901DA" w:rsidP="00BA3653">
      <w:pPr>
        <w:pStyle w:val="CoverTitle"/>
        <w:ind w:left="360"/>
        <w:rPr>
          <w:rFonts w:ascii="Verdana" w:hAnsi="Verdana"/>
          <w:sz w:val="44"/>
          <w:szCs w:val="44"/>
        </w:rPr>
      </w:pPr>
      <w:r>
        <w:rPr>
          <w:rFonts w:ascii="Verdana" w:hAnsi="Verdana"/>
          <w:sz w:val="44"/>
          <w:szCs w:val="44"/>
        </w:rPr>
        <w:t>Operator Payment System Modernisation</w:t>
      </w:r>
    </w:p>
    <w:p w14:paraId="48CD977A" w14:textId="77777777" w:rsidR="00BA3653" w:rsidRPr="00F3677B" w:rsidRDefault="00BA3653" w:rsidP="00BA3653">
      <w:pPr>
        <w:pStyle w:val="Cover-DocumentTitle"/>
        <w:ind w:left="360"/>
        <w:rPr>
          <w:color w:val="FFFFFF"/>
        </w:rPr>
      </w:pPr>
    </w:p>
    <w:p w14:paraId="12390481" w14:textId="77777777" w:rsidR="00BA3653" w:rsidRPr="00FC1C14" w:rsidRDefault="00F96342" w:rsidP="00BA3653">
      <w:pPr>
        <w:pStyle w:val="CoverTitle"/>
        <w:ind w:left="360"/>
        <w:rPr>
          <w:rFonts w:ascii="Verdana" w:hAnsi="Verdana"/>
          <w:sz w:val="26"/>
          <w:szCs w:val="32"/>
        </w:rPr>
      </w:pPr>
      <w:r w:rsidRPr="00FC1C14">
        <w:rPr>
          <w:rFonts w:ascii="Verdana" w:hAnsi="Verdana"/>
          <w:b/>
          <w:sz w:val="32"/>
          <w:szCs w:val="32"/>
        </w:rPr>
        <w:t>Solution Architecture Design</w:t>
      </w:r>
      <w:r w:rsidR="00AC361E">
        <w:rPr>
          <w:rFonts w:ascii="Verdana" w:hAnsi="Verdana"/>
          <w:b/>
          <w:sz w:val="32"/>
          <w:szCs w:val="32"/>
        </w:rPr>
        <w:t xml:space="preserve"> </w:t>
      </w:r>
      <w:r w:rsidRPr="00FC1C14">
        <w:rPr>
          <w:rFonts w:ascii="Verdana" w:hAnsi="Verdana"/>
          <w:sz w:val="26"/>
          <w:szCs w:val="32"/>
        </w:rPr>
        <w:t>(SAD</w:t>
      </w:r>
      <w:r w:rsidR="002804C8" w:rsidRPr="00FC1C14">
        <w:rPr>
          <w:rFonts w:ascii="Verdana" w:hAnsi="Verdana"/>
          <w:sz w:val="26"/>
          <w:szCs w:val="32"/>
        </w:rPr>
        <w:t>)</w:t>
      </w:r>
    </w:p>
    <w:p w14:paraId="306E92E5" w14:textId="77777777" w:rsidR="002804C8" w:rsidRDefault="002804C8" w:rsidP="00BA3653">
      <w:pPr>
        <w:pStyle w:val="CoverTitle"/>
        <w:ind w:left="360"/>
        <w:rPr>
          <w:sz w:val="32"/>
          <w:szCs w:val="32"/>
        </w:rPr>
      </w:pPr>
    </w:p>
    <w:p w14:paraId="1D06205A" w14:textId="77777777" w:rsidR="002804C8" w:rsidRPr="001624B2" w:rsidRDefault="002804C8" w:rsidP="00BA3653">
      <w:pPr>
        <w:pStyle w:val="CoverTitle"/>
        <w:ind w:left="360"/>
        <w:rPr>
          <w:sz w:val="32"/>
          <w:szCs w:val="32"/>
        </w:rPr>
      </w:pPr>
    </w:p>
    <w:p w14:paraId="0F13E946" w14:textId="77777777" w:rsidR="004C21C4" w:rsidRDefault="004C21C4" w:rsidP="009B1E89">
      <w:pPr>
        <w:tabs>
          <w:tab w:val="left" w:pos="1820"/>
        </w:tabs>
        <w:rPr>
          <w:color w:val="005A63"/>
        </w:rPr>
      </w:pPr>
    </w:p>
    <w:p w14:paraId="09E8EE56" w14:textId="77777777" w:rsidR="004C21C4" w:rsidRDefault="004C21C4" w:rsidP="009B1E89">
      <w:pPr>
        <w:tabs>
          <w:tab w:val="left" w:pos="1820"/>
        </w:tabs>
        <w:rPr>
          <w:color w:val="005A63"/>
        </w:rPr>
      </w:pPr>
    </w:p>
    <w:p w14:paraId="480C0CCB" w14:textId="77777777" w:rsidR="004C21C4" w:rsidRDefault="004C21C4" w:rsidP="009B1E89">
      <w:pPr>
        <w:tabs>
          <w:tab w:val="left" w:pos="1820"/>
        </w:tabs>
        <w:rPr>
          <w:color w:val="005A63"/>
        </w:rPr>
      </w:pPr>
    </w:p>
    <w:p w14:paraId="1153A064" w14:textId="77777777" w:rsidR="00424CA7" w:rsidRPr="002C336D" w:rsidRDefault="00424CA7" w:rsidP="002260CE">
      <w:pPr>
        <w:rPr>
          <w:color w:val="005A63"/>
        </w:rPr>
      </w:pPr>
    </w:p>
    <w:p w14:paraId="503CCB3C" w14:textId="77777777" w:rsidR="00BA3653" w:rsidRDefault="00BA3653" w:rsidP="00F21BA2">
      <w:pPr>
        <w:rPr>
          <w:rFonts w:ascii="Cambria" w:hAnsi="Cambria"/>
          <w:b/>
          <w:color w:val="215868"/>
          <w:sz w:val="28"/>
          <w:szCs w:val="28"/>
        </w:rPr>
      </w:pPr>
      <w:bookmarkStart w:id="0" w:name="_Toc248900561"/>
      <w:bookmarkStart w:id="1" w:name="_Toc248909470"/>
    </w:p>
    <w:tbl>
      <w:tblPr>
        <w:tblpPr w:leftFromText="180" w:rightFromText="180" w:vertAnchor="text" w:horzAnchor="margin" w:tblpXSpec="center" w:tblpY="-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3510"/>
        <w:gridCol w:w="2682"/>
        <w:gridCol w:w="2563"/>
      </w:tblGrid>
      <w:tr w:rsidR="001928C3" w:rsidRPr="00D6406F" w14:paraId="3602865F" w14:textId="77777777" w:rsidTr="00E736F8">
        <w:tc>
          <w:tcPr>
            <w:tcW w:w="3510" w:type="dxa"/>
            <w:shd w:val="clear" w:color="auto" w:fill="FFFFFF"/>
            <w:vAlign w:val="center"/>
          </w:tcPr>
          <w:p w14:paraId="474D8B66" w14:textId="77777777" w:rsidR="001928C3" w:rsidRPr="00D6406F" w:rsidRDefault="001928C3" w:rsidP="00273822">
            <w:pPr>
              <w:spacing w:before="60" w:after="60"/>
              <w:ind w:left="142"/>
              <w:rPr>
                <w:rFonts w:cs="Arial"/>
                <w:b/>
                <w:szCs w:val="20"/>
              </w:rPr>
            </w:pPr>
            <w:r w:rsidRPr="00D6406F">
              <w:rPr>
                <w:rFonts w:cs="Arial"/>
                <w:b/>
                <w:szCs w:val="20"/>
              </w:rPr>
              <w:t>Name</w:t>
            </w:r>
          </w:p>
        </w:tc>
        <w:tc>
          <w:tcPr>
            <w:tcW w:w="2682" w:type="dxa"/>
            <w:shd w:val="clear" w:color="auto" w:fill="FFFFFF"/>
            <w:vAlign w:val="center"/>
          </w:tcPr>
          <w:p w14:paraId="04E9904A" w14:textId="77777777" w:rsidR="001928C3" w:rsidRPr="00D6406F" w:rsidRDefault="001928C3" w:rsidP="001928C3">
            <w:pPr>
              <w:spacing w:before="60" w:after="60"/>
              <w:rPr>
                <w:rFonts w:cs="Arial"/>
                <w:b/>
                <w:szCs w:val="20"/>
              </w:rPr>
            </w:pPr>
            <w:r w:rsidRPr="00D6406F">
              <w:rPr>
                <w:rFonts w:cs="Arial"/>
                <w:b/>
                <w:szCs w:val="20"/>
              </w:rPr>
              <w:t>Signature</w:t>
            </w:r>
          </w:p>
        </w:tc>
        <w:tc>
          <w:tcPr>
            <w:tcW w:w="2563" w:type="dxa"/>
            <w:shd w:val="clear" w:color="auto" w:fill="FFFFFF"/>
            <w:vAlign w:val="center"/>
          </w:tcPr>
          <w:p w14:paraId="0F511E42" w14:textId="77777777" w:rsidR="001928C3" w:rsidRPr="00D6406F" w:rsidRDefault="001928C3" w:rsidP="001928C3">
            <w:pPr>
              <w:spacing w:before="60" w:after="60"/>
              <w:rPr>
                <w:rFonts w:cs="Arial"/>
                <w:b/>
                <w:szCs w:val="20"/>
              </w:rPr>
            </w:pPr>
            <w:r w:rsidRPr="00D6406F">
              <w:rPr>
                <w:rFonts w:cs="Arial"/>
                <w:b/>
                <w:szCs w:val="20"/>
              </w:rPr>
              <w:t>Date</w:t>
            </w:r>
          </w:p>
        </w:tc>
      </w:tr>
      <w:tr w:rsidR="001928C3" w:rsidRPr="00720F41" w14:paraId="161A8350" w14:textId="77777777" w:rsidTr="00E736F8">
        <w:tc>
          <w:tcPr>
            <w:tcW w:w="3510" w:type="dxa"/>
            <w:shd w:val="clear" w:color="auto" w:fill="FFFFFF"/>
            <w:vAlign w:val="center"/>
          </w:tcPr>
          <w:p w14:paraId="19E9AD6D" w14:textId="77777777" w:rsidR="001928C3" w:rsidRPr="00D6406F" w:rsidRDefault="007F64E0" w:rsidP="00273822">
            <w:pPr>
              <w:spacing w:before="120" w:after="120"/>
              <w:ind w:left="142"/>
              <w:rPr>
                <w:szCs w:val="20"/>
              </w:rPr>
            </w:pPr>
            <w:bookmarkStart w:id="2" w:name="_Hlk432447140"/>
            <w:r>
              <w:rPr>
                <w:szCs w:val="20"/>
              </w:rPr>
              <w:t xml:space="preserve">PTV </w:t>
            </w:r>
            <w:r w:rsidR="00E736F8">
              <w:rPr>
                <w:szCs w:val="20"/>
              </w:rPr>
              <w:t>Enterprise Deign Authority</w:t>
            </w:r>
            <w:r w:rsidR="003102C1">
              <w:rPr>
                <w:szCs w:val="20"/>
              </w:rPr>
              <w:t xml:space="preserve"> (EDA)</w:t>
            </w:r>
          </w:p>
        </w:tc>
        <w:tc>
          <w:tcPr>
            <w:tcW w:w="2682" w:type="dxa"/>
            <w:shd w:val="clear" w:color="auto" w:fill="FFFFFF"/>
            <w:vAlign w:val="center"/>
          </w:tcPr>
          <w:p w14:paraId="34AEE9F1" w14:textId="77777777" w:rsidR="001928C3" w:rsidRPr="00D6406F" w:rsidRDefault="001928C3" w:rsidP="001928C3">
            <w:pPr>
              <w:spacing w:before="120" w:after="120"/>
              <w:rPr>
                <w:szCs w:val="20"/>
              </w:rPr>
            </w:pPr>
          </w:p>
        </w:tc>
        <w:tc>
          <w:tcPr>
            <w:tcW w:w="2563" w:type="dxa"/>
            <w:shd w:val="clear" w:color="auto" w:fill="FFFFFF"/>
            <w:vAlign w:val="center"/>
          </w:tcPr>
          <w:p w14:paraId="355196FF" w14:textId="77777777" w:rsidR="001928C3" w:rsidRPr="00D6406F" w:rsidRDefault="001928C3" w:rsidP="00212DAF">
            <w:pPr>
              <w:spacing w:before="120" w:after="120"/>
              <w:ind w:left="0"/>
              <w:rPr>
                <w:szCs w:val="20"/>
              </w:rPr>
            </w:pPr>
          </w:p>
        </w:tc>
      </w:tr>
      <w:bookmarkEnd w:id="2"/>
    </w:tbl>
    <w:p w14:paraId="122C6344" w14:textId="77777777" w:rsidR="00BA3653" w:rsidRDefault="00BA3653" w:rsidP="00F21BA2">
      <w:pPr>
        <w:rPr>
          <w:rFonts w:ascii="Cambria" w:hAnsi="Cambria"/>
          <w:b/>
          <w:color w:val="215868"/>
          <w:sz w:val="28"/>
          <w:szCs w:val="28"/>
        </w:rPr>
      </w:pPr>
    </w:p>
    <w:p w14:paraId="4BE8DAF4" w14:textId="77777777" w:rsidR="00BA3653" w:rsidRDefault="00BA3653" w:rsidP="00F21BA2">
      <w:pPr>
        <w:rPr>
          <w:rFonts w:ascii="Cambria" w:hAnsi="Cambria"/>
          <w:b/>
          <w:color w:val="215868"/>
          <w:sz w:val="28"/>
          <w:szCs w:val="28"/>
        </w:rPr>
      </w:pPr>
    </w:p>
    <w:p w14:paraId="3F24A5C5" w14:textId="77777777" w:rsidR="00BA3653" w:rsidRDefault="00BA3653" w:rsidP="00F21BA2">
      <w:pPr>
        <w:rPr>
          <w:rFonts w:ascii="Cambria" w:hAnsi="Cambria"/>
          <w:b/>
          <w:color w:val="215868"/>
          <w:sz w:val="28"/>
          <w:szCs w:val="28"/>
        </w:rPr>
      </w:pPr>
    </w:p>
    <w:p w14:paraId="7BF85C51" w14:textId="77777777" w:rsidR="00BA3653" w:rsidRDefault="00BA3653" w:rsidP="00F21BA2">
      <w:pPr>
        <w:rPr>
          <w:rFonts w:ascii="Cambria" w:hAnsi="Cambria"/>
          <w:b/>
          <w:color w:val="215868"/>
          <w:sz w:val="28"/>
          <w:szCs w:val="28"/>
        </w:rPr>
      </w:pPr>
    </w:p>
    <w:p w14:paraId="01FA82E5" w14:textId="77777777" w:rsidR="00BA3653" w:rsidRDefault="00BA3653" w:rsidP="00F21BA2">
      <w:pPr>
        <w:rPr>
          <w:rFonts w:ascii="Cambria" w:hAnsi="Cambria"/>
          <w:b/>
          <w:color w:val="215868"/>
          <w:sz w:val="28"/>
          <w:szCs w:val="28"/>
        </w:rPr>
      </w:pPr>
    </w:p>
    <w:p w14:paraId="027C3B39" w14:textId="77777777" w:rsidR="00EB0D5D" w:rsidRDefault="00EB0D5D">
      <w:pPr>
        <w:spacing w:after="0"/>
        <w:ind w:left="0"/>
        <w:rPr>
          <w:rFonts w:cs="Helvetica"/>
          <w:color w:val="FF0000"/>
          <w:sz w:val="28"/>
          <w:szCs w:val="28"/>
          <w:lang w:val="en-AU"/>
        </w:rPr>
      </w:pPr>
      <w:bookmarkStart w:id="3" w:name="_Toc384123377"/>
      <w:r>
        <w:rPr>
          <w:rFonts w:cs="Helvetica"/>
          <w:color w:val="FF0000"/>
          <w:sz w:val="28"/>
          <w:szCs w:val="28"/>
          <w:lang w:val="en-AU"/>
        </w:rPr>
        <w:br w:type="page"/>
      </w:r>
    </w:p>
    <w:p w14:paraId="72F8BDBE" w14:textId="77777777" w:rsidR="002804C8" w:rsidRPr="00EC4EA2" w:rsidRDefault="002804C8" w:rsidP="00DB753F">
      <w:pPr>
        <w:rPr>
          <w:rFonts w:cs="Helvetica"/>
          <w:color w:val="FF0000"/>
          <w:sz w:val="28"/>
          <w:szCs w:val="28"/>
          <w:lang w:val="en-AU"/>
        </w:rPr>
      </w:pPr>
      <w:r w:rsidRPr="00EC4EA2">
        <w:rPr>
          <w:rFonts w:cs="Helvetica"/>
          <w:color w:val="FF0000"/>
          <w:sz w:val="28"/>
          <w:szCs w:val="28"/>
          <w:lang w:val="en-AU"/>
        </w:rPr>
        <w:lastRenderedPageBreak/>
        <w:t>Document information</w:t>
      </w:r>
      <w:bookmarkEnd w:id="3"/>
    </w:p>
    <w:tbl>
      <w:tblPr>
        <w:tblW w:w="9473"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3236"/>
        <w:gridCol w:w="6237"/>
      </w:tblGrid>
      <w:tr w:rsidR="002039EC" w:rsidRPr="002039EC" w14:paraId="5E855DE9" w14:textId="77777777" w:rsidTr="00821D9D">
        <w:trPr>
          <w:cantSplit/>
          <w:tblHeader/>
        </w:trPr>
        <w:tc>
          <w:tcPr>
            <w:tcW w:w="3236" w:type="dxa"/>
            <w:shd w:val="clear" w:color="auto" w:fill="404040" w:themeFill="text1" w:themeFillTint="BF"/>
          </w:tcPr>
          <w:p w14:paraId="4B94102A" w14:textId="77777777" w:rsidR="002039EC" w:rsidRPr="002039EC" w:rsidRDefault="002039EC" w:rsidP="002039EC">
            <w:pPr>
              <w:spacing w:after="0"/>
              <w:ind w:left="0"/>
              <w:jc w:val="center"/>
              <w:rPr>
                <w:b/>
                <w:color w:val="FFFFFF"/>
                <w:szCs w:val="20"/>
              </w:rPr>
            </w:pPr>
            <w:bookmarkStart w:id="4" w:name="OLE_LINK6"/>
            <w:bookmarkStart w:id="5" w:name="OLE_LINK7"/>
            <w:bookmarkStart w:id="6" w:name="OLE_LINK4"/>
            <w:bookmarkStart w:id="7" w:name="OLE_LINK5"/>
            <w:bookmarkStart w:id="8" w:name="_Toc384123378"/>
            <w:bookmarkStart w:id="9" w:name="_Toc221005316"/>
            <w:bookmarkStart w:id="10" w:name="_Toc221005663"/>
            <w:bookmarkStart w:id="11" w:name="_Toc374009024"/>
            <w:bookmarkStart w:id="12" w:name="_Toc374009159"/>
            <w:r w:rsidRPr="002039EC">
              <w:rPr>
                <w:b/>
                <w:color w:val="FFFFFF"/>
                <w:szCs w:val="20"/>
              </w:rPr>
              <w:t>Item</w:t>
            </w:r>
          </w:p>
        </w:tc>
        <w:tc>
          <w:tcPr>
            <w:tcW w:w="6237" w:type="dxa"/>
            <w:shd w:val="clear" w:color="auto" w:fill="404040" w:themeFill="text1" w:themeFillTint="BF"/>
          </w:tcPr>
          <w:p w14:paraId="0A3CEE0F" w14:textId="77777777" w:rsidR="002039EC" w:rsidRPr="002039EC" w:rsidRDefault="002039EC" w:rsidP="002039EC">
            <w:pPr>
              <w:spacing w:after="0"/>
              <w:ind w:left="0"/>
              <w:jc w:val="center"/>
              <w:rPr>
                <w:b/>
                <w:color w:val="FFFFFF"/>
                <w:szCs w:val="20"/>
              </w:rPr>
            </w:pPr>
            <w:r w:rsidRPr="002039EC">
              <w:rPr>
                <w:b/>
                <w:color w:val="FFFFFF"/>
                <w:szCs w:val="20"/>
              </w:rPr>
              <w:t>Details</w:t>
            </w:r>
          </w:p>
        </w:tc>
      </w:tr>
      <w:tr w:rsidR="002039EC" w:rsidRPr="00F57612" w14:paraId="1B46626D" w14:textId="77777777" w:rsidTr="00821D9D">
        <w:trPr>
          <w:cantSplit/>
        </w:trPr>
        <w:tc>
          <w:tcPr>
            <w:tcW w:w="3236" w:type="dxa"/>
            <w:shd w:val="clear" w:color="auto" w:fill="auto"/>
          </w:tcPr>
          <w:p w14:paraId="3D7090C8" w14:textId="77777777" w:rsidR="002039EC" w:rsidRPr="00F57612" w:rsidRDefault="002039EC" w:rsidP="006349A1">
            <w:pPr>
              <w:pStyle w:val="TableText"/>
            </w:pPr>
            <w:r>
              <w:t>TRIM Reference</w:t>
            </w:r>
          </w:p>
        </w:tc>
        <w:tc>
          <w:tcPr>
            <w:tcW w:w="6237" w:type="dxa"/>
          </w:tcPr>
          <w:p w14:paraId="226F1A08" w14:textId="77777777" w:rsidR="002039EC" w:rsidRPr="00F57612" w:rsidRDefault="002039EC" w:rsidP="006349A1">
            <w:pPr>
              <w:pStyle w:val="TableText"/>
            </w:pPr>
          </w:p>
        </w:tc>
      </w:tr>
      <w:bookmarkEnd w:id="4"/>
      <w:bookmarkEnd w:id="5"/>
      <w:tr w:rsidR="00C163BE" w:rsidRPr="00F57612" w14:paraId="7E5180C2" w14:textId="77777777" w:rsidTr="00821D9D">
        <w:trPr>
          <w:cantSplit/>
        </w:trPr>
        <w:tc>
          <w:tcPr>
            <w:tcW w:w="3236" w:type="dxa"/>
            <w:shd w:val="clear" w:color="auto" w:fill="auto"/>
          </w:tcPr>
          <w:p w14:paraId="763AA7F1" w14:textId="77777777" w:rsidR="00C163BE" w:rsidRPr="00F57612" w:rsidRDefault="00C163BE" w:rsidP="006349A1">
            <w:pPr>
              <w:pStyle w:val="TableText"/>
            </w:pPr>
            <w:r>
              <w:t>Document Owner</w:t>
            </w:r>
          </w:p>
        </w:tc>
        <w:tc>
          <w:tcPr>
            <w:tcW w:w="6237" w:type="dxa"/>
          </w:tcPr>
          <w:p w14:paraId="4349B92B" w14:textId="77777777" w:rsidR="00C163BE" w:rsidRPr="00F57612" w:rsidRDefault="00C163BE" w:rsidP="009928FD">
            <w:pPr>
              <w:pStyle w:val="TableText"/>
            </w:pPr>
            <w:r>
              <w:t>Vikas Sachdeva</w:t>
            </w:r>
          </w:p>
        </w:tc>
      </w:tr>
      <w:tr w:rsidR="00C163BE" w:rsidRPr="00F57612" w14:paraId="7099EE74" w14:textId="77777777" w:rsidTr="00821D9D">
        <w:trPr>
          <w:cantSplit/>
        </w:trPr>
        <w:tc>
          <w:tcPr>
            <w:tcW w:w="3236" w:type="dxa"/>
            <w:shd w:val="clear" w:color="auto" w:fill="auto"/>
          </w:tcPr>
          <w:p w14:paraId="17C58006" w14:textId="77777777" w:rsidR="00C163BE" w:rsidRPr="00F57612" w:rsidRDefault="00C163BE" w:rsidP="006349A1">
            <w:pPr>
              <w:pStyle w:val="TableText"/>
            </w:pPr>
            <w:bookmarkStart w:id="13" w:name="OLE_LINK54"/>
            <w:bookmarkStart w:id="14" w:name="OLE_LINK60"/>
            <w:bookmarkStart w:id="15" w:name="OLE_LINK63"/>
            <w:bookmarkStart w:id="16" w:name="_Hlk434963961"/>
            <w:r>
              <w:t>Document Author</w:t>
            </w:r>
            <w:bookmarkEnd w:id="13"/>
            <w:bookmarkEnd w:id="14"/>
            <w:bookmarkEnd w:id="15"/>
          </w:p>
        </w:tc>
        <w:tc>
          <w:tcPr>
            <w:tcW w:w="6237" w:type="dxa"/>
          </w:tcPr>
          <w:p w14:paraId="5F46378B" w14:textId="0B43ABD8" w:rsidR="0087751C" w:rsidRDefault="0087751C" w:rsidP="006F0F28">
            <w:pPr>
              <w:pStyle w:val="TableText"/>
            </w:pPr>
            <w:r>
              <w:t xml:space="preserve">Vishal </w:t>
            </w:r>
            <w:proofErr w:type="spellStart"/>
            <w:r>
              <w:t>Shanbhag</w:t>
            </w:r>
            <w:proofErr w:type="spellEnd"/>
            <w:r>
              <w:t xml:space="preserve"> (Solution Architect), </w:t>
            </w:r>
          </w:p>
          <w:p w14:paraId="0ECD2F3D" w14:textId="3A4DF24C" w:rsidR="00C163BE" w:rsidRPr="00F57612" w:rsidRDefault="0087751C" w:rsidP="006F0F28">
            <w:pPr>
              <w:pStyle w:val="TableText"/>
            </w:pPr>
            <w:r>
              <w:t>Amit Paranjape (Business Architect)</w:t>
            </w:r>
          </w:p>
        </w:tc>
      </w:tr>
      <w:tr w:rsidR="006F0F28" w:rsidRPr="00F57612" w14:paraId="790E02FE" w14:textId="77777777" w:rsidTr="00821D9D">
        <w:trPr>
          <w:cantSplit/>
        </w:trPr>
        <w:tc>
          <w:tcPr>
            <w:tcW w:w="3236" w:type="dxa"/>
            <w:shd w:val="clear" w:color="auto" w:fill="auto"/>
          </w:tcPr>
          <w:p w14:paraId="5C5DDA4A" w14:textId="77777777" w:rsidR="006F0F28" w:rsidRDefault="006F0F28" w:rsidP="006F0F28">
            <w:pPr>
              <w:pStyle w:val="TableText"/>
            </w:pPr>
            <w:r>
              <w:t>Document Contributor</w:t>
            </w:r>
          </w:p>
        </w:tc>
        <w:tc>
          <w:tcPr>
            <w:tcW w:w="6237" w:type="dxa"/>
          </w:tcPr>
          <w:p w14:paraId="178C365B" w14:textId="77777777" w:rsidR="006F0F28" w:rsidRDefault="006F0F28" w:rsidP="006349A1">
            <w:pPr>
              <w:pStyle w:val="TableText"/>
            </w:pPr>
            <w:r>
              <w:t>Vikas Sachdeva</w:t>
            </w:r>
          </w:p>
        </w:tc>
      </w:tr>
      <w:bookmarkEnd w:id="16"/>
      <w:tr w:rsidR="00C163BE" w:rsidRPr="00F57612" w14:paraId="0FF46149" w14:textId="77777777" w:rsidTr="00821D9D">
        <w:trPr>
          <w:cantSplit/>
        </w:trPr>
        <w:tc>
          <w:tcPr>
            <w:tcW w:w="3236" w:type="dxa"/>
            <w:shd w:val="clear" w:color="auto" w:fill="auto"/>
          </w:tcPr>
          <w:p w14:paraId="2995C47C" w14:textId="77777777" w:rsidR="00C163BE" w:rsidRDefault="00C163BE" w:rsidP="006349A1">
            <w:pPr>
              <w:pStyle w:val="TableText"/>
            </w:pPr>
            <w:r>
              <w:t>Version</w:t>
            </w:r>
          </w:p>
        </w:tc>
        <w:tc>
          <w:tcPr>
            <w:tcW w:w="6237" w:type="dxa"/>
          </w:tcPr>
          <w:p w14:paraId="719F8669" w14:textId="19768EFD" w:rsidR="00C163BE" w:rsidRPr="00F57612" w:rsidRDefault="00212DAF" w:rsidP="004D688C">
            <w:pPr>
              <w:pStyle w:val="TableText"/>
            </w:pPr>
            <w:r>
              <w:t>4.</w:t>
            </w:r>
            <w:r w:rsidR="003654DF">
              <w:t>3</w:t>
            </w:r>
          </w:p>
        </w:tc>
      </w:tr>
      <w:tr w:rsidR="00C163BE" w:rsidRPr="00F57612" w14:paraId="39DEC296" w14:textId="77777777" w:rsidTr="00821D9D">
        <w:trPr>
          <w:cantSplit/>
        </w:trPr>
        <w:tc>
          <w:tcPr>
            <w:tcW w:w="3236" w:type="dxa"/>
            <w:shd w:val="clear" w:color="auto" w:fill="auto"/>
          </w:tcPr>
          <w:p w14:paraId="2D44D9CE" w14:textId="77777777" w:rsidR="00C163BE" w:rsidRDefault="00C163BE" w:rsidP="006349A1">
            <w:pPr>
              <w:pStyle w:val="TableText"/>
            </w:pPr>
            <w:r>
              <w:t>Issue Date</w:t>
            </w:r>
          </w:p>
        </w:tc>
        <w:tc>
          <w:tcPr>
            <w:tcW w:w="6237" w:type="dxa"/>
          </w:tcPr>
          <w:p w14:paraId="456474B9" w14:textId="46DC7256" w:rsidR="00C163BE" w:rsidRPr="00F57612" w:rsidRDefault="0087751C">
            <w:pPr>
              <w:pStyle w:val="TableText"/>
            </w:pPr>
            <w:r>
              <w:t>21</w:t>
            </w:r>
            <w:r w:rsidR="00C163BE" w:rsidRPr="00470BB2">
              <w:t>/</w:t>
            </w:r>
            <w:r w:rsidR="003654DF">
              <w:t>0</w:t>
            </w:r>
            <w:r>
              <w:t>6</w:t>
            </w:r>
            <w:r w:rsidR="00C163BE" w:rsidRPr="00470BB2">
              <w:t>/</w:t>
            </w:r>
            <w:r w:rsidR="00470BB2" w:rsidRPr="00470BB2">
              <w:t>201</w:t>
            </w:r>
            <w:r>
              <w:t>9</w:t>
            </w:r>
          </w:p>
        </w:tc>
      </w:tr>
      <w:bookmarkEnd w:id="6"/>
      <w:bookmarkEnd w:id="7"/>
    </w:tbl>
    <w:p w14:paraId="31DBC51E" w14:textId="77777777" w:rsidR="002039EC" w:rsidRDefault="002039EC" w:rsidP="00DB753F">
      <w:pPr>
        <w:rPr>
          <w:rFonts w:ascii="Helvetica" w:hAnsi="Helvetica" w:cs="Helvetica"/>
          <w:color w:val="FF0000"/>
          <w:sz w:val="28"/>
          <w:szCs w:val="28"/>
          <w:lang w:val="en-AU"/>
        </w:rPr>
      </w:pPr>
    </w:p>
    <w:p w14:paraId="5725D475" w14:textId="77777777" w:rsidR="002804C8" w:rsidRDefault="002804C8" w:rsidP="00DB753F">
      <w:pPr>
        <w:rPr>
          <w:rFonts w:cs="Helvetica"/>
          <w:color w:val="FF0000"/>
          <w:sz w:val="28"/>
          <w:szCs w:val="28"/>
          <w:lang w:val="en-AU"/>
        </w:rPr>
      </w:pPr>
      <w:r w:rsidRPr="00EC4EA2">
        <w:rPr>
          <w:rFonts w:cs="Helvetica"/>
          <w:color w:val="FF0000"/>
          <w:sz w:val="28"/>
          <w:szCs w:val="28"/>
          <w:lang w:val="en-AU"/>
        </w:rPr>
        <w:t>Document reviewer list</w:t>
      </w:r>
      <w:bookmarkEnd w:id="8"/>
    </w:p>
    <w:tbl>
      <w:tblPr>
        <w:tblW w:w="9473"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3236"/>
        <w:gridCol w:w="3402"/>
        <w:gridCol w:w="2835"/>
      </w:tblGrid>
      <w:tr w:rsidR="000F6CDA" w:rsidRPr="002039EC" w14:paraId="7B044033" w14:textId="77777777" w:rsidTr="00821D9D">
        <w:trPr>
          <w:cantSplit/>
          <w:tblHeader/>
        </w:trPr>
        <w:tc>
          <w:tcPr>
            <w:tcW w:w="3236" w:type="dxa"/>
            <w:shd w:val="clear" w:color="auto" w:fill="404040" w:themeFill="text1" w:themeFillTint="BF"/>
          </w:tcPr>
          <w:p w14:paraId="61546E0F" w14:textId="77777777" w:rsidR="000F6CDA" w:rsidRPr="002039EC" w:rsidRDefault="000F6CDA" w:rsidP="00691460">
            <w:pPr>
              <w:pStyle w:val="TableHeader"/>
            </w:pPr>
            <w:bookmarkStart w:id="17" w:name="OLE_LINK8"/>
            <w:r>
              <w:t>Name</w:t>
            </w:r>
          </w:p>
        </w:tc>
        <w:tc>
          <w:tcPr>
            <w:tcW w:w="3402" w:type="dxa"/>
            <w:shd w:val="clear" w:color="auto" w:fill="404040" w:themeFill="text1" w:themeFillTint="BF"/>
          </w:tcPr>
          <w:p w14:paraId="7F0F2251" w14:textId="77777777" w:rsidR="000F6CDA" w:rsidRPr="002039EC" w:rsidRDefault="000F6CDA" w:rsidP="00691460">
            <w:pPr>
              <w:pStyle w:val="TableHeader"/>
            </w:pPr>
            <w:r>
              <w:t>Position</w:t>
            </w:r>
          </w:p>
        </w:tc>
        <w:tc>
          <w:tcPr>
            <w:tcW w:w="2835" w:type="dxa"/>
            <w:shd w:val="clear" w:color="auto" w:fill="404040" w:themeFill="text1" w:themeFillTint="BF"/>
          </w:tcPr>
          <w:p w14:paraId="02A47AB6" w14:textId="77777777" w:rsidR="000F6CDA" w:rsidRPr="002039EC" w:rsidRDefault="000F6CDA" w:rsidP="00691460">
            <w:pPr>
              <w:pStyle w:val="TableHeader"/>
            </w:pPr>
            <w:r>
              <w:t>Date</w:t>
            </w:r>
          </w:p>
        </w:tc>
      </w:tr>
      <w:tr w:rsidR="00BB20AD" w14:paraId="057A93FA" w14:textId="77777777" w:rsidTr="00BB20AD">
        <w:trPr>
          <w:cantSplit/>
        </w:trPr>
        <w:tc>
          <w:tcPr>
            <w:tcW w:w="3236" w:type="dxa"/>
            <w:tcBorders>
              <w:top w:val="single" w:sz="4" w:space="0" w:color="auto"/>
              <w:left w:val="single" w:sz="4" w:space="0" w:color="auto"/>
              <w:bottom w:val="single" w:sz="4" w:space="0" w:color="auto"/>
              <w:right w:val="single" w:sz="4" w:space="0" w:color="auto"/>
            </w:tcBorders>
            <w:hideMark/>
          </w:tcPr>
          <w:p w14:paraId="6D1FEB8C" w14:textId="77777777" w:rsidR="00BB20AD" w:rsidRPr="007D2965" w:rsidRDefault="00212DAF">
            <w:pPr>
              <w:pStyle w:val="TableText"/>
              <w:rPr>
                <w:lang w:val="en-GB"/>
              </w:rPr>
            </w:pPr>
            <w:r w:rsidRPr="007D2965">
              <w:rPr>
                <w:lang w:val="en-GB"/>
              </w:rPr>
              <w:t>Sreekanth Gopalakrishnan</w:t>
            </w:r>
          </w:p>
        </w:tc>
        <w:tc>
          <w:tcPr>
            <w:tcW w:w="3402" w:type="dxa"/>
            <w:tcBorders>
              <w:top w:val="single" w:sz="4" w:space="0" w:color="auto"/>
              <w:left w:val="single" w:sz="4" w:space="0" w:color="auto"/>
              <w:bottom w:val="single" w:sz="4" w:space="0" w:color="auto"/>
              <w:right w:val="single" w:sz="4" w:space="0" w:color="auto"/>
            </w:tcBorders>
            <w:hideMark/>
          </w:tcPr>
          <w:p w14:paraId="7C9C56E9" w14:textId="77777777" w:rsidR="00BB20AD" w:rsidRDefault="00470BB2">
            <w:pPr>
              <w:pStyle w:val="TableText"/>
              <w:rPr>
                <w:lang w:val="en-GB"/>
              </w:rPr>
            </w:pPr>
            <w:r>
              <w:rPr>
                <w:lang w:val="en-GB"/>
              </w:rPr>
              <w:t xml:space="preserve">Manager  </w:t>
            </w:r>
            <w:r w:rsidR="00BB20AD">
              <w:rPr>
                <w:lang w:val="en-GB"/>
              </w:rPr>
              <w:t>Enterprise Architect</w:t>
            </w:r>
            <w:r>
              <w:rPr>
                <w:lang w:val="en-GB"/>
              </w:rPr>
              <w:t>ure</w:t>
            </w:r>
          </w:p>
        </w:tc>
        <w:tc>
          <w:tcPr>
            <w:tcW w:w="2835" w:type="dxa"/>
            <w:tcBorders>
              <w:top w:val="single" w:sz="4" w:space="0" w:color="auto"/>
              <w:left w:val="single" w:sz="4" w:space="0" w:color="auto"/>
              <w:bottom w:val="single" w:sz="4" w:space="0" w:color="auto"/>
              <w:right w:val="single" w:sz="4" w:space="0" w:color="auto"/>
            </w:tcBorders>
          </w:tcPr>
          <w:p w14:paraId="14BF2EFE" w14:textId="77777777" w:rsidR="00BB20AD" w:rsidRDefault="00BB20AD">
            <w:pPr>
              <w:pStyle w:val="TableText"/>
              <w:rPr>
                <w:lang w:val="en-GB"/>
              </w:rPr>
            </w:pPr>
          </w:p>
        </w:tc>
      </w:tr>
      <w:tr w:rsidR="00BB20AD" w14:paraId="0834679A" w14:textId="77777777" w:rsidTr="00BB20AD">
        <w:trPr>
          <w:cantSplit/>
        </w:trPr>
        <w:tc>
          <w:tcPr>
            <w:tcW w:w="3236" w:type="dxa"/>
            <w:tcBorders>
              <w:top w:val="single" w:sz="4" w:space="0" w:color="auto"/>
              <w:left w:val="single" w:sz="4" w:space="0" w:color="auto"/>
              <w:bottom w:val="single" w:sz="4" w:space="0" w:color="auto"/>
              <w:right w:val="single" w:sz="4" w:space="0" w:color="auto"/>
            </w:tcBorders>
            <w:hideMark/>
          </w:tcPr>
          <w:p w14:paraId="4A8B9F28" w14:textId="77777777" w:rsidR="00BB20AD" w:rsidRPr="007D2965" w:rsidRDefault="00212DAF">
            <w:pPr>
              <w:pStyle w:val="TableText"/>
              <w:rPr>
                <w:lang w:val="en-GB"/>
              </w:rPr>
            </w:pPr>
            <w:r w:rsidRPr="007D2965">
              <w:rPr>
                <w:lang w:val="en-GB"/>
              </w:rPr>
              <w:t>Vikas Sachdeva</w:t>
            </w:r>
          </w:p>
        </w:tc>
        <w:tc>
          <w:tcPr>
            <w:tcW w:w="3402" w:type="dxa"/>
            <w:tcBorders>
              <w:top w:val="single" w:sz="4" w:space="0" w:color="auto"/>
              <w:left w:val="single" w:sz="4" w:space="0" w:color="auto"/>
              <w:bottom w:val="single" w:sz="4" w:space="0" w:color="auto"/>
              <w:right w:val="single" w:sz="4" w:space="0" w:color="auto"/>
            </w:tcBorders>
            <w:hideMark/>
          </w:tcPr>
          <w:p w14:paraId="6965AA5B" w14:textId="77777777" w:rsidR="00BB20AD" w:rsidRDefault="00BB20AD">
            <w:pPr>
              <w:pStyle w:val="TableText"/>
              <w:rPr>
                <w:lang w:val="en-GB"/>
              </w:rPr>
            </w:pPr>
            <w:r>
              <w:rPr>
                <w:lang w:val="en-GB"/>
              </w:rPr>
              <w:t>Senior Solutions Architect</w:t>
            </w:r>
          </w:p>
        </w:tc>
        <w:tc>
          <w:tcPr>
            <w:tcW w:w="2835" w:type="dxa"/>
            <w:tcBorders>
              <w:top w:val="single" w:sz="4" w:space="0" w:color="auto"/>
              <w:left w:val="single" w:sz="4" w:space="0" w:color="auto"/>
              <w:bottom w:val="single" w:sz="4" w:space="0" w:color="auto"/>
              <w:right w:val="single" w:sz="4" w:space="0" w:color="auto"/>
            </w:tcBorders>
          </w:tcPr>
          <w:p w14:paraId="7C454351" w14:textId="77777777" w:rsidR="00BB20AD" w:rsidRDefault="00BB20AD">
            <w:pPr>
              <w:pStyle w:val="TableText"/>
              <w:rPr>
                <w:lang w:val="en-GB"/>
              </w:rPr>
            </w:pPr>
          </w:p>
        </w:tc>
      </w:tr>
      <w:tr w:rsidR="00BB20AD" w14:paraId="1CD9D39F" w14:textId="77777777" w:rsidTr="00BB20AD">
        <w:trPr>
          <w:cantSplit/>
        </w:trPr>
        <w:tc>
          <w:tcPr>
            <w:tcW w:w="3236" w:type="dxa"/>
            <w:tcBorders>
              <w:top w:val="single" w:sz="4" w:space="0" w:color="auto"/>
              <w:left w:val="single" w:sz="4" w:space="0" w:color="auto"/>
              <w:bottom w:val="single" w:sz="4" w:space="0" w:color="auto"/>
              <w:right w:val="single" w:sz="4" w:space="0" w:color="auto"/>
            </w:tcBorders>
            <w:hideMark/>
          </w:tcPr>
          <w:p w14:paraId="5D772515" w14:textId="77777777" w:rsidR="00BB20AD" w:rsidRPr="007D2965" w:rsidRDefault="00BB20AD">
            <w:pPr>
              <w:pStyle w:val="TableText"/>
              <w:rPr>
                <w:lang w:val="en-GB"/>
              </w:rPr>
            </w:pPr>
            <w:r w:rsidRPr="007D2965">
              <w:rPr>
                <w:lang w:val="en-GB"/>
              </w:rPr>
              <w:t xml:space="preserve">Jim </w:t>
            </w:r>
            <w:proofErr w:type="spellStart"/>
            <w:r w:rsidRPr="007D2965">
              <w:rPr>
                <w:lang w:val="en-GB"/>
              </w:rPr>
              <w:t>Karambelas</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3ED681ED" w14:textId="77777777" w:rsidR="00BB20AD" w:rsidRDefault="00BB20AD">
            <w:pPr>
              <w:pStyle w:val="TableText"/>
              <w:rPr>
                <w:lang w:val="en-GB"/>
              </w:rPr>
            </w:pPr>
            <w:r>
              <w:rPr>
                <w:lang w:val="en-GB"/>
              </w:rPr>
              <w:t xml:space="preserve">Infrastructure </w:t>
            </w:r>
            <w:r w:rsidR="007D2965">
              <w:rPr>
                <w:lang w:val="en-GB"/>
              </w:rPr>
              <w:t xml:space="preserve">Services </w:t>
            </w:r>
            <w:r>
              <w:rPr>
                <w:lang w:val="en-GB"/>
              </w:rPr>
              <w:t>Manager</w:t>
            </w:r>
          </w:p>
        </w:tc>
        <w:tc>
          <w:tcPr>
            <w:tcW w:w="2835" w:type="dxa"/>
            <w:tcBorders>
              <w:top w:val="single" w:sz="4" w:space="0" w:color="auto"/>
              <w:left w:val="single" w:sz="4" w:space="0" w:color="auto"/>
              <w:bottom w:val="single" w:sz="4" w:space="0" w:color="auto"/>
              <w:right w:val="single" w:sz="4" w:space="0" w:color="auto"/>
            </w:tcBorders>
          </w:tcPr>
          <w:p w14:paraId="46433F22" w14:textId="77777777" w:rsidR="00BB20AD" w:rsidRDefault="00BB20AD">
            <w:pPr>
              <w:pStyle w:val="TableText"/>
              <w:rPr>
                <w:lang w:val="en-GB"/>
              </w:rPr>
            </w:pPr>
          </w:p>
        </w:tc>
      </w:tr>
      <w:tr w:rsidR="00BB20AD" w14:paraId="1E6067F5" w14:textId="77777777" w:rsidTr="00BB20AD">
        <w:trPr>
          <w:cantSplit/>
        </w:trPr>
        <w:tc>
          <w:tcPr>
            <w:tcW w:w="3236" w:type="dxa"/>
            <w:tcBorders>
              <w:top w:val="single" w:sz="4" w:space="0" w:color="auto"/>
              <w:left w:val="single" w:sz="4" w:space="0" w:color="auto"/>
              <w:bottom w:val="single" w:sz="4" w:space="0" w:color="auto"/>
              <w:right w:val="single" w:sz="4" w:space="0" w:color="auto"/>
            </w:tcBorders>
            <w:hideMark/>
          </w:tcPr>
          <w:p w14:paraId="6B982D30" w14:textId="77777777" w:rsidR="00BB20AD" w:rsidRPr="007D2965" w:rsidRDefault="00BB20AD">
            <w:pPr>
              <w:pStyle w:val="TableText"/>
              <w:rPr>
                <w:lang w:val="en-GB"/>
              </w:rPr>
            </w:pPr>
            <w:r w:rsidRPr="007D2965">
              <w:rPr>
                <w:lang w:val="en-GB"/>
              </w:rPr>
              <w:t>Pravin Albuquerque</w:t>
            </w:r>
          </w:p>
        </w:tc>
        <w:tc>
          <w:tcPr>
            <w:tcW w:w="3402" w:type="dxa"/>
            <w:tcBorders>
              <w:top w:val="single" w:sz="4" w:space="0" w:color="auto"/>
              <w:left w:val="single" w:sz="4" w:space="0" w:color="auto"/>
              <w:bottom w:val="single" w:sz="4" w:space="0" w:color="auto"/>
              <w:right w:val="single" w:sz="4" w:space="0" w:color="auto"/>
            </w:tcBorders>
            <w:hideMark/>
          </w:tcPr>
          <w:p w14:paraId="480A6DA4" w14:textId="77777777" w:rsidR="00BB20AD" w:rsidRDefault="00BB20AD">
            <w:pPr>
              <w:pStyle w:val="TableText"/>
              <w:rPr>
                <w:lang w:val="en-GB"/>
              </w:rPr>
            </w:pPr>
            <w:r>
              <w:rPr>
                <w:lang w:val="en-GB"/>
              </w:rPr>
              <w:t>Business Analyst</w:t>
            </w:r>
          </w:p>
        </w:tc>
        <w:tc>
          <w:tcPr>
            <w:tcW w:w="2835" w:type="dxa"/>
            <w:tcBorders>
              <w:top w:val="single" w:sz="4" w:space="0" w:color="auto"/>
              <w:left w:val="single" w:sz="4" w:space="0" w:color="auto"/>
              <w:bottom w:val="single" w:sz="4" w:space="0" w:color="auto"/>
              <w:right w:val="single" w:sz="4" w:space="0" w:color="auto"/>
            </w:tcBorders>
          </w:tcPr>
          <w:p w14:paraId="531D194C" w14:textId="77777777" w:rsidR="00BB20AD" w:rsidRDefault="00BB20AD">
            <w:pPr>
              <w:pStyle w:val="TableText"/>
              <w:rPr>
                <w:lang w:val="en-GB"/>
              </w:rPr>
            </w:pPr>
          </w:p>
        </w:tc>
      </w:tr>
      <w:tr w:rsidR="00BB20AD" w14:paraId="6C55567C" w14:textId="77777777" w:rsidTr="00BB20AD">
        <w:trPr>
          <w:cantSplit/>
        </w:trPr>
        <w:tc>
          <w:tcPr>
            <w:tcW w:w="3236" w:type="dxa"/>
            <w:tcBorders>
              <w:top w:val="single" w:sz="4" w:space="0" w:color="auto"/>
              <w:left w:val="single" w:sz="4" w:space="0" w:color="auto"/>
              <w:bottom w:val="single" w:sz="4" w:space="0" w:color="auto"/>
              <w:right w:val="single" w:sz="4" w:space="0" w:color="auto"/>
            </w:tcBorders>
            <w:hideMark/>
          </w:tcPr>
          <w:p w14:paraId="7380D254" w14:textId="77777777" w:rsidR="00BB20AD" w:rsidRPr="007D2965" w:rsidRDefault="00BB20AD">
            <w:pPr>
              <w:pStyle w:val="TableText"/>
              <w:rPr>
                <w:lang w:val="en-GB"/>
              </w:rPr>
            </w:pPr>
            <w:r w:rsidRPr="007D2965">
              <w:rPr>
                <w:lang w:val="en-GB"/>
              </w:rPr>
              <w:t>Ashish Khurana</w:t>
            </w:r>
          </w:p>
        </w:tc>
        <w:tc>
          <w:tcPr>
            <w:tcW w:w="3402" w:type="dxa"/>
            <w:tcBorders>
              <w:top w:val="single" w:sz="4" w:space="0" w:color="auto"/>
              <w:left w:val="single" w:sz="4" w:space="0" w:color="auto"/>
              <w:bottom w:val="single" w:sz="4" w:space="0" w:color="auto"/>
              <w:right w:val="single" w:sz="4" w:space="0" w:color="auto"/>
            </w:tcBorders>
            <w:hideMark/>
          </w:tcPr>
          <w:p w14:paraId="3011E6CA" w14:textId="77777777" w:rsidR="00BB20AD" w:rsidRDefault="00BB20AD">
            <w:pPr>
              <w:pStyle w:val="TableText"/>
              <w:rPr>
                <w:lang w:val="en-GB"/>
              </w:rPr>
            </w:pPr>
            <w:r>
              <w:rPr>
                <w:lang w:val="en-GB"/>
              </w:rPr>
              <w:t>Program Manager</w:t>
            </w:r>
          </w:p>
        </w:tc>
        <w:tc>
          <w:tcPr>
            <w:tcW w:w="2835" w:type="dxa"/>
            <w:tcBorders>
              <w:top w:val="single" w:sz="4" w:space="0" w:color="auto"/>
              <w:left w:val="single" w:sz="4" w:space="0" w:color="auto"/>
              <w:bottom w:val="single" w:sz="4" w:space="0" w:color="auto"/>
              <w:right w:val="single" w:sz="4" w:space="0" w:color="auto"/>
            </w:tcBorders>
          </w:tcPr>
          <w:p w14:paraId="39CF9A0A" w14:textId="77777777" w:rsidR="00BB20AD" w:rsidRDefault="00BB20AD">
            <w:pPr>
              <w:pStyle w:val="TableText"/>
              <w:rPr>
                <w:lang w:val="en-GB"/>
              </w:rPr>
            </w:pPr>
          </w:p>
        </w:tc>
      </w:tr>
      <w:tr w:rsidR="00BB20AD" w14:paraId="2396B09E" w14:textId="77777777" w:rsidTr="00BB20AD">
        <w:trPr>
          <w:cantSplit/>
        </w:trPr>
        <w:tc>
          <w:tcPr>
            <w:tcW w:w="3236" w:type="dxa"/>
            <w:tcBorders>
              <w:top w:val="single" w:sz="4" w:space="0" w:color="auto"/>
              <w:left w:val="single" w:sz="4" w:space="0" w:color="auto"/>
              <w:bottom w:val="single" w:sz="4" w:space="0" w:color="auto"/>
              <w:right w:val="single" w:sz="4" w:space="0" w:color="auto"/>
            </w:tcBorders>
            <w:hideMark/>
          </w:tcPr>
          <w:p w14:paraId="20E3BF9F" w14:textId="77777777" w:rsidR="00BB20AD" w:rsidRPr="007D2965" w:rsidRDefault="00BB20AD">
            <w:pPr>
              <w:pStyle w:val="TableText"/>
              <w:rPr>
                <w:lang w:val="en-GB"/>
              </w:rPr>
            </w:pPr>
            <w:r w:rsidRPr="007D2965">
              <w:rPr>
                <w:lang w:val="en-GB"/>
              </w:rPr>
              <w:t>Anil Bellamkonda</w:t>
            </w:r>
          </w:p>
        </w:tc>
        <w:tc>
          <w:tcPr>
            <w:tcW w:w="3402" w:type="dxa"/>
            <w:tcBorders>
              <w:top w:val="single" w:sz="4" w:space="0" w:color="auto"/>
              <w:left w:val="single" w:sz="4" w:space="0" w:color="auto"/>
              <w:bottom w:val="single" w:sz="4" w:space="0" w:color="auto"/>
              <w:right w:val="single" w:sz="4" w:space="0" w:color="auto"/>
            </w:tcBorders>
            <w:hideMark/>
          </w:tcPr>
          <w:p w14:paraId="5C3AF1E1" w14:textId="77777777" w:rsidR="00BB20AD" w:rsidRDefault="007D2965">
            <w:pPr>
              <w:pStyle w:val="TableText"/>
              <w:rPr>
                <w:lang w:val="en-GB"/>
              </w:rPr>
            </w:pPr>
            <w:r>
              <w:rPr>
                <w:lang w:val="en-GB"/>
              </w:rPr>
              <w:t>Lead Application Technical Specialist</w:t>
            </w:r>
          </w:p>
        </w:tc>
        <w:tc>
          <w:tcPr>
            <w:tcW w:w="2835" w:type="dxa"/>
            <w:tcBorders>
              <w:top w:val="single" w:sz="4" w:space="0" w:color="auto"/>
              <w:left w:val="single" w:sz="4" w:space="0" w:color="auto"/>
              <w:bottom w:val="single" w:sz="4" w:space="0" w:color="auto"/>
              <w:right w:val="single" w:sz="4" w:space="0" w:color="auto"/>
            </w:tcBorders>
          </w:tcPr>
          <w:p w14:paraId="5C5E2AA4" w14:textId="77777777" w:rsidR="00BB20AD" w:rsidRDefault="00BB20AD">
            <w:pPr>
              <w:pStyle w:val="TableText"/>
              <w:rPr>
                <w:lang w:val="en-GB"/>
              </w:rPr>
            </w:pPr>
          </w:p>
        </w:tc>
      </w:tr>
      <w:tr w:rsidR="000F6CDA" w:rsidRPr="00F57612" w14:paraId="63DB07F5" w14:textId="77777777" w:rsidTr="00821D9D">
        <w:trPr>
          <w:cantSplit/>
        </w:trPr>
        <w:tc>
          <w:tcPr>
            <w:tcW w:w="3236" w:type="dxa"/>
            <w:shd w:val="clear" w:color="auto" w:fill="auto"/>
          </w:tcPr>
          <w:p w14:paraId="67026B79" w14:textId="77777777" w:rsidR="000F6CDA" w:rsidRPr="007D2965" w:rsidRDefault="00AD4666" w:rsidP="00AD4666">
            <w:pPr>
              <w:pStyle w:val="TableText"/>
            </w:pPr>
            <w:r w:rsidRPr="007D2965">
              <w:t xml:space="preserve">Carsten </w:t>
            </w:r>
            <w:proofErr w:type="spellStart"/>
            <w:r w:rsidRPr="007D2965">
              <w:t>Boeving</w:t>
            </w:r>
            <w:proofErr w:type="spellEnd"/>
          </w:p>
        </w:tc>
        <w:tc>
          <w:tcPr>
            <w:tcW w:w="3402" w:type="dxa"/>
          </w:tcPr>
          <w:p w14:paraId="62E1E522" w14:textId="77777777" w:rsidR="000F6CDA" w:rsidRPr="00F57612" w:rsidRDefault="007D2965" w:rsidP="006349A1">
            <w:pPr>
              <w:pStyle w:val="TableText"/>
            </w:pPr>
            <w:r>
              <w:t>Manager Risk, Security and Compliance</w:t>
            </w:r>
          </w:p>
        </w:tc>
        <w:tc>
          <w:tcPr>
            <w:tcW w:w="2835" w:type="dxa"/>
          </w:tcPr>
          <w:p w14:paraId="0F2043F0" w14:textId="77777777" w:rsidR="000F6CDA" w:rsidRPr="00F57612" w:rsidRDefault="000F6CDA" w:rsidP="006349A1">
            <w:pPr>
              <w:pStyle w:val="TableText"/>
            </w:pPr>
          </w:p>
        </w:tc>
      </w:tr>
      <w:tr w:rsidR="000F6CDA" w:rsidRPr="00F57612" w14:paraId="6AD2BB7B" w14:textId="77777777" w:rsidTr="00821D9D">
        <w:trPr>
          <w:cantSplit/>
        </w:trPr>
        <w:tc>
          <w:tcPr>
            <w:tcW w:w="3236" w:type="dxa"/>
            <w:shd w:val="clear" w:color="auto" w:fill="auto"/>
          </w:tcPr>
          <w:p w14:paraId="64CD1D90" w14:textId="77777777" w:rsidR="000F6CDA" w:rsidRPr="007D2965" w:rsidRDefault="00212DAF" w:rsidP="006349A1">
            <w:pPr>
              <w:pStyle w:val="TableText"/>
            </w:pPr>
            <w:r w:rsidRPr="007D2965">
              <w:t xml:space="preserve">Satya </w:t>
            </w:r>
            <w:proofErr w:type="spellStart"/>
            <w:r w:rsidRPr="007D2965">
              <w:t>Chunduru</w:t>
            </w:r>
            <w:proofErr w:type="spellEnd"/>
          </w:p>
        </w:tc>
        <w:tc>
          <w:tcPr>
            <w:tcW w:w="3402" w:type="dxa"/>
          </w:tcPr>
          <w:p w14:paraId="2BF41C2B" w14:textId="77777777" w:rsidR="000F6CDA" w:rsidRPr="00F57612" w:rsidRDefault="00BB20AD" w:rsidP="007D2965">
            <w:pPr>
              <w:pStyle w:val="TableText"/>
            </w:pPr>
            <w:r w:rsidRPr="00BB20AD">
              <w:t xml:space="preserve">Information </w:t>
            </w:r>
            <w:r w:rsidR="007D2965">
              <w:t>Architect</w:t>
            </w:r>
          </w:p>
        </w:tc>
        <w:tc>
          <w:tcPr>
            <w:tcW w:w="2835" w:type="dxa"/>
          </w:tcPr>
          <w:p w14:paraId="4EE964F4" w14:textId="77777777" w:rsidR="000F6CDA" w:rsidRPr="00F57612" w:rsidRDefault="000F6CDA" w:rsidP="006349A1">
            <w:pPr>
              <w:pStyle w:val="TableText"/>
            </w:pPr>
          </w:p>
        </w:tc>
      </w:tr>
      <w:tr w:rsidR="007D2965" w:rsidRPr="00F57612" w14:paraId="09507B24" w14:textId="77777777" w:rsidTr="00821D9D">
        <w:trPr>
          <w:cantSplit/>
        </w:trPr>
        <w:tc>
          <w:tcPr>
            <w:tcW w:w="3236" w:type="dxa"/>
            <w:shd w:val="clear" w:color="auto" w:fill="auto"/>
          </w:tcPr>
          <w:p w14:paraId="316F4B88" w14:textId="77777777" w:rsidR="007D2965" w:rsidRPr="007D2965" w:rsidRDefault="007D2965" w:rsidP="006349A1">
            <w:pPr>
              <w:pStyle w:val="TableText"/>
            </w:pPr>
            <w:r>
              <w:t xml:space="preserve">Peter J </w:t>
            </w:r>
            <w:proofErr w:type="spellStart"/>
            <w:r>
              <w:t>Binstead</w:t>
            </w:r>
            <w:proofErr w:type="spellEnd"/>
          </w:p>
        </w:tc>
        <w:tc>
          <w:tcPr>
            <w:tcW w:w="3402" w:type="dxa"/>
          </w:tcPr>
          <w:p w14:paraId="15B15EF9" w14:textId="77777777" w:rsidR="007D2965" w:rsidRPr="00BB20AD" w:rsidRDefault="007D2965" w:rsidP="007D2965">
            <w:pPr>
              <w:pStyle w:val="TableText"/>
            </w:pPr>
            <w:r>
              <w:t>Manager Application Services</w:t>
            </w:r>
          </w:p>
        </w:tc>
        <w:tc>
          <w:tcPr>
            <w:tcW w:w="2835" w:type="dxa"/>
          </w:tcPr>
          <w:p w14:paraId="509543A2" w14:textId="77777777" w:rsidR="007D2965" w:rsidRPr="00F57612" w:rsidRDefault="007D2965" w:rsidP="006349A1">
            <w:pPr>
              <w:pStyle w:val="TableText"/>
            </w:pPr>
          </w:p>
        </w:tc>
      </w:tr>
      <w:tr w:rsidR="006144D6" w:rsidRPr="00F57612" w14:paraId="79476356" w14:textId="77777777" w:rsidTr="00821D9D">
        <w:trPr>
          <w:cantSplit/>
        </w:trPr>
        <w:tc>
          <w:tcPr>
            <w:tcW w:w="3236" w:type="dxa"/>
            <w:shd w:val="clear" w:color="auto" w:fill="auto"/>
          </w:tcPr>
          <w:p w14:paraId="7AF9FC86" w14:textId="42BADBCC" w:rsidR="006144D6" w:rsidRDefault="006144D6" w:rsidP="006349A1">
            <w:pPr>
              <w:pStyle w:val="TableText"/>
            </w:pPr>
            <w:r>
              <w:t xml:space="preserve">David </w:t>
            </w:r>
            <w:proofErr w:type="spellStart"/>
            <w:r>
              <w:t>Arblaster</w:t>
            </w:r>
            <w:proofErr w:type="spellEnd"/>
          </w:p>
        </w:tc>
        <w:tc>
          <w:tcPr>
            <w:tcW w:w="3402" w:type="dxa"/>
          </w:tcPr>
          <w:p w14:paraId="6359AB25" w14:textId="158EEDC4" w:rsidR="006144D6" w:rsidRDefault="006144D6" w:rsidP="007D2965">
            <w:pPr>
              <w:pStyle w:val="TableText"/>
            </w:pPr>
            <w:r>
              <w:t>Data Scientist</w:t>
            </w:r>
          </w:p>
        </w:tc>
        <w:tc>
          <w:tcPr>
            <w:tcW w:w="2835" w:type="dxa"/>
          </w:tcPr>
          <w:p w14:paraId="02079E0F" w14:textId="77777777" w:rsidR="006144D6" w:rsidRPr="00F57612" w:rsidRDefault="006144D6" w:rsidP="006349A1">
            <w:pPr>
              <w:pStyle w:val="TableText"/>
            </w:pPr>
          </w:p>
        </w:tc>
      </w:tr>
      <w:bookmarkEnd w:id="17"/>
    </w:tbl>
    <w:p w14:paraId="6F90CD05" w14:textId="77777777" w:rsidR="000F6CDA" w:rsidRPr="00EC4EA2" w:rsidRDefault="000F6CDA" w:rsidP="00DB753F">
      <w:pPr>
        <w:rPr>
          <w:rFonts w:cs="Helvetica"/>
          <w:color w:val="FF0000"/>
          <w:sz w:val="28"/>
          <w:szCs w:val="28"/>
          <w:lang w:val="en-AU"/>
        </w:rPr>
      </w:pPr>
    </w:p>
    <w:p w14:paraId="35F0CB3A" w14:textId="77777777" w:rsidR="0087751C" w:rsidRDefault="0087751C">
      <w:pPr>
        <w:spacing w:after="0"/>
        <w:ind w:left="0"/>
        <w:rPr>
          <w:rFonts w:cs="Helvetica"/>
          <w:color w:val="FF0000"/>
          <w:sz w:val="28"/>
          <w:szCs w:val="28"/>
          <w:lang w:val="en-AU"/>
        </w:rPr>
      </w:pPr>
      <w:bookmarkStart w:id="18" w:name="_Toc384123379"/>
      <w:r>
        <w:rPr>
          <w:rFonts w:cs="Helvetica"/>
          <w:color w:val="FF0000"/>
          <w:sz w:val="28"/>
          <w:szCs w:val="28"/>
          <w:lang w:val="en-AU"/>
        </w:rPr>
        <w:br w:type="page"/>
      </w:r>
    </w:p>
    <w:p w14:paraId="21163AD2" w14:textId="121B21EA" w:rsidR="002804C8" w:rsidRDefault="002804C8" w:rsidP="00DB753F">
      <w:pPr>
        <w:rPr>
          <w:rFonts w:cs="Helvetica"/>
          <w:color w:val="FF0000"/>
          <w:sz w:val="28"/>
          <w:szCs w:val="28"/>
          <w:lang w:val="en-AU"/>
        </w:rPr>
      </w:pPr>
      <w:r w:rsidRPr="00EC4EA2">
        <w:rPr>
          <w:rFonts w:cs="Helvetica"/>
          <w:color w:val="FF0000"/>
          <w:sz w:val="28"/>
          <w:szCs w:val="28"/>
          <w:lang w:val="en-AU"/>
        </w:rPr>
        <w:lastRenderedPageBreak/>
        <w:t xml:space="preserve">Document </w:t>
      </w:r>
      <w:bookmarkEnd w:id="9"/>
      <w:bookmarkEnd w:id="10"/>
      <w:bookmarkEnd w:id="11"/>
      <w:bookmarkEnd w:id="12"/>
      <w:r w:rsidRPr="00EC4EA2">
        <w:rPr>
          <w:rFonts w:cs="Helvetica"/>
          <w:color w:val="FF0000"/>
          <w:sz w:val="28"/>
          <w:szCs w:val="28"/>
          <w:lang w:val="en-AU"/>
        </w:rPr>
        <w:t>distribution list</w:t>
      </w:r>
      <w:bookmarkEnd w:id="18"/>
    </w:p>
    <w:tbl>
      <w:tblPr>
        <w:tblW w:w="9473"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952"/>
        <w:gridCol w:w="2694"/>
        <w:gridCol w:w="3827"/>
      </w:tblGrid>
      <w:tr w:rsidR="00D56E77" w:rsidRPr="002039EC" w14:paraId="51F01F94" w14:textId="77777777" w:rsidTr="003E10E4">
        <w:trPr>
          <w:cantSplit/>
          <w:tblHeader/>
        </w:trPr>
        <w:tc>
          <w:tcPr>
            <w:tcW w:w="2952" w:type="dxa"/>
            <w:shd w:val="clear" w:color="auto" w:fill="404040" w:themeFill="text1" w:themeFillTint="BF"/>
          </w:tcPr>
          <w:p w14:paraId="6CDB4375" w14:textId="77777777" w:rsidR="00D56E77" w:rsidRPr="002039EC" w:rsidRDefault="00D56E77" w:rsidP="00691460">
            <w:pPr>
              <w:pStyle w:val="TableHeader"/>
            </w:pPr>
            <w:r>
              <w:t>Name</w:t>
            </w:r>
          </w:p>
        </w:tc>
        <w:tc>
          <w:tcPr>
            <w:tcW w:w="2694" w:type="dxa"/>
            <w:shd w:val="clear" w:color="auto" w:fill="404040" w:themeFill="text1" w:themeFillTint="BF"/>
          </w:tcPr>
          <w:p w14:paraId="32B7D00C" w14:textId="77777777" w:rsidR="00D56E77" w:rsidRPr="002039EC" w:rsidRDefault="00D56E77" w:rsidP="00691460">
            <w:pPr>
              <w:pStyle w:val="TableHeader"/>
            </w:pPr>
            <w:r>
              <w:t>Position</w:t>
            </w:r>
          </w:p>
        </w:tc>
        <w:tc>
          <w:tcPr>
            <w:tcW w:w="3827" w:type="dxa"/>
            <w:shd w:val="clear" w:color="auto" w:fill="404040" w:themeFill="text1" w:themeFillTint="BF"/>
          </w:tcPr>
          <w:p w14:paraId="50B52F9B" w14:textId="77777777" w:rsidR="00D56E77" w:rsidRPr="002039EC" w:rsidRDefault="00D56E77" w:rsidP="00691460">
            <w:pPr>
              <w:pStyle w:val="TableHeader"/>
            </w:pPr>
            <w:r>
              <w:t>Date</w:t>
            </w:r>
          </w:p>
        </w:tc>
      </w:tr>
      <w:tr w:rsidR="00D56E77" w:rsidRPr="00F57612" w14:paraId="0F6F9675" w14:textId="77777777" w:rsidTr="003E10E4">
        <w:trPr>
          <w:cantSplit/>
        </w:trPr>
        <w:tc>
          <w:tcPr>
            <w:tcW w:w="2952" w:type="dxa"/>
            <w:shd w:val="clear" w:color="auto" w:fill="auto"/>
          </w:tcPr>
          <w:p w14:paraId="03F85B8B" w14:textId="77777777" w:rsidR="00D56E77" w:rsidRPr="00F57612" w:rsidRDefault="007A7F75" w:rsidP="006349A1">
            <w:pPr>
              <w:pStyle w:val="TableText"/>
            </w:pPr>
            <w:bookmarkStart w:id="19" w:name="_Hlk433665580"/>
            <w:r>
              <w:t>Vikas Sachdeva</w:t>
            </w:r>
          </w:p>
        </w:tc>
        <w:tc>
          <w:tcPr>
            <w:tcW w:w="2694" w:type="dxa"/>
          </w:tcPr>
          <w:p w14:paraId="69DC90C0" w14:textId="77777777" w:rsidR="00D56E77" w:rsidRPr="00F57612" w:rsidRDefault="006D23E6" w:rsidP="006349A1">
            <w:pPr>
              <w:pStyle w:val="TableText"/>
            </w:pPr>
            <w:r>
              <w:t xml:space="preserve">Senior </w:t>
            </w:r>
            <w:r w:rsidR="007A7F75">
              <w:t>Solution Architect</w:t>
            </w:r>
          </w:p>
        </w:tc>
        <w:tc>
          <w:tcPr>
            <w:tcW w:w="3827" w:type="dxa"/>
          </w:tcPr>
          <w:p w14:paraId="4DAA0ADD" w14:textId="295AD2F9" w:rsidR="00D56E77" w:rsidRPr="00F57612" w:rsidRDefault="00D56E77" w:rsidP="00110C51">
            <w:pPr>
              <w:pStyle w:val="TableText"/>
            </w:pPr>
          </w:p>
        </w:tc>
      </w:tr>
      <w:bookmarkEnd w:id="19"/>
      <w:tr w:rsidR="007A7F75" w:rsidRPr="00F57612" w14:paraId="30AAC9BE" w14:textId="77777777" w:rsidTr="003E10E4">
        <w:trPr>
          <w:cantSplit/>
        </w:trPr>
        <w:tc>
          <w:tcPr>
            <w:tcW w:w="2952" w:type="dxa"/>
            <w:shd w:val="clear" w:color="auto" w:fill="auto"/>
          </w:tcPr>
          <w:p w14:paraId="46EBB5A2" w14:textId="77777777" w:rsidR="007A7F75" w:rsidRPr="00F57612" w:rsidRDefault="007A7F75" w:rsidP="006349A1">
            <w:pPr>
              <w:pStyle w:val="TableText"/>
            </w:pPr>
            <w:r>
              <w:t>Ashish Khurana</w:t>
            </w:r>
          </w:p>
        </w:tc>
        <w:tc>
          <w:tcPr>
            <w:tcW w:w="2694" w:type="dxa"/>
          </w:tcPr>
          <w:p w14:paraId="5BA3EB5B" w14:textId="77777777" w:rsidR="007A7F75" w:rsidRPr="00F57612" w:rsidRDefault="007A7F75" w:rsidP="006349A1">
            <w:pPr>
              <w:pStyle w:val="TableText"/>
            </w:pPr>
            <w:r>
              <w:t>Program Manager</w:t>
            </w:r>
          </w:p>
        </w:tc>
        <w:tc>
          <w:tcPr>
            <w:tcW w:w="3827" w:type="dxa"/>
          </w:tcPr>
          <w:p w14:paraId="3A88E44A" w14:textId="27E222B9" w:rsidR="007A7F75" w:rsidRPr="00F57612" w:rsidRDefault="007A7F75" w:rsidP="007D2965">
            <w:pPr>
              <w:pStyle w:val="TableText"/>
            </w:pPr>
          </w:p>
        </w:tc>
      </w:tr>
      <w:tr w:rsidR="008B4A7E" w:rsidRPr="00F57612" w14:paraId="189DB675" w14:textId="77777777" w:rsidTr="003E10E4">
        <w:trPr>
          <w:cantSplit/>
        </w:trPr>
        <w:tc>
          <w:tcPr>
            <w:tcW w:w="2952" w:type="dxa"/>
            <w:shd w:val="clear" w:color="auto" w:fill="auto"/>
          </w:tcPr>
          <w:p w14:paraId="230A5637" w14:textId="77777777" w:rsidR="008B4A7E" w:rsidRDefault="008B4A7E" w:rsidP="009928FD">
            <w:pPr>
              <w:pStyle w:val="TableText"/>
            </w:pPr>
            <w:proofErr w:type="spellStart"/>
            <w:r w:rsidRPr="00994CED">
              <w:t>Yandong</w:t>
            </w:r>
            <w:proofErr w:type="spellEnd"/>
            <w:r w:rsidRPr="00994CED">
              <w:t xml:space="preserve"> Fan</w:t>
            </w:r>
          </w:p>
        </w:tc>
        <w:tc>
          <w:tcPr>
            <w:tcW w:w="2694" w:type="dxa"/>
          </w:tcPr>
          <w:p w14:paraId="5E9A4DCD" w14:textId="77777777" w:rsidR="008B4A7E" w:rsidRDefault="006652D6" w:rsidP="009928FD">
            <w:pPr>
              <w:pStyle w:val="TableText"/>
              <w:jc w:val="left"/>
            </w:pPr>
            <w:r>
              <w:t>Sr.</w:t>
            </w:r>
            <w:r w:rsidR="008B4A7E">
              <w:t xml:space="preserve"> </w:t>
            </w:r>
            <w:r w:rsidR="008B4A7E" w:rsidRPr="00994CED">
              <w:t>Enterprise Architect</w:t>
            </w:r>
          </w:p>
        </w:tc>
        <w:tc>
          <w:tcPr>
            <w:tcW w:w="3827" w:type="dxa"/>
          </w:tcPr>
          <w:p w14:paraId="60A798CC" w14:textId="6A760EBB" w:rsidR="008B4A7E" w:rsidRDefault="008B4A7E" w:rsidP="009928FD">
            <w:pPr>
              <w:pStyle w:val="TableText"/>
            </w:pPr>
          </w:p>
        </w:tc>
      </w:tr>
      <w:tr w:rsidR="008B4A7E" w:rsidRPr="00F57612" w14:paraId="4B0DB93A" w14:textId="77777777" w:rsidTr="003E10E4">
        <w:trPr>
          <w:cantSplit/>
        </w:trPr>
        <w:tc>
          <w:tcPr>
            <w:tcW w:w="2952" w:type="dxa"/>
            <w:shd w:val="clear" w:color="auto" w:fill="auto"/>
          </w:tcPr>
          <w:p w14:paraId="756D7301" w14:textId="77777777" w:rsidR="008B4A7E" w:rsidRPr="00994CED" w:rsidRDefault="008B4A7E" w:rsidP="002C4EC4">
            <w:pPr>
              <w:pStyle w:val="TableText"/>
            </w:pPr>
            <w:r w:rsidRPr="00994CED">
              <w:t>Sreekanth</w:t>
            </w:r>
            <w:r w:rsidR="002C4EC4">
              <w:t xml:space="preserve"> </w:t>
            </w:r>
            <w:r w:rsidRPr="00994CED">
              <w:t>Gopalakrishnan</w:t>
            </w:r>
          </w:p>
        </w:tc>
        <w:tc>
          <w:tcPr>
            <w:tcW w:w="2694" w:type="dxa"/>
          </w:tcPr>
          <w:p w14:paraId="02E1D8AA" w14:textId="77777777" w:rsidR="008B4A7E" w:rsidRDefault="007D2965" w:rsidP="009928FD">
            <w:pPr>
              <w:pStyle w:val="TableText"/>
              <w:jc w:val="left"/>
            </w:pPr>
            <w:r>
              <w:rPr>
                <w:lang w:val="en-GB"/>
              </w:rPr>
              <w:t>Manager  Enterprise Architecture</w:t>
            </w:r>
          </w:p>
        </w:tc>
        <w:tc>
          <w:tcPr>
            <w:tcW w:w="3827" w:type="dxa"/>
          </w:tcPr>
          <w:p w14:paraId="2D41A96E" w14:textId="3A5F0600" w:rsidR="008B4A7E" w:rsidRDefault="008B4A7E" w:rsidP="001C3685">
            <w:pPr>
              <w:pStyle w:val="TableText"/>
            </w:pPr>
          </w:p>
        </w:tc>
      </w:tr>
      <w:tr w:rsidR="008B4A7E" w:rsidRPr="00F57612" w14:paraId="4E24CE90" w14:textId="77777777" w:rsidTr="003E10E4">
        <w:trPr>
          <w:cantSplit/>
        </w:trPr>
        <w:tc>
          <w:tcPr>
            <w:tcW w:w="2952" w:type="dxa"/>
            <w:shd w:val="clear" w:color="auto" w:fill="auto"/>
          </w:tcPr>
          <w:p w14:paraId="6887D5DC" w14:textId="77777777" w:rsidR="008B4A7E" w:rsidRPr="00994CED" w:rsidRDefault="008B4A7E" w:rsidP="009928FD">
            <w:pPr>
              <w:pStyle w:val="TableText"/>
            </w:pPr>
            <w:r>
              <w:t xml:space="preserve">Jim </w:t>
            </w:r>
            <w:proofErr w:type="spellStart"/>
            <w:r>
              <w:t>Karambelas</w:t>
            </w:r>
            <w:proofErr w:type="spellEnd"/>
          </w:p>
        </w:tc>
        <w:tc>
          <w:tcPr>
            <w:tcW w:w="2694" w:type="dxa"/>
          </w:tcPr>
          <w:p w14:paraId="3E24596D" w14:textId="77777777" w:rsidR="008B4A7E" w:rsidRDefault="007D2965" w:rsidP="009928FD">
            <w:pPr>
              <w:pStyle w:val="TableText"/>
              <w:jc w:val="left"/>
            </w:pPr>
            <w:r>
              <w:rPr>
                <w:lang w:val="en-GB"/>
              </w:rPr>
              <w:t>Infrastructure Services Manager</w:t>
            </w:r>
          </w:p>
        </w:tc>
        <w:tc>
          <w:tcPr>
            <w:tcW w:w="3827" w:type="dxa"/>
          </w:tcPr>
          <w:p w14:paraId="138771C8" w14:textId="20BAD3E0" w:rsidR="008B4A7E" w:rsidRDefault="008B4A7E" w:rsidP="009928FD">
            <w:pPr>
              <w:pStyle w:val="TableText"/>
            </w:pPr>
          </w:p>
        </w:tc>
      </w:tr>
      <w:tr w:rsidR="008B4A7E" w:rsidRPr="00F57612" w14:paraId="7FBF9CDB" w14:textId="77777777" w:rsidTr="003E10E4">
        <w:trPr>
          <w:cantSplit/>
        </w:trPr>
        <w:tc>
          <w:tcPr>
            <w:tcW w:w="2952" w:type="dxa"/>
            <w:shd w:val="clear" w:color="auto" w:fill="auto"/>
          </w:tcPr>
          <w:p w14:paraId="75153A09" w14:textId="77777777" w:rsidR="008B4A7E" w:rsidRDefault="008B4A7E" w:rsidP="009928FD">
            <w:pPr>
              <w:pStyle w:val="TableText"/>
            </w:pPr>
            <w:r w:rsidRPr="00994CED">
              <w:t>Pravin Albuquerque</w:t>
            </w:r>
          </w:p>
        </w:tc>
        <w:tc>
          <w:tcPr>
            <w:tcW w:w="2694" w:type="dxa"/>
          </w:tcPr>
          <w:p w14:paraId="4A604F4C" w14:textId="77777777" w:rsidR="008B4A7E" w:rsidRDefault="008B4A7E" w:rsidP="009928FD">
            <w:pPr>
              <w:pStyle w:val="TableText"/>
              <w:jc w:val="left"/>
            </w:pPr>
            <w:r>
              <w:t>Business Analyst</w:t>
            </w:r>
          </w:p>
        </w:tc>
        <w:tc>
          <w:tcPr>
            <w:tcW w:w="3827" w:type="dxa"/>
          </w:tcPr>
          <w:p w14:paraId="6BCF0354" w14:textId="626A3D34" w:rsidR="008B4A7E" w:rsidRDefault="008B4A7E" w:rsidP="009928FD">
            <w:pPr>
              <w:pStyle w:val="TableText"/>
            </w:pPr>
          </w:p>
        </w:tc>
      </w:tr>
      <w:tr w:rsidR="007D2965" w:rsidRPr="00F57612" w14:paraId="7F3ACA21" w14:textId="77777777" w:rsidTr="003E10E4">
        <w:trPr>
          <w:cantSplit/>
        </w:trPr>
        <w:tc>
          <w:tcPr>
            <w:tcW w:w="2952" w:type="dxa"/>
            <w:shd w:val="clear" w:color="auto" w:fill="auto"/>
          </w:tcPr>
          <w:p w14:paraId="74F17AC3" w14:textId="77777777" w:rsidR="007D2965" w:rsidRPr="00994CED" w:rsidRDefault="007D2965" w:rsidP="009928FD">
            <w:pPr>
              <w:pStyle w:val="TableText"/>
            </w:pPr>
            <w:bookmarkStart w:id="20" w:name="OLE_LINK69"/>
            <w:bookmarkStart w:id="21" w:name="OLE_LINK70"/>
            <w:r w:rsidRPr="004F5E1A">
              <w:t>Anil Bellamkonda</w:t>
            </w:r>
          </w:p>
        </w:tc>
        <w:tc>
          <w:tcPr>
            <w:tcW w:w="2694" w:type="dxa"/>
          </w:tcPr>
          <w:p w14:paraId="6EFF78C2" w14:textId="77777777" w:rsidR="007D2965" w:rsidRDefault="007D2965" w:rsidP="009928FD">
            <w:pPr>
              <w:pStyle w:val="TableText"/>
              <w:jc w:val="left"/>
            </w:pPr>
            <w:r>
              <w:rPr>
                <w:lang w:val="en-GB"/>
              </w:rPr>
              <w:t>Lead Application Technical Specialist</w:t>
            </w:r>
          </w:p>
        </w:tc>
        <w:tc>
          <w:tcPr>
            <w:tcW w:w="3827" w:type="dxa"/>
          </w:tcPr>
          <w:p w14:paraId="59C8964C" w14:textId="232F234E" w:rsidR="007D2965" w:rsidRDefault="007D2965" w:rsidP="009928FD">
            <w:pPr>
              <w:pStyle w:val="TableText"/>
            </w:pPr>
          </w:p>
        </w:tc>
      </w:tr>
      <w:tr w:rsidR="007D2965" w:rsidRPr="00F57612" w14:paraId="004454B1" w14:textId="77777777" w:rsidTr="003E10E4">
        <w:trPr>
          <w:cantSplit/>
        </w:trPr>
        <w:tc>
          <w:tcPr>
            <w:tcW w:w="2952" w:type="dxa"/>
            <w:shd w:val="clear" w:color="auto" w:fill="auto"/>
          </w:tcPr>
          <w:p w14:paraId="0D69631B" w14:textId="77777777" w:rsidR="007D2965" w:rsidRPr="006D23E6" w:rsidRDefault="007D2965" w:rsidP="006D23E6">
            <w:pPr>
              <w:pStyle w:val="TableText"/>
            </w:pPr>
            <w:r w:rsidRPr="00B86F55">
              <w:t xml:space="preserve">Carsten </w:t>
            </w:r>
            <w:proofErr w:type="spellStart"/>
            <w:r w:rsidRPr="00B86F55">
              <w:t>Boeving</w:t>
            </w:r>
            <w:proofErr w:type="spellEnd"/>
          </w:p>
        </w:tc>
        <w:tc>
          <w:tcPr>
            <w:tcW w:w="2694" w:type="dxa"/>
          </w:tcPr>
          <w:p w14:paraId="1F0BB3E4" w14:textId="77777777" w:rsidR="007D2965" w:rsidRPr="006D23E6" w:rsidRDefault="007D2965" w:rsidP="006D23E6">
            <w:pPr>
              <w:pStyle w:val="TableText"/>
              <w:jc w:val="left"/>
            </w:pPr>
            <w:r>
              <w:t>Manager Risk, Security and Compliance</w:t>
            </w:r>
          </w:p>
        </w:tc>
        <w:tc>
          <w:tcPr>
            <w:tcW w:w="3827" w:type="dxa"/>
          </w:tcPr>
          <w:p w14:paraId="1F00E455" w14:textId="39FFBE2A" w:rsidR="007D2965" w:rsidRDefault="007D2965" w:rsidP="006D23E6">
            <w:pPr>
              <w:pStyle w:val="TableText"/>
            </w:pPr>
          </w:p>
        </w:tc>
      </w:tr>
      <w:tr w:rsidR="007D2965" w:rsidRPr="00F57612" w14:paraId="3790079A" w14:textId="77777777" w:rsidTr="003E10E4">
        <w:trPr>
          <w:cantSplit/>
        </w:trPr>
        <w:tc>
          <w:tcPr>
            <w:tcW w:w="2952" w:type="dxa"/>
            <w:shd w:val="clear" w:color="auto" w:fill="auto"/>
          </w:tcPr>
          <w:p w14:paraId="5871CC89" w14:textId="77777777" w:rsidR="007D2965" w:rsidRPr="00B86F55" w:rsidRDefault="007D2965" w:rsidP="006D23E6">
            <w:pPr>
              <w:pStyle w:val="TableText"/>
            </w:pPr>
            <w:r w:rsidRPr="00B86F55">
              <w:t xml:space="preserve">Satya </w:t>
            </w:r>
            <w:proofErr w:type="spellStart"/>
            <w:r w:rsidRPr="00B86F55">
              <w:t>Chunduru</w:t>
            </w:r>
            <w:proofErr w:type="spellEnd"/>
          </w:p>
        </w:tc>
        <w:tc>
          <w:tcPr>
            <w:tcW w:w="2694" w:type="dxa"/>
          </w:tcPr>
          <w:p w14:paraId="20C0937E" w14:textId="77777777" w:rsidR="007D2965" w:rsidRPr="006D23E6" w:rsidRDefault="00D22BEB" w:rsidP="006D23E6">
            <w:pPr>
              <w:pStyle w:val="TableText"/>
              <w:jc w:val="left"/>
            </w:pPr>
            <w:r w:rsidRPr="00BB20AD">
              <w:t xml:space="preserve">Information </w:t>
            </w:r>
            <w:r>
              <w:t>Architect</w:t>
            </w:r>
          </w:p>
        </w:tc>
        <w:tc>
          <w:tcPr>
            <w:tcW w:w="3827" w:type="dxa"/>
          </w:tcPr>
          <w:p w14:paraId="16E703F8" w14:textId="1354DF1B" w:rsidR="007D2965" w:rsidRDefault="007D2965" w:rsidP="006D23E6">
            <w:pPr>
              <w:pStyle w:val="TableText"/>
            </w:pPr>
          </w:p>
        </w:tc>
      </w:tr>
      <w:tr w:rsidR="00D22BEB" w:rsidRPr="00F57612" w14:paraId="071767C6" w14:textId="77777777" w:rsidTr="003E10E4">
        <w:trPr>
          <w:cantSplit/>
        </w:trPr>
        <w:tc>
          <w:tcPr>
            <w:tcW w:w="2952" w:type="dxa"/>
            <w:shd w:val="clear" w:color="auto" w:fill="auto"/>
          </w:tcPr>
          <w:p w14:paraId="2B8075DD" w14:textId="77777777" w:rsidR="00D22BEB" w:rsidRPr="00D22BEB" w:rsidRDefault="00D22BEB" w:rsidP="006D23E6">
            <w:pPr>
              <w:pStyle w:val="TableText"/>
            </w:pPr>
            <w:r>
              <w:t xml:space="preserve">Peter J </w:t>
            </w:r>
            <w:proofErr w:type="spellStart"/>
            <w:r>
              <w:t>Binstead</w:t>
            </w:r>
            <w:proofErr w:type="spellEnd"/>
          </w:p>
        </w:tc>
        <w:tc>
          <w:tcPr>
            <w:tcW w:w="2694" w:type="dxa"/>
          </w:tcPr>
          <w:p w14:paraId="7A366DBB" w14:textId="77777777" w:rsidR="00D22BEB" w:rsidRPr="00BB20AD" w:rsidRDefault="00D22BEB" w:rsidP="006D23E6">
            <w:pPr>
              <w:pStyle w:val="TableText"/>
              <w:jc w:val="left"/>
            </w:pPr>
            <w:r>
              <w:t>Manager Application Services</w:t>
            </w:r>
          </w:p>
        </w:tc>
        <w:tc>
          <w:tcPr>
            <w:tcW w:w="3827" w:type="dxa"/>
          </w:tcPr>
          <w:p w14:paraId="151CA5F5" w14:textId="0D33B289" w:rsidR="00D22BEB" w:rsidRDefault="00D22BEB" w:rsidP="006D23E6">
            <w:pPr>
              <w:pStyle w:val="TableText"/>
            </w:pPr>
          </w:p>
        </w:tc>
      </w:tr>
      <w:tr w:rsidR="00F66449" w:rsidRPr="00F57612" w14:paraId="7A0FC963" w14:textId="77777777" w:rsidTr="003E10E4">
        <w:trPr>
          <w:cantSplit/>
        </w:trPr>
        <w:tc>
          <w:tcPr>
            <w:tcW w:w="2952" w:type="dxa"/>
            <w:shd w:val="clear" w:color="auto" w:fill="auto"/>
          </w:tcPr>
          <w:p w14:paraId="72B56122" w14:textId="4D38FABF" w:rsidR="00F66449" w:rsidRDefault="00F66449" w:rsidP="006D23E6">
            <w:pPr>
              <w:pStyle w:val="TableText"/>
            </w:pPr>
            <w:r>
              <w:t xml:space="preserve">David </w:t>
            </w:r>
            <w:proofErr w:type="spellStart"/>
            <w:r>
              <w:t>Arblaster</w:t>
            </w:r>
            <w:proofErr w:type="spellEnd"/>
          </w:p>
        </w:tc>
        <w:tc>
          <w:tcPr>
            <w:tcW w:w="2694" w:type="dxa"/>
          </w:tcPr>
          <w:p w14:paraId="335C3736" w14:textId="1DF854AB" w:rsidR="00F66449" w:rsidRDefault="00F66449" w:rsidP="006D23E6">
            <w:pPr>
              <w:pStyle w:val="TableText"/>
              <w:jc w:val="left"/>
            </w:pPr>
            <w:r>
              <w:t>Data Scientist</w:t>
            </w:r>
          </w:p>
        </w:tc>
        <w:tc>
          <w:tcPr>
            <w:tcW w:w="3827" w:type="dxa"/>
          </w:tcPr>
          <w:p w14:paraId="73BECEC8" w14:textId="543B9799" w:rsidR="00F66449" w:rsidRDefault="00F66449" w:rsidP="006D23E6">
            <w:pPr>
              <w:pStyle w:val="TableText"/>
            </w:pPr>
          </w:p>
        </w:tc>
      </w:tr>
    </w:tbl>
    <w:p w14:paraId="27F4BA26" w14:textId="77777777" w:rsidR="00DB753F" w:rsidRDefault="00DB753F" w:rsidP="00DB753F">
      <w:pPr>
        <w:rPr>
          <w:rFonts w:ascii="Helvetica" w:hAnsi="Helvetica" w:cs="Helvetica"/>
          <w:color w:val="FF0000"/>
          <w:sz w:val="28"/>
          <w:szCs w:val="28"/>
          <w:lang w:val="en-AU"/>
        </w:rPr>
      </w:pPr>
      <w:bookmarkStart w:id="22" w:name="_Toc221005338"/>
      <w:bookmarkStart w:id="23" w:name="_Toc221005685"/>
      <w:bookmarkStart w:id="24" w:name="_Toc374009025"/>
      <w:bookmarkStart w:id="25" w:name="_Toc374009170"/>
      <w:bookmarkStart w:id="26" w:name="_Toc384123380"/>
      <w:bookmarkEnd w:id="20"/>
      <w:bookmarkEnd w:id="21"/>
    </w:p>
    <w:p w14:paraId="72960584" w14:textId="77777777" w:rsidR="002804C8" w:rsidRDefault="002804C8" w:rsidP="00DB753F">
      <w:pPr>
        <w:rPr>
          <w:rFonts w:cs="Helvetica"/>
          <w:color w:val="FF0000"/>
          <w:sz w:val="28"/>
          <w:szCs w:val="28"/>
          <w:lang w:val="en-AU"/>
        </w:rPr>
      </w:pPr>
      <w:r w:rsidRPr="00EC4EA2">
        <w:rPr>
          <w:rFonts w:cs="Helvetica"/>
          <w:color w:val="FF0000"/>
          <w:sz w:val="28"/>
          <w:szCs w:val="28"/>
          <w:lang w:val="en-AU"/>
        </w:rPr>
        <w:t>Revision history</w:t>
      </w:r>
      <w:bookmarkEnd w:id="22"/>
      <w:bookmarkEnd w:id="23"/>
      <w:bookmarkEnd w:id="24"/>
      <w:bookmarkEnd w:id="25"/>
      <w:bookmarkEnd w:id="26"/>
    </w:p>
    <w:tbl>
      <w:tblPr>
        <w:tblW w:w="9473"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249"/>
        <w:gridCol w:w="1415"/>
        <w:gridCol w:w="1948"/>
        <w:gridCol w:w="4861"/>
      </w:tblGrid>
      <w:tr w:rsidR="00557852" w:rsidRPr="002039EC" w14:paraId="2CC8520E" w14:textId="77777777" w:rsidTr="0087751C">
        <w:trPr>
          <w:cantSplit/>
          <w:tblHeader/>
        </w:trPr>
        <w:tc>
          <w:tcPr>
            <w:tcW w:w="1249" w:type="dxa"/>
            <w:shd w:val="clear" w:color="auto" w:fill="404040" w:themeFill="text1" w:themeFillTint="BF"/>
          </w:tcPr>
          <w:p w14:paraId="005E7E43" w14:textId="77777777" w:rsidR="005A4A0E" w:rsidRPr="002039EC" w:rsidRDefault="005A4A0E" w:rsidP="00691460">
            <w:pPr>
              <w:pStyle w:val="TableHeader"/>
            </w:pPr>
            <w:r>
              <w:t>Version</w:t>
            </w:r>
          </w:p>
        </w:tc>
        <w:tc>
          <w:tcPr>
            <w:tcW w:w="1415" w:type="dxa"/>
            <w:shd w:val="clear" w:color="auto" w:fill="404040" w:themeFill="text1" w:themeFillTint="BF"/>
          </w:tcPr>
          <w:p w14:paraId="441E73A2" w14:textId="77777777" w:rsidR="005A4A0E" w:rsidRDefault="005A4A0E" w:rsidP="00691460">
            <w:pPr>
              <w:pStyle w:val="TableHeader"/>
            </w:pPr>
            <w:r>
              <w:t>Date</w:t>
            </w:r>
          </w:p>
        </w:tc>
        <w:tc>
          <w:tcPr>
            <w:tcW w:w="1948" w:type="dxa"/>
            <w:shd w:val="clear" w:color="auto" w:fill="404040" w:themeFill="text1" w:themeFillTint="BF"/>
          </w:tcPr>
          <w:p w14:paraId="5F46D688" w14:textId="77777777" w:rsidR="005A4A0E" w:rsidRDefault="005A4A0E" w:rsidP="00691460">
            <w:pPr>
              <w:pStyle w:val="TableHeader"/>
            </w:pPr>
            <w:r>
              <w:t>Author</w:t>
            </w:r>
          </w:p>
        </w:tc>
        <w:tc>
          <w:tcPr>
            <w:tcW w:w="4861" w:type="dxa"/>
            <w:shd w:val="clear" w:color="auto" w:fill="404040" w:themeFill="text1" w:themeFillTint="BF"/>
          </w:tcPr>
          <w:p w14:paraId="3BA10EFA" w14:textId="77777777" w:rsidR="005A4A0E" w:rsidRPr="002039EC" w:rsidRDefault="005A4A0E" w:rsidP="00691460">
            <w:pPr>
              <w:pStyle w:val="TableHeader"/>
            </w:pPr>
            <w:r w:rsidRPr="006349A1">
              <w:t>Description</w:t>
            </w:r>
          </w:p>
        </w:tc>
      </w:tr>
      <w:tr w:rsidR="00557852" w:rsidRPr="00F57612" w14:paraId="684B3C30" w14:textId="77777777" w:rsidTr="0087751C">
        <w:trPr>
          <w:cantSplit/>
        </w:trPr>
        <w:tc>
          <w:tcPr>
            <w:tcW w:w="1249" w:type="dxa"/>
            <w:shd w:val="clear" w:color="auto" w:fill="auto"/>
          </w:tcPr>
          <w:p w14:paraId="1C00B6A2" w14:textId="77777777" w:rsidR="005A4A0E" w:rsidRPr="00F57612" w:rsidRDefault="00456D9B" w:rsidP="006349A1">
            <w:pPr>
              <w:pStyle w:val="TableText"/>
            </w:pPr>
            <w:r>
              <w:t>0.3</w:t>
            </w:r>
          </w:p>
        </w:tc>
        <w:tc>
          <w:tcPr>
            <w:tcW w:w="1415" w:type="dxa"/>
          </w:tcPr>
          <w:p w14:paraId="626B2CA2" w14:textId="21B85172" w:rsidR="005A4A0E" w:rsidRPr="00F57612" w:rsidRDefault="00456D9B" w:rsidP="006349A1">
            <w:pPr>
              <w:pStyle w:val="TableText"/>
            </w:pPr>
            <w:r>
              <w:t>15/</w:t>
            </w:r>
            <w:r w:rsidR="0087751C">
              <w:t>03</w:t>
            </w:r>
            <w:r>
              <w:t>/1</w:t>
            </w:r>
            <w:r w:rsidR="0087751C">
              <w:t>9</w:t>
            </w:r>
          </w:p>
        </w:tc>
        <w:tc>
          <w:tcPr>
            <w:tcW w:w="1948" w:type="dxa"/>
          </w:tcPr>
          <w:p w14:paraId="449C1D24" w14:textId="48A4C15A" w:rsidR="005A4A0E" w:rsidRPr="00F57612" w:rsidRDefault="0087751C" w:rsidP="006349A1">
            <w:pPr>
              <w:pStyle w:val="TableText"/>
            </w:pPr>
            <w:r>
              <w:t xml:space="preserve">Vishal </w:t>
            </w:r>
            <w:proofErr w:type="spellStart"/>
            <w:r>
              <w:t>Shanbhag</w:t>
            </w:r>
            <w:proofErr w:type="spellEnd"/>
          </w:p>
        </w:tc>
        <w:tc>
          <w:tcPr>
            <w:tcW w:w="4861" w:type="dxa"/>
          </w:tcPr>
          <w:p w14:paraId="3416C333" w14:textId="77777777" w:rsidR="005A4A0E" w:rsidRPr="00F57612" w:rsidRDefault="00456D9B" w:rsidP="006349A1">
            <w:pPr>
              <w:pStyle w:val="TableText"/>
            </w:pPr>
            <w:r>
              <w:t>Initial Draft</w:t>
            </w:r>
          </w:p>
        </w:tc>
      </w:tr>
      <w:tr w:rsidR="00557852" w:rsidRPr="00F57612" w14:paraId="1B773477" w14:textId="77777777" w:rsidTr="0087751C">
        <w:trPr>
          <w:cantSplit/>
        </w:trPr>
        <w:tc>
          <w:tcPr>
            <w:tcW w:w="1249" w:type="dxa"/>
            <w:shd w:val="clear" w:color="auto" w:fill="auto"/>
          </w:tcPr>
          <w:p w14:paraId="2950F447" w14:textId="77777777" w:rsidR="005A4A0E" w:rsidRPr="00F57612" w:rsidRDefault="00A60E6D" w:rsidP="006349A1">
            <w:pPr>
              <w:pStyle w:val="TableText"/>
            </w:pPr>
            <w:r>
              <w:t>0.12</w:t>
            </w:r>
          </w:p>
        </w:tc>
        <w:tc>
          <w:tcPr>
            <w:tcW w:w="1415" w:type="dxa"/>
          </w:tcPr>
          <w:p w14:paraId="21B7FE6B" w14:textId="22380BE0" w:rsidR="005A4A0E" w:rsidRPr="00F57612" w:rsidRDefault="00A60E6D" w:rsidP="006349A1">
            <w:pPr>
              <w:pStyle w:val="TableText"/>
            </w:pPr>
            <w:r>
              <w:t>23/</w:t>
            </w:r>
            <w:r w:rsidR="0087751C">
              <w:t>04</w:t>
            </w:r>
            <w:r>
              <w:t>/1</w:t>
            </w:r>
            <w:r w:rsidR="0087751C">
              <w:t>9</w:t>
            </w:r>
          </w:p>
        </w:tc>
        <w:tc>
          <w:tcPr>
            <w:tcW w:w="1948" w:type="dxa"/>
          </w:tcPr>
          <w:p w14:paraId="2AA8124F" w14:textId="0BE4D8C4" w:rsidR="005A4A0E" w:rsidRPr="00F57612" w:rsidRDefault="0087751C" w:rsidP="006349A1">
            <w:pPr>
              <w:pStyle w:val="TableText"/>
            </w:pPr>
            <w:r>
              <w:t xml:space="preserve">Vishal </w:t>
            </w:r>
            <w:proofErr w:type="spellStart"/>
            <w:r>
              <w:t>Shanbhag</w:t>
            </w:r>
            <w:proofErr w:type="spellEnd"/>
          </w:p>
        </w:tc>
        <w:tc>
          <w:tcPr>
            <w:tcW w:w="4861" w:type="dxa"/>
          </w:tcPr>
          <w:p w14:paraId="0CD32676" w14:textId="77777777" w:rsidR="005A4A0E" w:rsidRPr="00F57612" w:rsidRDefault="00A60E6D" w:rsidP="006349A1">
            <w:pPr>
              <w:pStyle w:val="TableText"/>
            </w:pPr>
            <w:r>
              <w:t>First Draft</w:t>
            </w:r>
          </w:p>
        </w:tc>
      </w:tr>
      <w:tr w:rsidR="00557852" w:rsidRPr="00F57612" w14:paraId="13FCB655" w14:textId="77777777" w:rsidTr="0087751C">
        <w:trPr>
          <w:cantSplit/>
        </w:trPr>
        <w:tc>
          <w:tcPr>
            <w:tcW w:w="1249" w:type="dxa"/>
            <w:shd w:val="clear" w:color="auto" w:fill="auto"/>
          </w:tcPr>
          <w:p w14:paraId="47248A87" w14:textId="77777777" w:rsidR="00A60E6D" w:rsidRDefault="006260DF" w:rsidP="006349A1">
            <w:pPr>
              <w:pStyle w:val="TableText"/>
            </w:pPr>
            <w:r>
              <w:t>1.0</w:t>
            </w:r>
          </w:p>
        </w:tc>
        <w:tc>
          <w:tcPr>
            <w:tcW w:w="1415" w:type="dxa"/>
          </w:tcPr>
          <w:p w14:paraId="5FE339F4" w14:textId="77A0C774" w:rsidR="00A60E6D" w:rsidRDefault="0087751C" w:rsidP="006349A1">
            <w:pPr>
              <w:pStyle w:val="TableText"/>
            </w:pPr>
            <w:r>
              <w:t>26</w:t>
            </w:r>
            <w:r w:rsidR="006260DF">
              <w:t>/</w:t>
            </w:r>
            <w:r>
              <w:t>04</w:t>
            </w:r>
            <w:r w:rsidR="006260DF">
              <w:t>/1</w:t>
            </w:r>
            <w:r>
              <w:t>9</w:t>
            </w:r>
          </w:p>
        </w:tc>
        <w:tc>
          <w:tcPr>
            <w:tcW w:w="1948" w:type="dxa"/>
          </w:tcPr>
          <w:p w14:paraId="2B332879" w14:textId="245BFA5F" w:rsidR="00A60E6D" w:rsidRDefault="0087751C" w:rsidP="006349A1">
            <w:pPr>
              <w:pStyle w:val="TableText"/>
            </w:pPr>
            <w:r>
              <w:t xml:space="preserve">Vishal </w:t>
            </w:r>
            <w:proofErr w:type="spellStart"/>
            <w:r>
              <w:t>Shanbhag</w:t>
            </w:r>
            <w:proofErr w:type="spellEnd"/>
          </w:p>
        </w:tc>
        <w:tc>
          <w:tcPr>
            <w:tcW w:w="4861" w:type="dxa"/>
          </w:tcPr>
          <w:p w14:paraId="64A473D6" w14:textId="77777777" w:rsidR="00A60E6D" w:rsidRDefault="006260DF" w:rsidP="006349A1">
            <w:pPr>
              <w:pStyle w:val="TableText"/>
            </w:pPr>
            <w:r>
              <w:t>Draft for EDA review</w:t>
            </w:r>
          </w:p>
        </w:tc>
      </w:tr>
      <w:tr w:rsidR="00557852" w:rsidRPr="00F57612" w14:paraId="4BB1C658" w14:textId="77777777" w:rsidTr="0087751C">
        <w:trPr>
          <w:cantSplit/>
        </w:trPr>
        <w:tc>
          <w:tcPr>
            <w:tcW w:w="1249" w:type="dxa"/>
            <w:shd w:val="clear" w:color="auto" w:fill="auto"/>
          </w:tcPr>
          <w:p w14:paraId="60EB8955" w14:textId="77777777" w:rsidR="00F829E3" w:rsidRDefault="00F829E3" w:rsidP="006349A1">
            <w:pPr>
              <w:pStyle w:val="TableText"/>
            </w:pPr>
            <w:r>
              <w:t>1.1</w:t>
            </w:r>
          </w:p>
        </w:tc>
        <w:tc>
          <w:tcPr>
            <w:tcW w:w="1415" w:type="dxa"/>
          </w:tcPr>
          <w:p w14:paraId="47007365" w14:textId="7F723C8A" w:rsidR="00F829E3" w:rsidRDefault="00F829E3" w:rsidP="006349A1">
            <w:pPr>
              <w:pStyle w:val="TableText"/>
            </w:pPr>
            <w:r>
              <w:t>27/</w:t>
            </w:r>
            <w:r w:rsidR="0087751C">
              <w:t>04</w:t>
            </w:r>
            <w:r>
              <w:t>/1</w:t>
            </w:r>
            <w:r w:rsidR="0087751C">
              <w:t>9</w:t>
            </w:r>
          </w:p>
        </w:tc>
        <w:tc>
          <w:tcPr>
            <w:tcW w:w="1948" w:type="dxa"/>
          </w:tcPr>
          <w:p w14:paraId="7757CAA5" w14:textId="55BE43B7" w:rsidR="00F829E3" w:rsidRDefault="0087751C" w:rsidP="006349A1">
            <w:pPr>
              <w:pStyle w:val="TableText"/>
            </w:pPr>
            <w:r>
              <w:t xml:space="preserve">Vishal </w:t>
            </w:r>
            <w:proofErr w:type="spellStart"/>
            <w:r>
              <w:t>Shanbhag</w:t>
            </w:r>
            <w:proofErr w:type="spellEnd"/>
          </w:p>
        </w:tc>
        <w:tc>
          <w:tcPr>
            <w:tcW w:w="4861" w:type="dxa"/>
          </w:tcPr>
          <w:p w14:paraId="7E061DCA" w14:textId="77777777" w:rsidR="00F829E3" w:rsidRDefault="00F829E3" w:rsidP="006349A1">
            <w:pPr>
              <w:pStyle w:val="TableText"/>
            </w:pPr>
            <w:r>
              <w:t>Minor changes</w:t>
            </w:r>
          </w:p>
        </w:tc>
      </w:tr>
      <w:tr w:rsidR="00557852" w:rsidRPr="00F57612" w14:paraId="6F527588" w14:textId="77777777" w:rsidTr="0087751C">
        <w:trPr>
          <w:cantSplit/>
        </w:trPr>
        <w:tc>
          <w:tcPr>
            <w:tcW w:w="1249" w:type="dxa"/>
            <w:shd w:val="clear" w:color="auto" w:fill="auto"/>
          </w:tcPr>
          <w:p w14:paraId="7E12F076" w14:textId="77777777" w:rsidR="00A0572D" w:rsidRDefault="00192FAF" w:rsidP="006349A1">
            <w:pPr>
              <w:pStyle w:val="TableText"/>
            </w:pPr>
            <w:r>
              <w:t>2.0</w:t>
            </w:r>
          </w:p>
        </w:tc>
        <w:tc>
          <w:tcPr>
            <w:tcW w:w="1415" w:type="dxa"/>
          </w:tcPr>
          <w:p w14:paraId="379FDE8C" w14:textId="55681472" w:rsidR="00A0572D" w:rsidRDefault="00A0572D" w:rsidP="00FC1C14">
            <w:pPr>
              <w:pStyle w:val="TableText"/>
            </w:pPr>
            <w:r>
              <w:t>1</w:t>
            </w:r>
            <w:r w:rsidR="00E835DA">
              <w:t>0</w:t>
            </w:r>
            <w:r>
              <w:t>/</w:t>
            </w:r>
            <w:r w:rsidR="0087751C">
              <w:t>05</w:t>
            </w:r>
            <w:r>
              <w:t>/</w:t>
            </w:r>
            <w:r w:rsidR="0087751C">
              <w:t>19</w:t>
            </w:r>
          </w:p>
        </w:tc>
        <w:tc>
          <w:tcPr>
            <w:tcW w:w="1948" w:type="dxa"/>
          </w:tcPr>
          <w:p w14:paraId="0B29681F" w14:textId="21B0E2BB" w:rsidR="00A0572D" w:rsidRDefault="0087751C" w:rsidP="006349A1">
            <w:pPr>
              <w:pStyle w:val="TableText"/>
            </w:pPr>
            <w:r>
              <w:t xml:space="preserve">Vishal </w:t>
            </w:r>
            <w:proofErr w:type="spellStart"/>
            <w:r>
              <w:t>Shanbhag</w:t>
            </w:r>
            <w:proofErr w:type="spellEnd"/>
            <w:r>
              <w:t xml:space="preserve"> / Amit Paranjape</w:t>
            </w:r>
          </w:p>
        </w:tc>
        <w:tc>
          <w:tcPr>
            <w:tcW w:w="4861" w:type="dxa"/>
          </w:tcPr>
          <w:p w14:paraId="4E8C16C5" w14:textId="77777777" w:rsidR="00A0572D" w:rsidRDefault="00A0572D" w:rsidP="006349A1">
            <w:pPr>
              <w:pStyle w:val="TableText"/>
            </w:pPr>
            <w:r>
              <w:t>Incorporated EDA offline review comments</w:t>
            </w:r>
          </w:p>
        </w:tc>
      </w:tr>
      <w:tr w:rsidR="00557852" w:rsidRPr="00F57612" w14:paraId="5E8AB5E6" w14:textId="77777777" w:rsidTr="0087751C">
        <w:trPr>
          <w:cantSplit/>
        </w:trPr>
        <w:tc>
          <w:tcPr>
            <w:tcW w:w="1249" w:type="dxa"/>
            <w:shd w:val="clear" w:color="auto" w:fill="auto"/>
          </w:tcPr>
          <w:p w14:paraId="4973C6CF" w14:textId="77777777" w:rsidR="00600212" w:rsidRDefault="00600212" w:rsidP="006349A1">
            <w:pPr>
              <w:pStyle w:val="TableText"/>
            </w:pPr>
            <w:r>
              <w:t>2.1</w:t>
            </w:r>
          </w:p>
        </w:tc>
        <w:tc>
          <w:tcPr>
            <w:tcW w:w="1415" w:type="dxa"/>
          </w:tcPr>
          <w:p w14:paraId="799EDC52" w14:textId="1CC60B36" w:rsidR="00600212" w:rsidRDefault="00600212" w:rsidP="00FC1C14">
            <w:pPr>
              <w:pStyle w:val="TableText"/>
            </w:pPr>
            <w:r>
              <w:t>1</w:t>
            </w:r>
            <w:r w:rsidR="0087751C">
              <w:t>5</w:t>
            </w:r>
            <w:r>
              <w:t>/</w:t>
            </w:r>
            <w:r w:rsidR="0087751C">
              <w:t>05</w:t>
            </w:r>
            <w:r>
              <w:t>/1</w:t>
            </w:r>
            <w:r w:rsidR="0087751C">
              <w:t>9</w:t>
            </w:r>
          </w:p>
        </w:tc>
        <w:tc>
          <w:tcPr>
            <w:tcW w:w="1948" w:type="dxa"/>
          </w:tcPr>
          <w:p w14:paraId="5E772FEC" w14:textId="5D9A30D5" w:rsidR="00600212" w:rsidRDefault="0087751C" w:rsidP="006349A1">
            <w:pPr>
              <w:pStyle w:val="TableText"/>
            </w:pPr>
            <w:r>
              <w:t xml:space="preserve">Vishal </w:t>
            </w:r>
            <w:proofErr w:type="spellStart"/>
            <w:r>
              <w:t>Shanbhag</w:t>
            </w:r>
            <w:proofErr w:type="spellEnd"/>
          </w:p>
        </w:tc>
        <w:tc>
          <w:tcPr>
            <w:tcW w:w="4861" w:type="dxa"/>
          </w:tcPr>
          <w:p w14:paraId="1D764D93" w14:textId="77777777" w:rsidR="00600212" w:rsidRDefault="00600212" w:rsidP="006349A1">
            <w:pPr>
              <w:pStyle w:val="TableText"/>
            </w:pPr>
            <w:r>
              <w:t>Minor update to incorporate Jim’s comments</w:t>
            </w:r>
          </w:p>
        </w:tc>
      </w:tr>
      <w:tr w:rsidR="00557852" w:rsidRPr="00F57612" w14:paraId="4694C6C7" w14:textId="77777777" w:rsidTr="0087751C">
        <w:trPr>
          <w:cantSplit/>
        </w:trPr>
        <w:tc>
          <w:tcPr>
            <w:tcW w:w="1249" w:type="dxa"/>
            <w:shd w:val="clear" w:color="auto" w:fill="auto"/>
          </w:tcPr>
          <w:p w14:paraId="0A712CEC" w14:textId="77777777" w:rsidR="00D071D0" w:rsidRDefault="00D071D0" w:rsidP="006349A1">
            <w:pPr>
              <w:pStyle w:val="TableText"/>
            </w:pPr>
            <w:r>
              <w:t>2.2</w:t>
            </w:r>
          </w:p>
        </w:tc>
        <w:tc>
          <w:tcPr>
            <w:tcW w:w="1415" w:type="dxa"/>
          </w:tcPr>
          <w:p w14:paraId="32D51095" w14:textId="03D3065B" w:rsidR="00D071D0" w:rsidRDefault="0087751C" w:rsidP="001C3685">
            <w:pPr>
              <w:pStyle w:val="TableText"/>
            </w:pPr>
            <w:r>
              <w:t>20</w:t>
            </w:r>
            <w:r w:rsidR="00D071D0">
              <w:t>/</w:t>
            </w:r>
            <w:r>
              <w:t>05</w:t>
            </w:r>
            <w:r w:rsidR="00D071D0">
              <w:t>/1</w:t>
            </w:r>
            <w:r>
              <w:t>9</w:t>
            </w:r>
          </w:p>
        </w:tc>
        <w:tc>
          <w:tcPr>
            <w:tcW w:w="1948" w:type="dxa"/>
          </w:tcPr>
          <w:p w14:paraId="32E9FC78" w14:textId="78CC73E2" w:rsidR="00D071D0" w:rsidRDefault="0087751C" w:rsidP="006349A1">
            <w:pPr>
              <w:pStyle w:val="TableText"/>
            </w:pPr>
            <w:r>
              <w:t xml:space="preserve">Vishal </w:t>
            </w:r>
            <w:proofErr w:type="spellStart"/>
            <w:r>
              <w:t>Shanbhag</w:t>
            </w:r>
            <w:proofErr w:type="spellEnd"/>
          </w:p>
        </w:tc>
        <w:tc>
          <w:tcPr>
            <w:tcW w:w="4861" w:type="dxa"/>
          </w:tcPr>
          <w:p w14:paraId="5587675A" w14:textId="77777777" w:rsidR="00D071D0" w:rsidRDefault="00825765" w:rsidP="00825765">
            <w:pPr>
              <w:pStyle w:val="TableText"/>
            </w:pPr>
            <w:r>
              <w:t>Updated to reflect the feedback from OPS team members.</w:t>
            </w:r>
          </w:p>
        </w:tc>
      </w:tr>
      <w:tr w:rsidR="00557852" w:rsidRPr="00F57612" w14:paraId="1348084A" w14:textId="77777777" w:rsidTr="0087751C">
        <w:trPr>
          <w:cantSplit/>
        </w:trPr>
        <w:tc>
          <w:tcPr>
            <w:tcW w:w="1249" w:type="dxa"/>
            <w:shd w:val="clear" w:color="auto" w:fill="auto"/>
          </w:tcPr>
          <w:p w14:paraId="549AAD63" w14:textId="77777777" w:rsidR="001C3685" w:rsidRDefault="001C3685" w:rsidP="006349A1">
            <w:pPr>
              <w:pStyle w:val="TableText"/>
            </w:pPr>
            <w:r>
              <w:t>3.0</w:t>
            </w:r>
          </w:p>
        </w:tc>
        <w:tc>
          <w:tcPr>
            <w:tcW w:w="1415" w:type="dxa"/>
          </w:tcPr>
          <w:p w14:paraId="4CFA9AC9" w14:textId="58633B73" w:rsidR="001C3685" w:rsidRDefault="0087751C" w:rsidP="001C3685">
            <w:pPr>
              <w:pStyle w:val="TableText"/>
            </w:pPr>
            <w:r>
              <w:t>10</w:t>
            </w:r>
            <w:r w:rsidR="001C3685">
              <w:t>/</w:t>
            </w:r>
            <w:r>
              <w:t>06</w:t>
            </w:r>
            <w:r w:rsidR="001C3685">
              <w:t>/1</w:t>
            </w:r>
            <w:r>
              <w:t>9</w:t>
            </w:r>
          </w:p>
        </w:tc>
        <w:tc>
          <w:tcPr>
            <w:tcW w:w="1948" w:type="dxa"/>
          </w:tcPr>
          <w:p w14:paraId="4510F978" w14:textId="67DE82CC" w:rsidR="001C3685" w:rsidRDefault="0087751C" w:rsidP="006349A1">
            <w:pPr>
              <w:pStyle w:val="TableText"/>
            </w:pPr>
            <w:r>
              <w:t xml:space="preserve">Vishal </w:t>
            </w:r>
            <w:proofErr w:type="spellStart"/>
            <w:r>
              <w:t>Shanbhag</w:t>
            </w:r>
            <w:proofErr w:type="spellEnd"/>
          </w:p>
        </w:tc>
        <w:tc>
          <w:tcPr>
            <w:tcW w:w="4861" w:type="dxa"/>
          </w:tcPr>
          <w:p w14:paraId="373F5260" w14:textId="77777777" w:rsidR="001C3685" w:rsidRDefault="001C3685" w:rsidP="00825765">
            <w:pPr>
              <w:pStyle w:val="TableText"/>
            </w:pPr>
            <w:r>
              <w:t>Released version for EDA.</w:t>
            </w:r>
          </w:p>
        </w:tc>
      </w:tr>
    </w:tbl>
    <w:p w14:paraId="6EB877A8" w14:textId="77777777" w:rsidR="002804C8" w:rsidRDefault="002804C8" w:rsidP="002804C8">
      <w:pPr>
        <w:pStyle w:val="BodyText"/>
      </w:pPr>
    </w:p>
    <w:p w14:paraId="35D358B9" w14:textId="77777777" w:rsidR="00BA3653" w:rsidRDefault="002804C8" w:rsidP="002804C8">
      <w:pPr>
        <w:rPr>
          <w:rFonts w:ascii="Cambria" w:hAnsi="Cambria"/>
          <w:b/>
          <w:color w:val="215868"/>
          <w:sz w:val="28"/>
          <w:szCs w:val="28"/>
        </w:rPr>
      </w:pPr>
      <w:r>
        <w:br w:type="page"/>
      </w:r>
    </w:p>
    <w:p w14:paraId="07FF923E" w14:textId="77777777" w:rsidR="00F21BA2" w:rsidRPr="008D1852" w:rsidRDefault="00A32D84" w:rsidP="00063E80">
      <w:pPr>
        <w:spacing w:line="360" w:lineRule="auto"/>
        <w:jc w:val="center"/>
        <w:rPr>
          <w:b/>
          <w:sz w:val="26"/>
        </w:rPr>
      </w:pPr>
      <w:r w:rsidRPr="008D1852">
        <w:rPr>
          <w:b/>
          <w:sz w:val="26"/>
        </w:rPr>
        <w:lastRenderedPageBreak/>
        <w:t xml:space="preserve">Table </w:t>
      </w:r>
      <w:r w:rsidR="0078290D" w:rsidRPr="008D1852">
        <w:rPr>
          <w:b/>
          <w:sz w:val="26"/>
        </w:rPr>
        <w:t>o</w:t>
      </w:r>
      <w:r w:rsidRPr="008D1852">
        <w:rPr>
          <w:b/>
          <w:sz w:val="26"/>
        </w:rPr>
        <w:t>f Contents</w:t>
      </w:r>
      <w:bookmarkEnd w:id="0"/>
      <w:bookmarkEnd w:id="1"/>
    </w:p>
    <w:p w14:paraId="729A109D" w14:textId="77777777" w:rsidR="00BC4B87" w:rsidRDefault="00DD1CD5">
      <w:pPr>
        <w:pStyle w:val="TOC1"/>
        <w:rPr>
          <w:rFonts w:asciiTheme="minorHAnsi" w:eastAsiaTheme="minorEastAsia" w:hAnsiTheme="minorHAnsi" w:cstheme="minorBidi"/>
          <w:noProof/>
          <w:szCs w:val="22"/>
          <w:lang w:val="en-AU" w:eastAsia="en-AU"/>
        </w:rPr>
      </w:pPr>
      <w:r>
        <w:fldChar w:fldCharType="begin"/>
      </w:r>
      <w:r w:rsidR="00A66B9E">
        <w:instrText xml:space="preserve"> TOC \o "1-3" \h \z \u </w:instrText>
      </w:r>
      <w:r>
        <w:fldChar w:fldCharType="separate"/>
      </w:r>
      <w:hyperlink w:anchor="_Toc468399874" w:history="1">
        <w:r w:rsidR="00BC4B87" w:rsidRPr="007167AF">
          <w:rPr>
            <w:rStyle w:val="Hyperlink"/>
            <w:noProof/>
          </w:rPr>
          <w:t>1</w:t>
        </w:r>
        <w:r w:rsidR="00BC4B87">
          <w:rPr>
            <w:rFonts w:asciiTheme="minorHAnsi" w:eastAsiaTheme="minorEastAsia" w:hAnsiTheme="minorHAnsi" w:cstheme="minorBidi"/>
            <w:noProof/>
            <w:szCs w:val="22"/>
            <w:lang w:val="en-AU" w:eastAsia="en-AU"/>
          </w:rPr>
          <w:tab/>
        </w:r>
        <w:r w:rsidR="00BC4B87" w:rsidRPr="007167AF">
          <w:rPr>
            <w:rStyle w:val="Hyperlink"/>
            <w:noProof/>
          </w:rPr>
          <w:t>Executive Summary</w:t>
        </w:r>
        <w:r w:rsidR="00BC4B87">
          <w:rPr>
            <w:noProof/>
            <w:webHidden/>
          </w:rPr>
          <w:tab/>
        </w:r>
        <w:r w:rsidR="00BC4B87">
          <w:rPr>
            <w:noProof/>
            <w:webHidden/>
          </w:rPr>
          <w:fldChar w:fldCharType="begin"/>
        </w:r>
        <w:r w:rsidR="00BC4B87">
          <w:rPr>
            <w:noProof/>
            <w:webHidden/>
          </w:rPr>
          <w:instrText xml:space="preserve"> PAGEREF _Toc468399874 \h </w:instrText>
        </w:r>
        <w:r w:rsidR="00BC4B87">
          <w:rPr>
            <w:noProof/>
            <w:webHidden/>
          </w:rPr>
        </w:r>
        <w:r w:rsidR="00BC4B87">
          <w:rPr>
            <w:noProof/>
            <w:webHidden/>
          </w:rPr>
          <w:fldChar w:fldCharType="separate"/>
        </w:r>
        <w:r w:rsidR="00BC4B87">
          <w:rPr>
            <w:noProof/>
            <w:webHidden/>
          </w:rPr>
          <w:t>7</w:t>
        </w:r>
        <w:r w:rsidR="00BC4B87">
          <w:rPr>
            <w:noProof/>
            <w:webHidden/>
          </w:rPr>
          <w:fldChar w:fldCharType="end"/>
        </w:r>
      </w:hyperlink>
    </w:p>
    <w:p w14:paraId="1B7C4ACD"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75" w:history="1">
        <w:r w:rsidR="00BC4B87" w:rsidRPr="007167AF">
          <w:rPr>
            <w:rStyle w:val="Hyperlink"/>
            <w:noProof/>
          </w:rPr>
          <w:t>1.1</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Project Background</w:t>
        </w:r>
        <w:r w:rsidR="00BC4B87">
          <w:rPr>
            <w:noProof/>
            <w:webHidden/>
          </w:rPr>
          <w:tab/>
        </w:r>
        <w:r w:rsidR="00BC4B87">
          <w:rPr>
            <w:noProof/>
            <w:webHidden/>
          </w:rPr>
          <w:fldChar w:fldCharType="begin"/>
        </w:r>
        <w:r w:rsidR="00BC4B87">
          <w:rPr>
            <w:noProof/>
            <w:webHidden/>
          </w:rPr>
          <w:instrText xml:space="preserve"> PAGEREF _Toc468399875 \h </w:instrText>
        </w:r>
        <w:r w:rsidR="00BC4B87">
          <w:rPr>
            <w:noProof/>
            <w:webHidden/>
          </w:rPr>
        </w:r>
        <w:r w:rsidR="00BC4B87">
          <w:rPr>
            <w:noProof/>
            <w:webHidden/>
          </w:rPr>
          <w:fldChar w:fldCharType="separate"/>
        </w:r>
        <w:r w:rsidR="00BC4B87">
          <w:rPr>
            <w:noProof/>
            <w:webHidden/>
          </w:rPr>
          <w:t>7</w:t>
        </w:r>
        <w:r w:rsidR="00BC4B87">
          <w:rPr>
            <w:noProof/>
            <w:webHidden/>
          </w:rPr>
          <w:fldChar w:fldCharType="end"/>
        </w:r>
      </w:hyperlink>
    </w:p>
    <w:p w14:paraId="0A4E6661"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76" w:history="1">
        <w:r w:rsidR="00BC4B87" w:rsidRPr="007167AF">
          <w:rPr>
            <w:rStyle w:val="Hyperlink"/>
            <w:noProof/>
          </w:rPr>
          <w:t>1.2</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Design Highlights</w:t>
        </w:r>
        <w:r w:rsidR="00BC4B87">
          <w:rPr>
            <w:noProof/>
            <w:webHidden/>
          </w:rPr>
          <w:tab/>
        </w:r>
        <w:r w:rsidR="00BC4B87">
          <w:rPr>
            <w:noProof/>
            <w:webHidden/>
          </w:rPr>
          <w:fldChar w:fldCharType="begin"/>
        </w:r>
        <w:r w:rsidR="00BC4B87">
          <w:rPr>
            <w:noProof/>
            <w:webHidden/>
          </w:rPr>
          <w:instrText xml:space="preserve"> PAGEREF _Toc468399876 \h </w:instrText>
        </w:r>
        <w:r w:rsidR="00BC4B87">
          <w:rPr>
            <w:noProof/>
            <w:webHidden/>
          </w:rPr>
        </w:r>
        <w:r w:rsidR="00BC4B87">
          <w:rPr>
            <w:noProof/>
            <w:webHidden/>
          </w:rPr>
          <w:fldChar w:fldCharType="separate"/>
        </w:r>
        <w:r w:rsidR="00BC4B87">
          <w:rPr>
            <w:noProof/>
            <w:webHidden/>
          </w:rPr>
          <w:t>7</w:t>
        </w:r>
        <w:r w:rsidR="00BC4B87">
          <w:rPr>
            <w:noProof/>
            <w:webHidden/>
          </w:rPr>
          <w:fldChar w:fldCharType="end"/>
        </w:r>
      </w:hyperlink>
    </w:p>
    <w:p w14:paraId="7CBA4AC9"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77" w:history="1">
        <w:r w:rsidR="00BC4B87" w:rsidRPr="007167AF">
          <w:rPr>
            <w:rStyle w:val="Hyperlink"/>
            <w:noProof/>
          </w:rPr>
          <w:t>1.3</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Risk Assessment</w:t>
        </w:r>
        <w:r w:rsidR="00BC4B87">
          <w:rPr>
            <w:noProof/>
            <w:webHidden/>
          </w:rPr>
          <w:tab/>
        </w:r>
        <w:r w:rsidR="00BC4B87">
          <w:rPr>
            <w:noProof/>
            <w:webHidden/>
          </w:rPr>
          <w:fldChar w:fldCharType="begin"/>
        </w:r>
        <w:r w:rsidR="00BC4B87">
          <w:rPr>
            <w:noProof/>
            <w:webHidden/>
          </w:rPr>
          <w:instrText xml:space="preserve"> PAGEREF _Toc468399877 \h </w:instrText>
        </w:r>
        <w:r w:rsidR="00BC4B87">
          <w:rPr>
            <w:noProof/>
            <w:webHidden/>
          </w:rPr>
        </w:r>
        <w:r w:rsidR="00BC4B87">
          <w:rPr>
            <w:noProof/>
            <w:webHidden/>
          </w:rPr>
          <w:fldChar w:fldCharType="separate"/>
        </w:r>
        <w:r w:rsidR="00BC4B87">
          <w:rPr>
            <w:noProof/>
            <w:webHidden/>
          </w:rPr>
          <w:t>7</w:t>
        </w:r>
        <w:r w:rsidR="00BC4B87">
          <w:rPr>
            <w:noProof/>
            <w:webHidden/>
          </w:rPr>
          <w:fldChar w:fldCharType="end"/>
        </w:r>
      </w:hyperlink>
    </w:p>
    <w:p w14:paraId="11D40007"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78" w:history="1">
        <w:r w:rsidR="00BC4B87" w:rsidRPr="007167AF">
          <w:rPr>
            <w:rStyle w:val="Hyperlink"/>
            <w:noProof/>
          </w:rPr>
          <w:t>1.4</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Key Architecture Decisions and Compliance</w:t>
        </w:r>
        <w:r w:rsidR="00BC4B87">
          <w:rPr>
            <w:noProof/>
            <w:webHidden/>
          </w:rPr>
          <w:tab/>
        </w:r>
        <w:r w:rsidR="00BC4B87">
          <w:rPr>
            <w:noProof/>
            <w:webHidden/>
          </w:rPr>
          <w:fldChar w:fldCharType="begin"/>
        </w:r>
        <w:r w:rsidR="00BC4B87">
          <w:rPr>
            <w:noProof/>
            <w:webHidden/>
          </w:rPr>
          <w:instrText xml:space="preserve"> PAGEREF _Toc468399878 \h </w:instrText>
        </w:r>
        <w:r w:rsidR="00BC4B87">
          <w:rPr>
            <w:noProof/>
            <w:webHidden/>
          </w:rPr>
        </w:r>
        <w:r w:rsidR="00BC4B87">
          <w:rPr>
            <w:noProof/>
            <w:webHidden/>
          </w:rPr>
          <w:fldChar w:fldCharType="separate"/>
        </w:r>
        <w:r w:rsidR="00BC4B87">
          <w:rPr>
            <w:noProof/>
            <w:webHidden/>
          </w:rPr>
          <w:t>7</w:t>
        </w:r>
        <w:r w:rsidR="00BC4B87">
          <w:rPr>
            <w:noProof/>
            <w:webHidden/>
          </w:rPr>
          <w:fldChar w:fldCharType="end"/>
        </w:r>
      </w:hyperlink>
    </w:p>
    <w:p w14:paraId="0D11BB87" w14:textId="77777777" w:rsidR="00BC4B87" w:rsidRDefault="00676330">
      <w:pPr>
        <w:pStyle w:val="TOC1"/>
        <w:rPr>
          <w:rFonts w:asciiTheme="minorHAnsi" w:eastAsiaTheme="minorEastAsia" w:hAnsiTheme="minorHAnsi" w:cstheme="minorBidi"/>
          <w:noProof/>
          <w:szCs w:val="22"/>
          <w:lang w:val="en-AU" w:eastAsia="en-AU"/>
        </w:rPr>
      </w:pPr>
      <w:hyperlink w:anchor="_Toc468399879" w:history="1">
        <w:r w:rsidR="00BC4B87" w:rsidRPr="007167AF">
          <w:rPr>
            <w:rStyle w:val="Hyperlink"/>
            <w:noProof/>
          </w:rPr>
          <w:t>2</w:t>
        </w:r>
        <w:r w:rsidR="00BC4B87">
          <w:rPr>
            <w:rFonts w:asciiTheme="minorHAnsi" w:eastAsiaTheme="minorEastAsia" w:hAnsiTheme="minorHAnsi" w:cstheme="minorBidi"/>
            <w:noProof/>
            <w:szCs w:val="22"/>
            <w:lang w:val="en-AU" w:eastAsia="en-AU"/>
          </w:rPr>
          <w:tab/>
        </w:r>
        <w:r w:rsidR="00BC4B87" w:rsidRPr="007167AF">
          <w:rPr>
            <w:rStyle w:val="Hyperlink"/>
            <w:noProof/>
          </w:rPr>
          <w:t>Solution Context</w:t>
        </w:r>
        <w:r w:rsidR="00BC4B87">
          <w:rPr>
            <w:noProof/>
            <w:webHidden/>
          </w:rPr>
          <w:tab/>
        </w:r>
        <w:r w:rsidR="00BC4B87">
          <w:rPr>
            <w:noProof/>
            <w:webHidden/>
          </w:rPr>
          <w:fldChar w:fldCharType="begin"/>
        </w:r>
        <w:r w:rsidR="00BC4B87">
          <w:rPr>
            <w:noProof/>
            <w:webHidden/>
          </w:rPr>
          <w:instrText xml:space="preserve"> PAGEREF _Toc468399879 \h </w:instrText>
        </w:r>
        <w:r w:rsidR="00BC4B87">
          <w:rPr>
            <w:noProof/>
            <w:webHidden/>
          </w:rPr>
        </w:r>
        <w:r w:rsidR="00BC4B87">
          <w:rPr>
            <w:noProof/>
            <w:webHidden/>
          </w:rPr>
          <w:fldChar w:fldCharType="separate"/>
        </w:r>
        <w:r w:rsidR="00BC4B87">
          <w:rPr>
            <w:noProof/>
            <w:webHidden/>
          </w:rPr>
          <w:t>10</w:t>
        </w:r>
        <w:r w:rsidR="00BC4B87">
          <w:rPr>
            <w:noProof/>
            <w:webHidden/>
          </w:rPr>
          <w:fldChar w:fldCharType="end"/>
        </w:r>
      </w:hyperlink>
    </w:p>
    <w:p w14:paraId="7C53D93F"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80" w:history="1">
        <w:r w:rsidR="00BC4B87" w:rsidRPr="007167AF">
          <w:rPr>
            <w:rStyle w:val="Hyperlink"/>
            <w:noProof/>
          </w:rPr>
          <w:t>2.1</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Related Documentation</w:t>
        </w:r>
        <w:r w:rsidR="00BC4B87">
          <w:rPr>
            <w:noProof/>
            <w:webHidden/>
          </w:rPr>
          <w:tab/>
        </w:r>
        <w:r w:rsidR="00BC4B87">
          <w:rPr>
            <w:noProof/>
            <w:webHidden/>
          </w:rPr>
          <w:fldChar w:fldCharType="begin"/>
        </w:r>
        <w:r w:rsidR="00BC4B87">
          <w:rPr>
            <w:noProof/>
            <w:webHidden/>
          </w:rPr>
          <w:instrText xml:space="preserve"> PAGEREF _Toc468399880 \h </w:instrText>
        </w:r>
        <w:r w:rsidR="00BC4B87">
          <w:rPr>
            <w:noProof/>
            <w:webHidden/>
          </w:rPr>
        </w:r>
        <w:r w:rsidR="00BC4B87">
          <w:rPr>
            <w:noProof/>
            <w:webHidden/>
          </w:rPr>
          <w:fldChar w:fldCharType="separate"/>
        </w:r>
        <w:r w:rsidR="00BC4B87">
          <w:rPr>
            <w:noProof/>
            <w:webHidden/>
          </w:rPr>
          <w:t>10</w:t>
        </w:r>
        <w:r w:rsidR="00BC4B87">
          <w:rPr>
            <w:noProof/>
            <w:webHidden/>
          </w:rPr>
          <w:fldChar w:fldCharType="end"/>
        </w:r>
      </w:hyperlink>
    </w:p>
    <w:p w14:paraId="37C2305C"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81" w:history="1">
        <w:r w:rsidR="00BC4B87" w:rsidRPr="007167AF">
          <w:rPr>
            <w:rStyle w:val="Hyperlink"/>
            <w:noProof/>
          </w:rPr>
          <w:t>2.2</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Key Architectural Requirements</w:t>
        </w:r>
        <w:r w:rsidR="00BC4B87">
          <w:rPr>
            <w:noProof/>
            <w:webHidden/>
          </w:rPr>
          <w:tab/>
        </w:r>
        <w:r w:rsidR="00BC4B87">
          <w:rPr>
            <w:noProof/>
            <w:webHidden/>
          </w:rPr>
          <w:fldChar w:fldCharType="begin"/>
        </w:r>
        <w:r w:rsidR="00BC4B87">
          <w:rPr>
            <w:noProof/>
            <w:webHidden/>
          </w:rPr>
          <w:instrText xml:space="preserve"> PAGEREF _Toc468399881 \h </w:instrText>
        </w:r>
        <w:r w:rsidR="00BC4B87">
          <w:rPr>
            <w:noProof/>
            <w:webHidden/>
          </w:rPr>
        </w:r>
        <w:r w:rsidR="00BC4B87">
          <w:rPr>
            <w:noProof/>
            <w:webHidden/>
          </w:rPr>
          <w:fldChar w:fldCharType="separate"/>
        </w:r>
        <w:r w:rsidR="00BC4B87">
          <w:rPr>
            <w:noProof/>
            <w:webHidden/>
          </w:rPr>
          <w:t>11</w:t>
        </w:r>
        <w:r w:rsidR="00BC4B87">
          <w:rPr>
            <w:noProof/>
            <w:webHidden/>
          </w:rPr>
          <w:fldChar w:fldCharType="end"/>
        </w:r>
      </w:hyperlink>
    </w:p>
    <w:p w14:paraId="2FC6179C"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82" w:history="1">
        <w:r w:rsidR="00BC4B87" w:rsidRPr="007167AF">
          <w:rPr>
            <w:rStyle w:val="Hyperlink"/>
            <w:noProof/>
          </w:rPr>
          <w:t>2.3</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Assumptions</w:t>
        </w:r>
        <w:r w:rsidR="00BC4B87">
          <w:rPr>
            <w:noProof/>
            <w:webHidden/>
          </w:rPr>
          <w:tab/>
        </w:r>
        <w:r w:rsidR="00BC4B87">
          <w:rPr>
            <w:noProof/>
            <w:webHidden/>
          </w:rPr>
          <w:fldChar w:fldCharType="begin"/>
        </w:r>
        <w:r w:rsidR="00BC4B87">
          <w:rPr>
            <w:noProof/>
            <w:webHidden/>
          </w:rPr>
          <w:instrText xml:space="preserve"> PAGEREF _Toc468399882 \h </w:instrText>
        </w:r>
        <w:r w:rsidR="00BC4B87">
          <w:rPr>
            <w:noProof/>
            <w:webHidden/>
          </w:rPr>
        </w:r>
        <w:r w:rsidR="00BC4B87">
          <w:rPr>
            <w:noProof/>
            <w:webHidden/>
          </w:rPr>
          <w:fldChar w:fldCharType="separate"/>
        </w:r>
        <w:r w:rsidR="00BC4B87">
          <w:rPr>
            <w:noProof/>
            <w:webHidden/>
          </w:rPr>
          <w:t>12</w:t>
        </w:r>
        <w:r w:rsidR="00BC4B87">
          <w:rPr>
            <w:noProof/>
            <w:webHidden/>
          </w:rPr>
          <w:fldChar w:fldCharType="end"/>
        </w:r>
      </w:hyperlink>
    </w:p>
    <w:p w14:paraId="5D847B82"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83" w:history="1">
        <w:r w:rsidR="00BC4B87" w:rsidRPr="007167AF">
          <w:rPr>
            <w:rStyle w:val="Hyperlink"/>
            <w:noProof/>
          </w:rPr>
          <w:t>2.4</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Constraints</w:t>
        </w:r>
        <w:r w:rsidR="00BC4B87">
          <w:rPr>
            <w:noProof/>
            <w:webHidden/>
          </w:rPr>
          <w:tab/>
        </w:r>
        <w:r w:rsidR="00BC4B87">
          <w:rPr>
            <w:noProof/>
            <w:webHidden/>
          </w:rPr>
          <w:fldChar w:fldCharType="begin"/>
        </w:r>
        <w:r w:rsidR="00BC4B87">
          <w:rPr>
            <w:noProof/>
            <w:webHidden/>
          </w:rPr>
          <w:instrText xml:space="preserve"> PAGEREF _Toc468399883 \h </w:instrText>
        </w:r>
        <w:r w:rsidR="00BC4B87">
          <w:rPr>
            <w:noProof/>
            <w:webHidden/>
          </w:rPr>
        </w:r>
        <w:r w:rsidR="00BC4B87">
          <w:rPr>
            <w:noProof/>
            <w:webHidden/>
          </w:rPr>
          <w:fldChar w:fldCharType="separate"/>
        </w:r>
        <w:r w:rsidR="00BC4B87">
          <w:rPr>
            <w:noProof/>
            <w:webHidden/>
          </w:rPr>
          <w:t>13</w:t>
        </w:r>
        <w:r w:rsidR="00BC4B87">
          <w:rPr>
            <w:noProof/>
            <w:webHidden/>
          </w:rPr>
          <w:fldChar w:fldCharType="end"/>
        </w:r>
      </w:hyperlink>
    </w:p>
    <w:p w14:paraId="3E832123"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84" w:history="1">
        <w:r w:rsidR="00BC4B87" w:rsidRPr="007167AF">
          <w:rPr>
            <w:rStyle w:val="Hyperlink"/>
            <w:noProof/>
          </w:rPr>
          <w:t>2.5</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Dependencies</w:t>
        </w:r>
        <w:r w:rsidR="00BC4B87">
          <w:rPr>
            <w:noProof/>
            <w:webHidden/>
          </w:rPr>
          <w:tab/>
        </w:r>
        <w:r w:rsidR="00BC4B87">
          <w:rPr>
            <w:noProof/>
            <w:webHidden/>
          </w:rPr>
          <w:fldChar w:fldCharType="begin"/>
        </w:r>
        <w:r w:rsidR="00BC4B87">
          <w:rPr>
            <w:noProof/>
            <w:webHidden/>
          </w:rPr>
          <w:instrText xml:space="preserve"> PAGEREF _Toc468399884 \h </w:instrText>
        </w:r>
        <w:r w:rsidR="00BC4B87">
          <w:rPr>
            <w:noProof/>
            <w:webHidden/>
          </w:rPr>
        </w:r>
        <w:r w:rsidR="00BC4B87">
          <w:rPr>
            <w:noProof/>
            <w:webHidden/>
          </w:rPr>
          <w:fldChar w:fldCharType="separate"/>
        </w:r>
        <w:r w:rsidR="00BC4B87">
          <w:rPr>
            <w:noProof/>
            <w:webHidden/>
          </w:rPr>
          <w:t>13</w:t>
        </w:r>
        <w:r w:rsidR="00BC4B87">
          <w:rPr>
            <w:noProof/>
            <w:webHidden/>
          </w:rPr>
          <w:fldChar w:fldCharType="end"/>
        </w:r>
      </w:hyperlink>
    </w:p>
    <w:p w14:paraId="479B1FAB"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85" w:history="1">
        <w:r w:rsidR="00BC4B87" w:rsidRPr="007167AF">
          <w:rPr>
            <w:rStyle w:val="Hyperlink"/>
            <w:noProof/>
          </w:rPr>
          <w:t>2.6</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Issues</w:t>
        </w:r>
        <w:r w:rsidR="00BC4B87">
          <w:rPr>
            <w:noProof/>
            <w:webHidden/>
          </w:rPr>
          <w:tab/>
        </w:r>
        <w:r w:rsidR="00BC4B87">
          <w:rPr>
            <w:noProof/>
            <w:webHidden/>
          </w:rPr>
          <w:fldChar w:fldCharType="begin"/>
        </w:r>
        <w:r w:rsidR="00BC4B87">
          <w:rPr>
            <w:noProof/>
            <w:webHidden/>
          </w:rPr>
          <w:instrText xml:space="preserve"> PAGEREF _Toc468399885 \h </w:instrText>
        </w:r>
        <w:r w:rsidR="00BC4B87">
          <w:rPr>
            <w:noProof/>
            <w:webHidden/>
          </w:rPr>
        </w:r>
        <w:r w:rsidR="00BC4B87">
          <w:rPr>
            <w:noProof/>
            <w:webHidden/>
          </w:rPr>
          <w:fldChar w:fldCharType="separate"/>
        </w:r>
        <w:r w:rsidR="00BC4B87">
          <w:rPr>
            <w:noProof/>
            <w:webHidden/>
          </w:rPr>
          <w:t>13</w:t>
        </w:r>
        <w:r w:rsidR="00BC4B87">
          <w:rPr>
            <w:noProof/>
            <w:webHidden/>
          </w:rPr>
          <w:fldChar w:fldCharType="end"/>
        </w:r>
      </w:hyperlink>
    </w:p>
    <w:p w14:paraId="251AC8CD"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86" w:history="1">
        <w:r w:rsidR="00BC4B87" w:rsidRPr="007167AF">
          <w:rPr>
            <w:rStyle w:val="Hyperlink"/>
            <w:noProof/>
          </w:rPr>
          <w:t>2.7</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Risks</w:t>
        </w:r>
        <w:r w:rsidR="00BC4B87">
          <w:rPr>
            <w:noProof/>
            <w:webHidden/>
          </w:rPr>
          <w:tab/>
        </w:r>
        <w:r w:rsidR="00BC4B87">
          <w:rPr>
            <w:noProof/>
            <w:webHidden/>
          </w:rPr>
          <w:fldChar w:fldCharType="begin"/>
        </w:r>
        <w:r w:rsidR="00BC4B87">
          <w:rPr>
            <w:noProof/>
            <w:webHidden/>
          </w:rPr>
          <w:instrText xml:space="preserve"> PAGEREF _Toc468399886 \h </w:instrText>
        </w:r>
        <w:r w:rsidR="00BC4B87">
          <w:rPr>
            <w:noProof/>
            <w:webHidden/>
          </w:rPr>
        </w:r>
        <w:r w:rsidR="00BC4B87">
          <w:rPr>
            <w:noProof/>
            <w:webHidden/>
          </w:rPr>
          <w:fldChar w:fldCharType="separate"/>
        </w:r>
        <w:r w:rsidR="00BC4B87">
          <w:rPr>
            <w:noProof/>
            <w:webHidden/>
          </w:rPr>
          <w:t>14</w:t>
        </w:r>
        <w:r w:rsidR="00BC4B87">
          <w:rPr>
            <w:noProof/>
            <w:webHidden/>
          </w:rPr>
          <w:fldChar w:fldCharType="end"/>
        </w:r>
      </w:hyperlink>
    </w:p>
    <w:p w14:paraId="0F96269C"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87" w:history="1">
        <w:r w:rsidR="00BC4B87" w:rsidRPr="007167AF">
          <w:rPr>
            <w:rStyle w:val="Hyperlink"/>
            <w:noProof/>
          </w:rPr>
          <w:t>2.8</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Items to be covered in next phase</w:t>
        </w:r>
        <w:r w:rsidR="00BC4B87">
          <w:rPr>
            <w:noProof/>
            <w:webHidden/>
          </w:rPr>
          <w:tab/>
        </w:r>
        <w:r w:rsidR="00BC4B87">
          <w:rPr>
            <w:noProof/>
            <w:webHidden/>
          </w:rPr>
          <w:fldChar w:fldCharType="begin"/>
        </w:r>
        <w:r w:rsidR="00BC4B87">
          <w:rPr>
            <w:noProof/>
            <w:webHidden/>
          </w:rPr>
          <w:instrText xml:space="preserve"> PAGEREF _Toc468399887 \h </w:instrText>
        </w:r>
        <w:r w:rsidR="00BC4B87">
          <w:rPr>
            <w:noProof/>
            <w:webHidden/>
          </w:rPr>
        </w:r>
        <w:r w:rsidR="00BC4B87">
          <w:rPr>
            <w:noProof/>
            <w:webHidden/>
          </w:rPr>
          <w:fldChar w:fldCharType="separate"/>
        </w:r>
        <w:r w:rsidR="00BC4B87">
          <w:rPr>
            <w:noProof/>
            <w:webHidden/>
          </w:rPr>
          <w:t>18</w:t>
        </w:r>
        <w:r w:rsidR="00BC4B87">
          <w:rPr>
            <w:noProof/>
            <w:webHidden/>
          </w:rPr>
          <w:fldChar w:fldCharType="end"/>
        </w:r>
      </w:hyperlink>
    </w:p>
    <w:p w14:paraId="0E53E2C0" w14:textId="77777777" w:rsidR="00BC4B87" w:rsidRDefault="00676330">
      <w:pPr>
        <w:pStyle w:val="TOC1"/>
        <w:rPr>
          <w:rFonts w:asciiTheme="minorHAnsi" w:eastAsiaTheme="minorEastAsia" w:hAnsiTheme="minorHAnsi" w:cstheme="minorBidi"/>
          <w:noProof/>
          <w:szCs w:val="22"/>
          <w:lang w:val="en-AU" w:eastAsia="en-AU"/>
        </w:rPr>
      </w:pPr>
      <w:hyperlink w:anchor="_Toc468399888" w:history="1">
        <w:r w:rsidR="00BC4B87" w:rsidRPr="007167AF">
          <w:rPr>
            <w:rStyle w:val="Hyperlink"/>
            <w:noProof/>
          </w:rPr>
          <w:t>3</w:t>
        </w:r>
        <w:r w:rsidR="00BC4B87">
          <w:rPr>
            <w:rFonts w:asciiTheme="minorHAnsi" w:eastAsiaTheme="minorEastAsia" w:hAnsiTheme="minorHAnsi" w:cstheme="minorBidi"/>
            <w:noProof/>
            <w:szCs w:val="22"/>
            <w:lang w:val="en-AU" w:eastAsia="en-AU"/>
          </w:rPr>
          <w:tab/>
        </w:r>
        <w:r w:rsidR="00BC4B87" w:rsidRPr="007167AF">
          <w:rPr>
            <w:rStyle w:val="Hyperlink"/>
            <w:noProof/>
          </w:rPr>
          <w:t>Solution Overview</w:t>
        </w:r>
        <w:r w:rsidR="00BC4B87">
          <w:rPr>
            <w:noProof/>
            <w:webHidden/>
          </w:rPr>
          <w:tab/>
        </w:r>
        <w:r w:rsidR="00BC4B87">
          <w:rPr>
            <w:noProof/>
            <w:webHidden/>
          </w:rPr>
          <w:fldChar w:fldCharType="begin"/>
        </w:r>
        <w:r w:rsidR="00BC4B87">
          <w:rPr>
            <w:noProof/>
            <w:webHidden/>
          </w:rPr>
          <w:instrText xml:space="preserve"> PAGEREF _Toc468399888 \h </w:instrText>
        </w:r>
        <w:r w:rsidR="00BC4B87">
          <w:rPr>
            <w:noProof/>
            <w:webHidden/>
          </w:rPr>
        </w:r>
        <w:r w:rsidR="00BC4B87">
          <w:rPr>
            <w:noProof/>
            <w:webHidden/>
          </w:rPr>
          <w:fldChar w:fldCharType="separate"/>
        </w:r>
        <w:r w:rsidR="00BC4B87">
          <w:rPr>
            <w:noProof/>
            <w:webHidden/>
          </w:rPr>
          <w:t>20</w:t>
        </w:r>
        <w:r w:rsidR="00BC4B87">
          <w:rPr>
            <w:noProof/>
            <w:webHidden/>
          </w:rPr>
          <w:fldChar w:fldCharType="end"/>
        </w:r>
      </w:hyperlink>
    </w:p>
    <w:p w14:paraId="432E9C71"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89" w:history="1">
        <w:r w:rsidR="00BC4B87" w:rsidRPr="007167AF">
          <w:rPr>
            <w:rStyle w:val="Hyperlink"/>
            <w:noProof/>
          </w:rPr>
          <w:t>3.1</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Baseline (Current) Solution Overview</w:t>
        </w:r>
        <w:r w:rsidR="00BC4B87">
          <w:rPr>
            <w:noProof/>
            <w:webHidden/>
          </w:rPr>
          <w:tab/>
        </w:r>
        <w:r w:rsidR="00BC4B87">
          <w:rPr>
            <w:noProof/>
            <w:webHidden/>
          </w:rPr>
          <w:fldChar w:fldCharType="begin"/>
        </w:r>
        <w:r w:rsidR="00BC4B87">
          <w:rPr>
            <w:noProof/>
            <w:webHidden/>
          </w:rPr>
          <w:instrText xml:space="preserve"> PAGEREF _Toc468399889 \h </w:instrText>
        </w:r>
        <w:r w:rsidR="00BC4B87">
          <w:rPr>
            <w:noProof/>
            <w:webHidden/>
          </w:rPr>
        </w:r>
        <w:r w:rsidR="00BC4B87">
          <w:rPr>
            <w:noProof/>
            <w:webHidden/>
          </w:rPr>
          <w:fldChar w:fldCharType="separate"/>
        </w:r>
        <w:r w:rsidR="00BC4B87">
          <w:rPr>
            <w:noProof/>
            <w:webHidden/>
          </w:rPr>
          <w:t>20</w:t>
        </w:r>
        <w:r w:rsidR="00BC4B87">
          <w:rPr>
            <w:noProof/>
            <w:webHidden/>
          </w:rPr>
          <w:fldChar w:fldCharType="end"/>
        </w:r>
      </w:hyperlink>
    </w:p>
    <w:p w14:paraId="6E3479D5"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90" w:history="1">
        <w:r w:rsidR="00BC4B87" w:rsidRPr="007167AF">
          <w:rPr>
            <w:rStyle w:val="Hyperlink"/>
            <w:noProof/>
          </w:rPr>
          <w:t>3.2</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Target (To-Be) Solution Overview</w:t>
        </w:r>
        <w:r w:rsidR="00BC4B87">
          <w:rPr>
            <w:noProof/>
            <w:webHidden/>
          </w:rPr>
          <w:tab/>
        </w:r>
        <w:r w:rsidR="00BC4B87">
          <w:rPr>
            <w:noProof/>
            <w:webHidden/>
          </w:rPr>
          <w:fldChar w:fldCharType="begin"/>
        </w:r>
        <w:r w:rsidR="00BC4B87">
          <w:rPr>
            <w:noProof/>
            <w:webHidden/>
          </w:rPr>
          <w:instrText xml:space="preserve"> PAGEREF _Toc468399890 \h </w:instrText>
        </w:r>
        <w:r w:rsidR="00BC4B87">
          <w:rPr>
            <w:noProof/>
            <w:webHidden/>
          </w:rPr>
        </w:r>
        <w:r w:rsidR="00BC4B87">
          <w:rPr>
            <w:noProof/>
            <w:webHidden/>
          </w:rPr>
          <w:fldChar w:fldCharType="separate"/>
        </w:r>
        <w:r w:rsidR="00BC4B87">
          <w:rPr>
            <w:noProof/>
            <w:webHidden/>
          </w:rPr>
          <w:t>22</w:t>
        </w:r>
        <w:r w:rsidR="00BC4B87">
          <w:rPr>
            <w:noProof/>
            <w:webHidden/>
          </w:rPr>
          <w:fldChar w:fldCharType="end"/>
        </w:r>
      </w:hyperlink>
    </w:p>
    <w:p w14:paraId="6E32D7F6"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91" w:history="1">
        <w:r w:rsidR="00BC4B87" w:rsidRPr="007167AF">
          <w:rPr>
            <w:rStyle w:val="Hyperlink"/>
            <w:noProof/>
          </w:rPr>
          <w:t>3.3</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Migration Plan</w:t>
        </w:r>
        <w:r w:rsidR="00BC4B87">
          <w:rPr>
            <w:noProof/>
            <w:webHidden/>
          </w:rPr>
          <w:tab/>
        </w:r>
        <w:r w:rsidR="00BC4B87">
          <w:rPr>
            <w:noProof/>
            <w:webHidden/>
          </w:rPr>
          <w:fldChar w:fldCharType="begin"/>
        </w:r>
        <w:r w:rsidR="00BC4B87">
          <w:rPr>
            <w:noProof/>
            <w:webHidden/>
          </w:rPr>
          <w:instrText xml:space="preserve"> PAGEREF _Toc468399891 \h </w:instrText>
        </w:r>
        <w:r w:rsidR="00BC4B87">
          <w:rPr>
            <w:noProof/>
            <w:webHidden/>
          </w:rPr>
        </w:r>
        <w:r w:rsidR="00BC4B87">
          <w:rPr>
            <w:noProof/>
            <w:webHidden/>
          </w:rPr>
          <w:fldChar w:fldCharType="separate"/>
        </w:r>
        <w:r w:rsidR="00BC4B87">
          <w:rPr>
            <w:noProof/>
            <w:webHidden/>
          </w:rPr>
          <w:t>23</w:t>
        </w:r>
        <w:r w:rsidR="00BC4B87">
          <w:rPr>
            <w:noProof/>
            <w:webHidden/>
          </w:rPr>
          <w:fldChar w:fldCharType="end"/>
        </w:r>
      </w:hyperlink>
    </w:p>
    <w:p w14:paraId="2F93F4AD" w14:textId="77777777" w:rsidR="00BC4B87" w:rsidRDefault="00676330">
      <w:pPr>
        <w:pStyle w:val="TOC1"/>
        <w:rPr>
          <w:rFonts w:asciiTheme="minorHAnsi" w:eastAsiaTheme="minorEastAsia" w:hAnsiTheme="minorHAnsi" w:cstheme="minorBidi"/>
          <w:noProof/>
          <w:szCs w:val="22"/>
          <w:lang w:val="en-AU" w:eastAsia="en-AU"/>
        </w:rPr>
      </w:pPr>
      <w:hyperlink w:anchor="_Toc468399892" w:history="1">
        <w:r w:rsidR="00BC4B87" w:rsidRPr="007167AF">
          <w:rPr>
            <w:rStyle w:val="Hyperlink"/>
            <w:noProof/>
          </w:rPr>
          <w:t>4</w:t>
        </w:r>
        <w:r w:rsidR="00BC4B87">
          <w:rPr>
            <w:rFonts w:asciiTheme="minorHAnsi" w:eastAsiaTheme="minorEastAsia" w:hAnsiTheme="minorHAnsi" w:cstheme="minorBidi"/>
            <w:noProof/>
            <w:szCs w:val="22"/>
            <w:lang w:val="en-AU" w:eastAsia="en-AU"/>
          </w:rPr>
          <w:tab/>
        </w:r>
        <w:r w:rsidR="00BC4B87" w:rsidRPr="007167AF">
          <w:rPr>
            <w:rStyle w:val="Hyperlink"/>
            <w:noProof/>
          </w:rPr>
          <w:t>Business Architecture</w:t>
        </w:r>
        <w:r w:rsidR="00BC4B87">
          <w:rPr>
            <w:noProof/>
            <w:webHidden/>
          </w:rPr>
          <w:tab/>
        </w:r>
        <w:r w:rsidR="00BC4B87">
          <w:rPr>
            <w:noProof/>
            <w:webHidden/>
          </w:rPr>
          <w:fldChar w:fldCharType="begin"/>
        </w:r>
        <w:r w:rsidR="00BC4B87">
          <w:rPr>
            <w:noProof/>
            <w:webHidden/>
          </w:rPr>
          <w:instrText xml:space="preserve"> PAGEREF _Toc468399892 \h </w:instrText>
        </w:r>
        <w:r w:rsidR="00BC4B87">
          <w:rPr>
            <w:noProof/>
            <w:webHidden/>
          </w:rPr>
        </w:r>
        <w:r w:rsidR="00BC4B87">
          <w:rPr>
            <w:noProof/>
            <w:webHidden/>
          </w:rPr>
          <w:fldChar w:fldCharType="separate"/>
        </w:r>
        <w:r w:rsidR="00BC4B87">
          <w:rPr>
            <w:noProof/>
            <w:webHidden/>
          </w:rPr>
          <w:t>26</w:t>
        </w:r>
        <w:r w:rsidR="00BC4B87">
          <w:rPr>
            <w:noProof/>
            <w:webHidden/>
          </w:rPr>
          <w:fldChar w:fldCharType="end"/>
        </w:r>
      </w:hyperlink>
    </w:p>
    <w:p w14:paraId="5A1E5182"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93" w:history="1">
        <w:r w:rsidR="00BC4B87" w:rsidRPr="007167AF">
          <w:rPr>
            <w:rStyle w:val="Hyperlink"/>
            <w:noProof/>
          </w:rPr>
          <w:t>4.1</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Business Functions/Services</w:t>
        </w:r>
        <w:r w:rsidR="00BC4B87">
          <w:rPr>
            <w:noProof/>
            <w:webHidden/>
          </w:rPr>
          <w:tab/>
        </w:r>
        <w:r w:rsidR="00BC4B87">
          <w:rPr>
            <w:noProof/>
            <w:webHidden/>
          </w:rPr>
          <w:fldChar w:fldCharType="begin"/>
        </w:r>
        <w:r w:rsidR="00BC4B87">
          <w:rPr>
            <w:noProof/>
            <w:webHidden/>
          </w:rPr>
          <w:instrText xml:space="preserve"> PAGEREF _Toc468399893 \h </w:instrText>
        </w:r>
        <w:r w:rsidR="00BC4B87">
          <w:rPr>
            <w:noProof/>
            <w:webHidden/>
          </w:rPr>
        </w:r>
        <w:r w:rsidR="00BC4B87">
          <w:rPr>
            <w:noProof/>
            <w:webHidden/>
          </w:rPr>
          <w:fldChar w:fldCharType="separate"/>
        </w:r>
        <w:r w:rsidR="00BC4B87">
          <w:rPr>
            <w:noProof/>
            <w:webHidden/>
          </w:rPr>
          <w:t>26</w:t>
        </w:r>
        <w:r w:rsidR="00BC4B87">
          <w:rPr>
            <w:noProof/>
            <w:webHidden/>
          </w:rPr>
          <w:fldChar w:fldCharType="end"/>
        </w:r>
      </w:hyperlink>
    </w:p>
    <w:p w14:paraId="5829DF10"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894" w:history="1">
        <w:r w:rsidR="00BC4B87" w:rsidRPr="007167AF">
          <w:rPr>
            <w:rStyle w:val="Hyperlink"/>
            <w:noProof/>
          </w:rPr>
          <w:t>4.2</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Business Processes</w:t>
        </w:r>
        <w:r w:rsidR="00BC4B87">
          <w:rPr>
            <w:noProof/>
            <w:webHidden/>
          </w:rPr>
          <w:tab/>
        </w:r>
        <w:r w:rsidR="00BC4B87">
          <w:rPr>
            <w:noProof/>
            <w:webHidden/>
          </w:rPr>
          <w:fldChar w:fldCharType="begin"/>
        </w:r>
        <w:r w:rsidR="00BC4B87">
          <w:rPr>
            <w:noProof/>
            <w:webHidden/>
          </w:rPr>
          <w:instrText xml:space="preserve"> PAGEREF _Toc468399894 \h </w:instrText>
        </w:r>
        <w:r w:rsidR="00BC4B87">
          <w:rPr>
            <w:noProof/>
            <w:webHidden/>
          </w:rPr>
        </w:r>
        <w:r w:rsidR="00BC4B87">
          <w:rPr>
            <w:noProof/>
            <w:webHidden/>
          </w:rPr>
          <w:fldChar w:fldCharType="separate"/>
        </w:r>
        <w:r w:rsidR="00BC4B87">
          <w:rPr>
            <w:noProof/>
            <w:webHidden/>
          </w:rPr>
          <w:t>27</w:t>
        </w:r>
        <w:r w:rsidR="00BC4B87">
          <w:rPr>
            <w:noProof/>
            <w:webHidden/>
          </w:rPr>
          <w:fldChar w:fldCharType="end"/>
        </w:r>
      </w:hyperlink>
    </w:p>
    <w:p w14:paraId="595F45CC"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895" w:history="1">
        <w:r w:rsidR="00BC4B87" w:rsidRPr="007167AF">
          <w:rPr>
            <w:rStyle w:val="Hyperlink"/>
            <w:noProof/>
          </w:rPr>
          <w:t>4.2.1</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End-to-End business Process</w:t>
        </w:r>
        <w:r w:rsidR="00BC4B87">
          <w:rPr>
            <w:noProof/>
            <w:webHidden/>
          </w:rPr>
          <w:tab/>
        </w:r>
        <w:r w:rsidR="00BC4B87">
          <w:rPr>
            <w:noProof/>
            <w:webHidden/>
          </w:rPr>
          <w:fldChar w:fldCharType="begin"/>
        </w:r>
        <w:r w:rsidR="00BC4B87">
          <w:rPr>
            <w:noProof/>
            <w:webHidden/>
          </w:rPr>
          <w:instrText xml:space="preserve"> PAGEREF _Toc468399895 \h </w:instrText>
        </w:r>
        <w:r w:rsidR="00BC4B87">
          <w:rPr>
            <w:noProof/>
            <w:webHidden/>
          </w:rPr>
        </w:r>
        <w:r w:rsidR="00BC4B87">
          <w:rPr>
            <w:noProof/>
            <w:webHidden/>
          </w:rPr>
          <w:fldChar w:fldCharType="separate"/>
        </w:r>
        <w:r w:rsidR="00BC4B87">
          <w:rPr>
            <w:noProof/>
            <w:webHidden/>
          </w:rPr>
          <w:t>28</w:t>
        </w:r>
        <w:r w:rsidR="00BC4B87">
          <w:rPr>
            <w:noProof/>
            <w:webHidden/>
          </w:rPr>
          <w:fldChar w:fldCharType="end"/>
        </w:r>
      </w:hyperlink>
    </w:p>
    <w:p w14:paraId="37058CE9"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896" w:history="1">
        <w:r w:rsidR="00BC4B87" w:rsidRPr="007167AF">
          <w:rPr>
            <w:rStyle w:val="Hyperlink"/>
            <w:noProof/>
          </w:rPr>
          <w:t>4.2.2</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Contract Plan Set up</w:t>
        </w:r>
        <w:r w:rsidR="00BC4B87">
          <w:rPr>
            <w:noProof/>
            <w:webHidden/>
          </w:rPr>
          <w:tab/>
        </w:r>
        <w:r w:rsidR="00BC4B87">
          <w:rPr>
            <w:noProof/>
            <w:webHidden/>
          </w:rPr>
          <w:fldChar w:fldCharType="begin"/>
        </w:r>
        <w:r w:rsidR="00BC4B87">
          <w:rPr>
            <w:noProof/>
            <w:webHidden/>
          </w:rPr>
          <w:instrText xml:space="preserve"> PAGEREF _Toc468399896 \h </w:instrText>
        </w:r>
        <w:r w:rsidR="00BC4B87">
          <w:rPr>
            <w:noProof/>
            <w:webHidden/>
          </w:rPr>
        </w:r>
        <w:r w:rsidR="00BC4B87">
          <w:rPr>
            <w:noProof/>
            <w:webHidden/>
          </w:rPr>
          <w:fldChar w:fldCharType="separate"/>
        </w:r>
        <w:r w:rsidR="00BC4B87">
          <w:rPr>
            <w:noProof/>
            <w:webHidden/>
          </w:rPr>
          <w:t>29</w:t>
        </w:r>
        <w:r w:rsidR="00BC4B87">
          <w:rPr>
            <w:noProof/>
            <w:webHidden/>
          </w:rPr>
          <w:fldChar w:fldCharType="end"/>
        </w:r>
      </w:hyperlink>
    </w:p>
    <w:p w14:paraId="6AFB8C67"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897" w:history="1">
        <w:r w:rsidR="00BC4B87" w:rsidRPr="007167AF">
          <w:rPr>
            <w:rStyle w:val="Hyperlink"/>
            <w:noProof/>
          </w:rPr>
          <w:t>4.2.3</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Contract Set up</w:t>
        </w:r>
        <w:r w:rsidR="00BC4B87">
          <w:rPr>
            <w:noProof/>
            <w:webHidden/>
          </w:rPr>
          <w:tab/>
        </w:r>
        <w:r w:rsidR="00BC4B87">
          <w:rPr>
            <w:noProof/>
            <w:webHidden/>
          </w:rPr>
          <w:fldChar w:fldCharType="begin"/>
        </w:r>
        <w:r w:rsidR="00BC4B87">
          <w:rPr>
            <w:noProof/>
            <w:webHidden/>
          </w:rPr>
          <w:instrText xml:space="preserve"> PAGEREF _Toc468399897 \h </w:instrText>
        </w:r>
        <w:r w:rsidR="00BC4B87">
          <w:rPr>
            <w:noProof/>
            <w:webHidden/>
          </w:rPr>
        </w:r>
        <w:r w:rsidR="00BC4B87">
          <w:rPr>
            <w:noProof/>
            <w:webHidden/>
          </w:rPr>
          <w:fldChar w:fldCharType="separate"/>
        </w:r>
        <w:r w:rsidR="00BC4B87">
          <w:rPr>
            <w:noProof/>
            <w:webHidden/>
          </w:rPr>
          <w:t>30</w:t>
        </w:r>
        <w:r w:rsidR="00BC4B87">
          <w:rPr>
            <w:noProof/>
            <w:webHidden/>
          </w:rPr>
          <w:fldChar w:fldCharType="end"/>
        </w:r>
      </w:hyperlink>
    </w:p>
    <w:p w14:paraId="4F462961"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898" w:history="1">
        <w:r w:rsidR="00BC4B87" w:rsidRPr="007167AF">
          <w:rPr>
            <w:rStyle w:val="Hyperlink"/>
            <w:noProof/>
          </w:rPr>
          <w:t>4.2.4</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Financial Processing</w:t>
        </w:r>
        <w:r w:rsidR="00BC4B87">
          <w:rPr>
            <w:noProof/>
            <w:webHidden/>
          </w:rPr>
          <w:tab/>
        </w:r>
        <w:r w:rsidR="00BC4B87">
          <w:rPr>
            <w:noProof/>
            <w:webHidden/>
          </w:rPr>
          <w:fldChar w:fldCharType="begin"/>
        </w:r>
        <w:r w:rsidR="00BC4B87">
          <w:rPr>
            <w:noProof/>
            <w:webHidden/>
          </w:rPr>
          <w:instrText xml:space="preserve"> PAGEREF _Toc468399898 \h </w:instrText>
        </w:r>
        <w:r w:rsidR="00BC4B87">
          <w:rPr>
            <w:noProof/>
            <w:webHidden/>
          </w:rPr>
        </w:r>
        <w:r w:rsidR="00BC4B87">
          <w:rPr>
            <w:noProof/>
            <w:webHidden/>
          </w:rPr>
          <w:fldChar w:fldCharType="separate"/>
        </w:r>
        <w:r w:rsidR="00BC4B87">
          <w:rPr>
            <w:noProof/>
            <w:webHidden/>
          </w:rPr>
          <w:t>31</w:t>
        </w:r>
        <w:r w:rsidR="00BC4B87">
          <w:rPr>
            <w:noProof/>
            <w:webHidden/>
          </w:rPr>
          <w:fldChar w:fldCharType="end"/>
        </w:r>
      </w:hyperlink>
    </w:p>
    <w:p w14:paraId="51AE3FAF"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899" w:history="1">
        <w:r w:rsidR="00BC4B87" w:rsidRPr="007167AF">
          <w:rPr>
            <w:rStyle w:val="Hyperlink"/>
            <w:noProof/>
          </w:rPr>
          <w:t>4.2.5</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Contract Variations : Modify Contract</w:t>
        </w:r>
        <w:r w:rsidR="00BC4B87">
          <w:rPr>
            <w:noProof/>
            <w:webHidden/>
          </w:rPr>
          <w:tab/>
        </w:r>
        <w:r w:rsidR="00BC4B87">
          <w:rPr>
            <w:noProof/>
            <w:webHidden/>
          </w:rPr>
          <w:fldChar w:fldCharType="begin"/>
        </w:r>
        <w:r w:rsidR="00BC4B87">
          <w:rPr>
            <w:noProof/>
            <w:webHidden/>
          </w:rPr>
          <w:instrText xml:space="preserve"> PAGEREF _Toc468399899 \h </w:instrText>
        </w:r>
        <w:r w:rsidR="00BC4B87">
          <w:rPr>
            <w:noProof/>
            <w:webHidden/>
          </w:rPr>
        </w:r>
        <w:r w:rsidR="00BC4B87">
          <w:rPr>
            <w:noProof/>
            <w:webHidden/>
          </w:rPr>
          <w:fldChar w:fldCharType="separate"/>
        </w:r>
        <w:r w:rsidR="00BC4B87">
          <w:rPr>
            <w:noProof/>
            <w:webHidden/>
          </w:rPr>
          <w:t>31</w:t>
        </w:r>
        <w:r w:rsidR="00BC4B87">
          <w:rPr>
            <w:noProof/>
            <w:webHidden/>
          </w:rPr>
          <w:fldChar w:fldCharType="end"/>
        </w:r>
      </w:hyperlink>
    </w:p>
    <w:p w14:paraId="24CE076D"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00" w:history="1">
        <w:r w:rsidR="00BC4B87" w:rsidRPr="007167AF">
          <w:rPr>
            <w:rStyle w:val="Hyperlink"/>
            <w:noProof/>
          </w:rPr>
          <w:t>4.2.6</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Reference Data Management and Indexation Processing</w:t>
        </w:r>
        <w:r w:rsidR="00BC4B87">
          <w:rPr>
            <w:noProof/>
            <w:webHidden/>
          </w:rPr>
          <w:tab/>
        </w:r>
        <w:r w:rsidR="00BC4B87">
          <w:rPr>
            <w:noProof/>
            <w:webHidden/>
          </w:rPr>
          <w:fldChar w:fldCharType="begin"/>
        </w:r>
        <w:r w:rsidR="00BC4B87">
          <w:rPr>
            <w:noProof/>
            <w:webHidden/>
          </w:rPr>
          <w:instrText xml:space="preserve"> PAGEREF _Toc468399900 \h </w:instrText>
        </w:r>
        <w:r w:rsidR="00BC4B87">
          <w:rPr>
            <w:noProof/>
            <w:webHidden/>
          </w:rPr>
        </w:r>
        <w:r w:rsidR="00BC4B87">
          <w:rPr>
            <w:noProof/>
            <w:webHidden/>
          </w:rPr>
          <w:fldChar w:fldCharType="separate"/>
        </w:r>
        <w:r w:rsidR="00BC4B87">
          <w:rPr>
            <w:noProof/>
            <w:webHidden/>
          </w:rPr>
          <w:t>32</w:t>
        </w:r>
        <w:r w:rsidR="00BC4B87">
          <w:rPr>
            <w:noProof/>
            <w:webHidden/>
          </w:rPr>
          <w:fldChar w:fldCharType="end"/>
        </w:r>
      </w:hyperlink>
    </w:p>
    <w:p w14:paraId="0EFF94D3"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01" w:history="1">
        <w:r w:rsidR="00BC4B87" w:rsidRPr="007167AF">
          <w:rPr>
            <w:rStyle w:val="Hyperlink"/>
            <w:noProof/>
          </w:rPr>
          <w:t>4.2.7</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Integration Touch Points</w:t>
        </w:r>
        <w:r w:rsidR="00BC4B87">
          <w:rPr>
            <w:noProof/>
            <w:webHidden/>
          </w:rPr>
          <w:tab/>
        </w:r>
        <w:r w:rsidR="00BC4B87">
          <w:rPr>
            <w:noProof/>
            <w:webHidden/>
          </w:rPr>
          <w:fldChar w:fldCharType="begin"/>
        </w:r>
        <w:r w:rsidR="00BC4B87">
          <w:rPr>
            <w:noProof/>
            <w:webHidden/>
          </w:rPr>
          <w:instrText xml:space="preserve"> PAGEREF _Toc468399901 \h </w:instrText>
        </w:r>
        <w:r w:rsidR="00BC4B87">
          <w:rPr>
            <w:noProof/>
            <w:webHidden/>
          </w:rPr>
        </w:r>
        <w:r w:rsidR="00BC4B87">
          <w:rPr>
            <w:noProof/>
            <w:webHidden/>
          </w:rPr>
          <w:fldChar w:fldCharType="separate"/>
        </w:r>
        <w:r w:rsidR="00BC4B87">
          <w:rPr>
            <w:noProof/>
            <w:webHidden/>
          </w:rPr>
          <w:t>33</w:t>
        </w:r>
        <w:r w:rsidR="00BC4B87">
          <w:rPr>
            <w:noProof/>
            <w:webHidden/>
          </w:rPr>
          <w:fldChar w:fldCharType="end"/>
        </w:r>
      </w:hyperlink>
    </w:p>
    <w:p w14:paraId="7DFD2D47"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02" w:history="1">
        <w:r w:rsidR="00BC4B87" w:rsidRPr="007167AF">
          <w:rPr>
            <w:rStyle w:val="Hyperlink"/>
            <w:noProof/>
          </w:rPr>
          <w:t>4.2.8</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Portals</w:t>
        </w:r>
        <w:r w:rsidR="00BC4B87">
          <w:rPr>
            <w:noProof/>
            <w:webHidden/>
          </w:rPr>
          <w:tab/>
        </w:r>
        <w:r w:rsidR="00BC4B87">
          <w:rPr>
            <w:noProof/>
            <w:webHidden/>
          </w:rPr>
          <w:fldChar w:fldCharType="begin"/>
        </w:r>
        <w:r w:rsidR="00BC4B87">
          <w:rPr>
            <w:noProof/>
            <w:webHidden/>
          </w:rPr>
          <w:instrText xml:space="preserve"> PAGEREF _Toc468399902 \h </w:instrText>
        </w:r>
        <w:r w:rsidR="00BC4B87">
          <w:rPr>
            <w:noProof/>
            <w:webHidden/>
          </w:rPr>
        </w:r>
        <w:r w:rsidR="00BC4B87">
          <w:rPr>
            <w:noProof/>
            <w:webHidden/>
          </w:rPr>
          <w:fldChar w:fldCharType="separate"/>
        </w:r>
        <w:r w:rsidR="00BC4B87">
          <w:rPr>
            <w:noProof/>
            <w:webHidden/>
          </w:rPr>
          <w:t>33</w:t>
        </w:r>
        <w:r w:rsidR="00BC4B87">
          <w:rPr>
            <w:noProof/>
            <w:webHidden/>
          </w:rPr>
          <w:fldChar w:fldCharType="end"/>
        </w:r>
      </w:hyperlink>
    </w:p>
    <w:p w14:paraId="74BEF9B2"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03" w:history="1">
        <w:r w:rsidR="00BC4B87" w:rsidRPr="007167AF">
          <w:rPr>
            <w:rStyle w:val="Hyperlink"/>
            <w:noProof/>
          </w:rPr>
          <w:t>4.2.9</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Others</w:t>
        </w:r>
        <w:r w:rsidR="00BC4B87">
          <w:rPr>
            <w:noProof/>
            <w:webHidden/>
          </w:rPr>
          <w:tab/>
        </w:r>
        <w:r w:rsidR="00BC4B87">
          <w:rPr>
            <w:noProof/>
            <w:webHidden/>
          </w:rPr>
          <w:fldChar w:fldCharType="begin"/>
        </w:r>
        <w:r w:rsidR="00BC4B87">
          <w:rPr>
            <w:noProof/>
            <w:webHidden/>
          </w:rPr>
          <w:instrText xml:space="preserve"> PAGEREF _Toc468399903 \h </w:instrText>
        </w:r>
        <w:r w:rsidR="00BC4B87">
          <w:rPr>
            <w:noProof/>
            <w:webHidden/>
          </w:rPr>
        </w:r>
        <w:r w:rsidR="00BC4B87">
          <w:rPr>
            <w:noProof/>
            <w:webHidden/>
          </w:rPr>
          <w:fldChar w:fldCharType="separate"/>
        </w:r>
        <w:r w:rsidR="00BC4B87">
          <w:rPr>
            <w:noProof/>
            <w:webHidden/>
          </w:rPr>
          <w:t>34</w:t>
        </w:r>
        <w:r w:rsidR="00BC4B87">
          <w:rPr>
            <w:noProof/>
            <w:webHidden/>
          </w:rPr>
          <w:fldChar w:fldCharType="end"/>
        </w:r>
      </w:hyperlink>
    </w:p>
    <w:p w14:paraId="5D7E1A13" w14:textId="77777777" w:rsidR="00BC4B87" w:rsidRDefault="00676330">
      <w:pPr>
        <w:pStyle w:val="TOC1"/>
        <w:rPr>
          <w:rFonts w:asciiTheme="minorHAnsi" w:eastAsiaTheme="minorEastAsia" w:hAnsiTheme="minorHAnsi" w:cstheme="minorBidi"/>
          <w:noProof/>
          <w:szCs w:val="22"/>
          <w:lang w:val="en-AU" w:eastAsia="en-AU"/>
        </w:rPr>
      </w:pPr>
      <w:hyperlink w:anchor="_Toc468399904" w:history="1">
        <w:r w:rsidR="00BC4B87" w:rsidRPr="007167AF">
          <w:rPr>
            <w:rStyle w:val="Hyperlink"/>
            <w:noProof/>
          </w:rPr>
          <w:t>5</w:t>
        </w:r>
        <w:r w:rsidR="00BC4B87">
          <w:rPr>
            <w:rFonts w:asciiTheme="minorHAnsi" w:eastAsiaTheme="minorEastAsia" w:hAnsiTheme="minorHAnsi" w:cstheme="minorBidi"/>
            <w:noProof/>
            <w:szCs w:val="22"/>
            <w:lang w:val="en-AU" w:eastAsia="en-AU"/>
          </w:rPr>
          <w:tab/>
        </w:r>
        <w:r w:rsidR="00BC4B87" w:rsidRPr="007167AF">
          <w:rPr>
            <w:rStyle w:val="Hyperlink"/>
            <w:noProof/>
          </w:rPr>
          <w:t>Data Architecture</w:t>
        </w:r>
        <w:r w:rsidR="00BC4B87">
          <w:rPr>
            <w:noProof/>
            <w:webHidden/>
          </w:rPr>
          <w:tab/>
        </w:r>
        <w:r w:rsidR="00BC4B87">
          <w:rPr>
            <w:noProof/>
            <w:webHidden/>
          </w:rPr>
          <w:fldChar w:fldCharType="begin"/>
        </w:r>
        <w:r w:rsidR="00BC4B87">
          <w:rPr>
            <w:noProof/>
            <w:webHidden/>
          </w:rPr>
          <w:instrText xml:space="preserve"> PAGEREF _Toc468399904 \h </w:instrText>
        </w:r>
        <w:r w:rsidR="00BC4B87">
          <w:rPr>
            <w:noProof/>
            <w:webHidden/>
          </w:rPr>
        </w:r>
        <w:r w:rsidR="00BC4B87">
          <w:rPr>
            <w:noProof/>
            <w:webHidden/>
          </w:rPr>
          <w:fldChar w:fldCharType="separate"/>
        </w:r>
        <w:r w:rsidR="00BC4B87">
          <w:rPr>
            <w:noProof/>
            <w:webHidden/>
          </w:rPr>
          <w:t>35</w:t>
        </w:r>
        <w:r w:rsidR="00BC4B87">
          <w:rPr>
            <w:noProof/>
            <w:webHidden/>
          </w:rPr>
          <w:fldChar w:fldCharType="end"/>
        </w:r>
      </w:hyperlink>
    </w:p>
    <w:p w14:paraId="49BB20D8"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05" w:history="1">
        <w:r w:rsidR="00BC4B87" w:rsidRPr="007167AF">
          <w:rPr>
            <w:rStyle w:val="Hyperlink"/>
            <w:noProof/>
          </w:rPr>
          <w:t>5.1</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Conceptual Data Model</w:t>
        </w:r>
        <w:r w:rsidR="00BC4B87">
          <w:rPr>
            <w:noProof/>
            <w:webHidden/>
          </w:rPr>
          <w:tab/>
        </w:r>
        <w:r w:rsidR="00BC4B87">
          <w:rPr>
            <w:noProof/>
            <w:webHidden/>
          </w:rPr>
          <w:fldChar w:fldCharType="begin"/>
        </w:r>
        <w:r w:rsidR="00BC4B87">
          <w:rPr>
            <w:noProof/>
            <w:webHidden/>
          </w:rPr>
          <w:instrText xml:space="preserve"> PAGEREF _Toc468399905 \h </w:instrText>
        </w:r>
        <w:r w:rsidR="00BC4B87">
          <w:rPr>
            <w:noProof/>
            <w:webHidden/>
          </w:rPr>
        </w:r>
        <w:r w:rsidR="00BC4B87">
          <w:rPr>
            <w:noProof/>
            <w:webHidden/>
          </w:rPr>
          <w:fldChar w:fldCharType="separate"/>
        </w:r>
        <w:r w:rsidR="00BC4B87">
          <w:rPr>
            <w:noProof/>
            <w:webHidden/>
          </w:rPr>
          <w:t>36</w:t>
        </w:r>
        <w:r w:rsidR="00BC4B87">
          <w:rPr>
            <w:noProof/>
            <w:webHidden/>
          </w:rPr>
          <w:fldChar w:fldCharType="end"/>
        </w:r>
      </w:hyperlink>
    </w:p>
    <w:p w14:paraId="2AE7E56C"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06" w:history="1">
        <w:r w:rsidR="00BC4B87" w:rsidRPr="007167AF">
          <w:rPr>
            <w:rStyle w:val="Hyperlink"/>
            <w:noProof/>
          </w:rPr>
          <w:t>5.2</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Logical Data Model</w:t>
        </w:r>
        <w:r w:rsidR="00BC4B87">
          <w:rPr>
            <w:noProof/>
            <w:webHidden/>
          </w:rPr>
          <w:tab/>
        </w:r>
        <w:r w:rsidR="00BC4B87">
          <w:rPr>
            <w:noProof/>
            <w:webHidden/>
          </w:rPr>
          <w:fldChar w:fldCharType="begin"/>
        </w:r>
        <w:r w:rsidR="00BC4B87">
          <w:rPr>
            <w:noProof/>
            <w:webHidden/>
          </w:rPr>
          <w:instrText xml:space="preserve"> PAGEREF _Toc468399906 \h </w:instrText>
        </w:r>
        <w:r w:rsidR="00BC4B87">
          <w:rPr>
            <w:noProof/>
            <w:webHidden/>
          </w:rPr>
        </w:r>
        <w:r w:rsidR="00BC4B87">
          <w:rPr>
            <w:noProof/>
            <w:webHidden/>
          </w:rPr>
          <w:fldChar w:fldCharType="separate"/>
        </w:r>
        <w:r w:rsidR="00BC4B87">
          <w:rPr>
            <w:noProof/>
            <w:webHidden/>
          </w:rPr>
          <w:t>39</w:t>
        </w:r>
        <w:r w:rsidR="00BC4B87">
          <w:rPr>
            <w:noProof/>
            <w:webHidden/>
          </w:rPr>
          <w:fldChar w:fldCharType="end"/>
        </w:r>
      </w:hyperlink>
    </w:p>
    <w:p w14:paraId="1D5929BE"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07" w:history="1">
        <w:r w:rsidR="00BC4B87" w:rsidRPr="007167AF">
          <w:rPr>
            <w:rStyle w:val="Hyperlink"/>
            <w:noProof/>
          </w:rPr>
          <w:t>5.3</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Data Dissemination Matrix</w:t>
        </w:r>
        <w:r w:rsidR="00BC4B87">
          <w:rPr>
            <w:noProof/>
            <w:webHidden/>
          </w:rPr>
          <w:tab/>
        </w:r>
        <w:r w:rsidR="00BC4B87">
          <w:rPr>
            <w:noProof/>
            <w:webHidden/>
          </w:rPr>
          <w:fldChar w:fldCharType="begin"/>
        </w:r>
        <w:r w:rsidR="00BC4B87">
          <w:rPr>
            <w:noProof/>
            <w:webHidden/>
          </w:rPr>
          <w:instrText xml:space="preserve"> PAGEREF _Toc468399907 \h </w:instrText>
        </w:r>
        <w:r w:rsidR="00BC4B87">
          <w:rPr>
            <w:noProof/>
            <w:webHidden/>
          </w:rPr>
        </w:r>
        <w:r w:rsidR="00BC4B87">
          <w:rPr>
            <w:noProof/>
            <w:webHidden/>
          </w:rPr>
          <w:fldChar w:fldCharType="separate"/>
        </w:r>
        <w:r w:rsidR="00BC4B87">
          <w:rPr>
            <w:noProof/>
            <w:webHidden/>
          </w:rPr>
          <w:t>41</w:t>
        </w:r>
        <w:r w:rsidR="00BC4B87">
          <w:rPr>
            <w:noProof/>
            <w:webHidden/>
          </w:rPr>
          <w:fldChar w:fldCharType="end"/>
        </w:r>
      </w:hyperlink>
    </w:p>
    <w:p w14:paraId="00A318C5"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08" w:history="1">
        <w:r w:rsidR="00BC4B87" w:rsidRPr="007167AF">
          <w:rPr>
            <w:rStyle w:val="Hyperlink"/>
            <w:noProof/>
          </w:rPr>
          <w:t>5.4</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Application Data Matrix</w:t>
        </w:r>
        <w:r w:rsidR="00BC4B87">
          <w:rPr>
            <w:noProof/>
            <w:webHidden/>
          </w:rPr>
          <w:tab/>
        </w:r>
        <w:r w:rsidR="00BC4B87">
          <w:rPr>
            <w:noProof/>
            <w:webHidden/>
          </w:rPr>
          <w:fldChar w:fldCharType="begin"/>
        </w:r>
        <w:r w:rsidR="00BC4B87">
          <w:rPr>
            <w:noProof/>
            <w:webHidden/>
          </w:rPr>
          <w:instrText xml:space="preserve"> PAGEREF _Toc468399908 \h </w:instrText>
        </w:r>
        <w:r w:rsidR="00BC4B87">
          <w:rPr>
            <w:noProof/>
            <w:webHidden/>
          </w:rPr>
        </w:r>
        <w:r w:rsidR="00BC4B87">
          <w:rPr>
            <w:noProof/>
            <w:webHidden/>
          </w:rPr>
          <w:fldChar w:fldCharType="separate"/>
        </w:r>
        <w:r w:rsidR="00BC4B87">
          <w:rPr>
            <w:noProof/>
            <w:webHidden/>
          </w:rPr>
          <w:t>44</w:t>
        </w:r>
        <w:r w:rsidR="00BC4B87">
          <w:rPr>
            <w:noProof/>
            <w:webHidden/>
          </w:rPr>
          <w:fldChar w:fldCharType="end"/>
        </w:r>
      </w:hyperlink>
    </w:p>
    <w:p w14:paraId="0BFA00A1"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09" w:history="1">
        <w:r w:rsidR="00BC4B87" w:rsidRPr="007167AF">
          <w:rPr>
            <w:rStyle w:val="Hyperlink"/>
            <w:noProof/>
          </w:rPr>
          <w:t>5.5</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Data Flow Diagrams</w:t>
        </w:r>
        <w:r w:rsidR="00BC4B87">
          <w:rPr>
            <w:noProof/>
            <w:webHidden/>
          </w:rPr>
          <w:tab/>
        </w:r>
        <w:r w:rsidR="00BC4B87">
          <w:rPr>
            <w:noProof/>
            <w:webHidden/>
          </w:rPr>
          <w:fldChar w:fldCharType="begin"/>
        </w:r>
        <w:r w:rsidR="00BC4B87">
          <w:rPr>
            <w:noProof/>
            <w:webHidden/>
          </w:rPr>
          <w:instrText xml:space="preserve"> PAGEREF _Toc468399909 \h </w:instrText>
        </w:r>
        <w:r w:rsidR="00BC4B87">
          <w:rPr>
            <w:noProof/>
            <w:webHidden/>
          </w:rPr>
        </w:r>
        <w:r w:rsidR="00BC4B87">
          <w:rPr>
            <w:noProof/>
            <w:webHidden/>
          </w:rPr>
          <w:fldChar w:fldCharType="separate"/>
        </w:r>
        <w:r w:rsidR="00BC4B87">
          <w:rPr>
            <w:noProof/>
            <w:webHidden/>
          </w:rPr>
          <w:t>45</w:t>
        </w:r>
        <w:r w:rsidR="00BC4B87">
          <w:rPr>
            <w:noProof/>
            <w:webHidden/>
          </w:rPr>
          <w:fldChar w:fldCharType="end"/>
        </w:r>
      </w:hyperlink>
    </w:p>
    <w:p w14:paraId="10F6E9C6"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10" w:history="1">
        <w:r w:rsidR="00BC4B87" w:rsidRPr="007167AF">
          <w:rPr>
            <w:rStyle w:val="Hyperlink"/>
            <w:noProof/>
          </w:rPr>
          <w:t>5.6</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Data Migration Plan</w:t>
        </w:r>
        <w:r w:rsidR="00BC4B87">
          <w:rPr>
            <w:noProof/>
            <w:webHidden/>
          </w:rPr>
          <w:tab/>
        </w:r>
        <w:r w:rsidR="00BC4B87">
          <w:rPr>
            <w:noProof/>
            <w:webHidden/>
          </w:rPr>
          <w:fldChar w:fldCharType="begin"/>
        </w:r>
        <w:r w:rsidR="00BC4B87">
          <w:rPr>
            <w:noProof/>
            <w:webHidden/>
          </w:rPr>
          <w:instrText xml:space="preserve"> PAGEREF _Toc468399910 \h </w:instrText>
        </w:r>
        <w:r w:rsidR="00BC4B87">
          <w:rPr>
            <w:noProof/>
            <w:webHidden/>
          </w:rPr>
        </w:r>
        <w:r w:rsidR="00BC4B87">
          <w:rPr>
            <w:noProof/>
            <w:webHidden/>
          </w:rPr>
          <w:fldChar w:fldCharType="separate"/>
        </w:r>
        <w:r w:rsidR="00BC4B87">
          <w:rPr>
            <w:noProof/>
            <w:webHidden/>
          </w:rPr>
          <w:t>47</w:t>
        </w:r>
        <w:r w:rsidR="00BC4B87">
          <w:rPr>
            <w:noProof/>
            <w:webHidden/>
          </w:rPr>
          <w:fldChar w:fldCharType="end"/>
        </w:r>
      </w:hyperlink>
    </w:p>
    <w:p w14:paraId="6B730245"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11" w:history="1">
        <w:r w:rsidR="00BC4B87" w:rsidRPr="007167AF">
          <w:rPr>
            <w:rStyle w:val="Hyperlink"/>
            <w:noProof/>
          </w:rPr>
          <w:t>5.6.1</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Methodology</w:t>
        </w:r>
        <w:r w:rsidR="00BC4B87">
          <w:rPr>
            <w:noProof/>
            <w:webHidden/>
          </w:rPr>
          <w:tab/>
        </w:r>
        <w:r w:rsidR="00BC4B87">
          <w:rPr>
            <w:noProof/>
            <w:webHidden/>
          </w:rPr>
          <w:fldChar w:fldCharType="begin"/>
        </w:r>
        <w:r w:rsidR="00BC4B87">
          <w:rPr>
            <w:noProof/>
            <w:webHidden/>
          </w:rPr>
          <w:instrText xml:space="preserve"> PAGEREF _Toc468399911 \h </w:instrText>
        </w:r>
        <w:r w:rsidR="00BC4B87">
          <w:rPr>
            <w:noProof/>
            <w:webHidden/>
          </w:rPr>
        </w:r>
        <w:r w:rsidR="00BC4B87">
          <w:rPr>
            <w:noProof/>
            <w:webHidden/>
          </w:rPr>
          <w:fldChar w:fldCharType="separate"/>
        </w:r>
        <w:r w:rsidR="00BC4B87">
          <w:rPr>
            <w:noProof/>
            <w:webHidden/>
          </w:rPr>
          <w:t>48</w:t>
        </w:r>
        <w:r w:rsidR="00BC4B87">
          <w:rPr>
            <w:noProof/>
            <w:webHidden/>
          </w:rPr>
          <w:fldChar w:fldCharType="end"/>
        </w:r>
      </w:hyperlink>
    </w:p>
    <w:p w14:paraId="362AEF24" w14:textId="77777777" w:rsidR="00BC4B87" w:rsidRDefault="00676330">
      <w:pPr>
        <w:pStyle w:val="TOC1"/>
        <w:rPr>
          <w:rFonts w:asciiTheme="minorHAnsi" w:eastAsiaTheme="minorEastAsia" w:hAnsiTheme="minorHAnsi" w:cstheme="minorBidi"/>
          <w:noProof/>
          <w:szCs w:val="22"/>
          <w:lang w:val="en-AU" w:eastAsia="en-AU"/>
        </w:rPr>
      </w:pPr>
      <w:hyperlink w:anchor="_Toc468399912" w:history="1">
        <w:r w:rsidR="00BC4B87" w:rsidRPr="007167AF">
          <w:rPr>
            <w:rStyle w:val="Hyperlink"/>
            <w:noProof/>
          </w:rPr>
          <w:t>6</w:t>
        </w:r>
        <w:r w:rsidR="00BC4B87">
          <w:rPr>
            <w:rFonts w:asciiTheme="minorHAnsi" w:eastAsiaTheme="minorEastAsia" w:hAnsiTheme="minorHAnsi" w:cstheme="minorBidi"/>
            <w:noProof/>
            <w:szCs w:val="22"/>
            <w:lang w:val="en-AU" w:eastAsia="en-AU"/>
          </w:rPr>
          <w:tab/>
        </w:r>
        <w:r w:rsidR="00BC4B87" w:rsidRPr="007167AF">
          <w:rPr>
            <w:rStyle w:val="Hyperlink"/>
            <w:noProof/>
          </w:rPr>
          <w:t>Application Architecture</w:t>
        </w:r>
        <w:r w:rsidR="00BC4B87">
          <w:rPr>
            <w:noProof/>
            <w:webHidden/>
          </w:rPr>
          <w:tab/>
        </w:r>
        <w:r w:rsidR="00BC4B87">
          <w:rPr>
            <w:noProof/>
            <w:webHidden/>
          </w:rPr>
          <w:fldChar w:fldCharType="begin"/>
        </w:r>
        <w:r w:rsidR="00BC4B87">
          <w:rPr>
            <w:noProof/>
            <w:webHidden/>
          </w:rPr>
          <w:instrText xml:space="preserve"> PAGEREF _Toc468399912 \h </w:instrText>
        </w:r>
        <w:r w:rsidR="00BC4B87">
          <w:rPr>
            <w:noProof/>
            <w:webHidden/>
          </w:rPr>
        </w:r>
        <w:r w:rsidR="00BC4B87">
          <w:rPr>
            <w:noProof/>
            <w:webHidden/>
          </w:rPr>
          <w:fldChar w:fldCharType="separate"/>
        </w:r>
        <w:r w:rsidR="00BC4B87">
          <w:rPr>
            <w:noProof/>
            <w:webHidden/>
          </w:rPr>
          <w:t>50</w:t>
        </w:r>
        <w:r w:rsidR="00BC4B87">
          <w:rPr>
            <w:noProof/>
            <w:webHidden/>
          </w:rPr>
          <w:fldChar w:fldCharType="end"/>
        </w:r>
      </w:hyperlink>
    </w:p>
    <w:p w14:paraId="282500AF"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13" w:history="1">
        <w:r w:rsidR="00BC4B87" w:rsidRPr="007167AF">
          <w:rPr>
            <w:rStyle w:val="Hyperlink"/>
            <w:noProof/>
          </w:rPr>
          <w:t>6.1</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Application Components</w:t>
        </w:r>
        <w:r w:rsidR="00BC4B87">
          <w:rPr>
            <w:noProof/>
            <w:webHidden/>
          </w:rPr>
          <w:tab/>
        </w:r>
        <w:r w:rsidR="00BC4B87">
          <w:rPr>
            <w:noProof/>
            <w:webHidden/>
          </w:rPr>
          <w:fldChar w:fldCharType="begin"/>
        </w:r>
        <w:r w:rsidR="00BC4B87">
          <w:rPr>
            <w:noProof/>
            <w:webHidden/>
          </w:rPr>
          <w:instrText xml:space="preserve"> PAGEREF _Toc468399913 \h </w:instrText>
        </w:r>
        <w:r w:rsidR="00BC4B87">
          <w:rPr>
            <w:noProof/>
            <w:webHidden/>
          </w:rPr>
        </w:r>
        <w:r w:rsidR="00BC4B87">
          <w:rPr>
            <w:noProof/>
            <w:webHidden/>
          </w:rPr>
          <w:fldChar w:fldCharType="separate"/>
        </w:r>
        <w:r w:rsidR="00BC4B87">
          <w:rPr>
            <w:noProof/>
            <w:webHidden/>
          </w:rPr>
          <w:t>50</w:t>
        </w:r>
        <w:r w:rsidR="00BC4B87">
          <w:rPr>
            <w:noProof/>
            <w:webHidden/>
          </w:rPr>
          <w:fldChar w:fldCharType="end"/>
        </w:r>
      </w:hyperlink>
    </w:p>
    <w:p w14:paraId="2E9813CA"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14" w:history="1">
        <w:r w:rsidR="00BC4B87" w:rsidRPr="007167AF">
          <w:rPr>
            <w:rStyle w:val="Hyperlink"/>
            <w:noProof/>
          </w:rPr>
          <w:t>6.1.1</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User Channels</w:t>
        </w:r>
        <w:r w:rsidR="00BC4B87">
          <w:rPr>
            <w:noProof/>
            <w:webHidden/>
          </w:rPr>
          <w:tab/>
        </w:r>
        <w:r w:rsidR="00BC4B87">
          <w:rPr>
            <w:noProof/>
            <w:webHidden/>
          </w:rPr>
          <w:fldChar w:fldCharType="begin"/>
        </w:r>
        <w:r w:rsidR="00BC4B87">
          <w:rPr>
            <w:noProof/>
            <w:webHidden/>
          </w:rPr>
          <w:instrText xml:space="preserve"> PAGEREF _Toc468399914 \h </w:instrText>
        </w:r>
        <w:r w:rsidR="00BC4B87">
          <w:rPr>
            <w:noProof/>
            <w:webHidden/>
          </w:rPr>
        </w:r>
        <w:r w:rsidR="00BC4B87">
          <w:rPr>
            <w:noProof/>
            <w:webHidden/>
          </w:rPr>
          <w:fldChar w:fldCharType="separate"/>
        </w:r>
        <w:r w:rsidR="00BC4B87">
          <w:rPr>
            <w:noProof/>
            <w:webHidden/>
          </w:rPr>
          <w:t>51</w:t>
        </w:r>
        <w:r w:rsidR="00BC4B87">
          <w:rPr>
            <w:noProof/>
            <w:webHidden/>
          </w:rPr>
          <w:fldChar w:fldCharType="end"/>
        </w:r>
      </w:hyperlink>
    </w:p>
    <w:p w14:paraId="1B3BFA89"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15" w:history="1">
        <w:r w:rsidR="00BC4B87" w:rsidRPr="007167AF">
          <w:rPr>
            <w:rStyle w:val="Hyperlink"/>
            <w:noProof/>
          </w:rPr>
          <w:t>6.1.2</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Process Layer</w:t>
        </w:r>
        <w:r w:rsidR="00BC4B87">
          <w:rPr>
            <w:noProof/>
            <w:webHidden/>
          </w:rPr>
          <w:tab/>
        </w:r>
        <w:r w:rsidR="00BC4B87">
          <w:rPr>
            <w:noProof/>
            <w:webHidden/>
          </w:rPr>
          <w:fldChar w:fldCharType="begin"/>
        </w:r>
        <w:r w:rsidR="00BC4B87">
          <w:rPr>
            <w:noProof/>
            <w:webHidden/>
          </w:rPr>
          <w:instrText xml:space="preserve"> PAGEREF _Toc468399915 \h </w:instrText>
        </w:r>
        <w:r w:rsidR="00BC4B87">
          <w:rPr>
            <w:noProof/>
            <w:webHidden/>
          </w:rPr>
        </w:r>
        <w:r w:rsidR="00BC4B87">
          <w:rPr>
            <w:noProof/>
            <w:webHidden/>
          </w:rPr>
          <w:fldChar w:fldCharType="separate"/>
        </w:r>
        <w:r w:rsidR="00BC4B87">
          <w:rPr>
            <w:noProof/>
            <w:webHidden/>
          </w:rPr>
          <w:t>51</w:t>
        </w:r>
        <w:r w:rsidR="00BC4B87">
          <w:rPr>
            <w:noProof/>
            <w:webHidden/>
          </w:rPr>
          <w:fldChar w:fldCharType="end"/>
        </w:r>
      </w:hyperlink>
    </w:p>
    <w:p w14:paraId="67071E8D"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16" w:history="1">
        <w:r w:rsidR="00BC4B87" w:rsidRPr="007167AF">
          <w:rPr>
            <w:rStyle w:val="Hyperlink"/>
            <w:noProof/>
          </w:rPr>
          <w:t>6.1.3</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Integration Layer and Gateways</w:t>
        </w:r>
        <w:r w:rsidR="00BC4B87">
          <w:rPr>
            <w:noProof/>
            <w:webHidden/>
          </w:rPr>
          <w:tab/>
        </w:r>
        <w:r w:rsidR="00BC4B87">
          <w:rPr>
            <w:noProof/>
            <w:webHidden/>
          </w:rPr>
          <w:fldChar w:fldCharType="begin"/>
        </w:r>
        <w:r w:rsidR="00BC4B87">
          <w:rPr>
            <w:noProof/>
            <w:webHidden/>
          </w:rPr>
          <w:instrText xml:space="preserve"> PAGEREF _Toc468399916 \h </w:instrText>
        </w:r>
        <w:r w:rsidR="00BC4B87">
          <w:rPr>
            <w:noProof/>
            <w:webHidden/>
          </w:rPr>
        </w:r>
        <w:r w:rsidR="00BC4B87">
          <w:rPr>
            <w:noProof/>
            <w:webHidden/>
          </w:rPr>
          <w:fldChar w:fldCharType="separate"/>
        </w:r>
        <w:r w:rsidR="00BC4B87">
          <w:rPr>
            <w:noProof/>
            <w:webHidden/>
          </w:rPr>
          <w:t>51</w:t>
        </w:r>
        <w:r w:rsidR="00BC4B87">
          <w:rPr>
            <w:noProof/>
            <w:webHidden/>
          </w:rPr>
          <w:fldChar w:fldCharType="end"/>
        </w:r>
      </w:hyperlink>
    </w:p>
    <w:p w14:paraId="172BFDB0"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17" w:history="1">
        <w:r w:rsidR="00BC4B87" w:rsidRPr="007167AF">
          <w:rPr>
            <w:rStyle w:val="Hyperlink"/>
            <w:noProof/>
          </w:rPr>
          <w:t>6.2</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Integration Architecture</w:t>
        </w:r>
        <w:r w:rsidR="00BC4B87">
          <w:rPr>
            <w:noProof/>
            <w:webHidden/>
          </w:rPr>
          <w:tab/>
        </w:r>
        <w:r w:rsidR="00BC4B87">
          <w:rPr>
            <w:noProof/>
            <w:webHidden/>
          </w:rPr>
          <w:fldChar w:fldCharType="begin"/>
        </w:r>
        <w:r w:rsidR="00BC4B87">
          <w:rPr>
            <w:noProof/>
            <w:webHidden/>
          </w:rPr>
          <w:instrText xml:space="preserve"> PAGEREF _Toc468399917 \h </w:instrText>
        </w:r>
        <w:r w:rsidR="00BC4B87">
          <w:rPr>
            <w:noProof/>
            <w:webHidden/>
          </w:rPr>
        </w:r>
        <w:r w:rsidR="00BC4B87">
          <w:rPr>
            <w:noProof/>
            <w:webHidden/>
          </w:rPr>
          <w:fldChar w:fldCharType="separate"/>
        </w:r>
        <w:r w:rsidR="00BC4B87">
          <w:rPr>
            <w:noProof/>
            <w:webHidden/>
          </w:rPr>
          <w:t>52</w:t>
        </w:r>
        <w:r w:rsidR="00BC4B87">
          <w:rPr>
            <w:noProof/>
            <w:webHidden/>
          </w:rPr>
          <w:fldChar w:fldCharType="end"/>
        </w:r>
      </w:hyperlink>
    </w:p>
    <w:p w14:paraId="0DB00316"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18" w:history="1">
        <w:r w:rsidR="00BC4B87" w:rsidRPr="007167AF">
          <w:rPr>
            <w:rStyle w:val="Hyperlink"/>
            <w:noProof/>
          </w:rPr>
          <w:t>6.2.1</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Pega via CenITex Federated Identity Manager</w:t>
        </w:r>
        <w:r w:rsidR="00BC4B87">
          <w:rPr>
            <w:noProof/>
            <w:webHidden/>
          </w:rPr>
          <w:tab/>
        </w:r>
        <w:r w:rsidR="00BC4B87">
          <w:rPr>
            <w:noProof/>
            <w:webHidden/>
          </w:rPr>
          <w:fldChar w:fldCharType="begin"/>
        </w:r>
        <w:r w:rsidR="00BC4B87">
          <w:rPr>
            <w:noProof/>
            <w:webHidden/>
          </w:rPr>
          <w:instrText xml:space="preserve"> PAGEREF _Toc468399918 \h </w:instrText>
        </w:r>
        <w:r w:rsidR="00BC4B87">
          <w:rPr>
            <w:noProof/>
            <w:webHidden/>
          </w:rPr>
        </w:r>
        <w:r w:rsidR="00BC4B87">
          <w:rPr>
            <w:noProof/>
            <w:webHidden/>
          </w:rPr>
          <w:fldChar w:fldCharType="separate"/>
        </w:r>
        <w:r w:rsidR="00BC4B87">
          <w:rPr>
            <w:noProof/>
            <w:webHidden/>
          </w:rPr>
          <w:t>53</w:t>
        </w:r>
        <w:r w:rsidR="00BC4B87">
          <w:rPr>
            <w:noProof/>
            <w:webHidden/>
          </w:rPr>
          <w:fldChar w:fldCharType="end"/>
        </w:r>
      </w:hyperlink>
    </w:p>
    <w:p w14:paraId="347314AC"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19" w:history="1">
        <w:r w:rsidR="00BC4B87" w:rsidRPr="007167AF">
          <w:rPr>
            <w:rStyle w:val="Hyperlink"/>
            <w:noProof/>
          </w:rPr>
          <w:t>6.2.2</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Pega and Oracle Financials</w:t>
        </w:r>
        <w:r w:rsidR="00BC4B87">
          <w:rPr>
            <w:noProof/>
            <w:webHidden/>
          </w:rPr>
          <w:tab/>
        </w:r>
        <w:r w:rsidR="00BC4B87">
          <w:rPr>
            <w:noProof/>
            <w:webHidden/>
          </w:rPr>
          <w:fldChar w:fldCharType="begin"/>
        </w:r>
        <w:r w:rsidR="00BC4B87">
          <w:rPr>
            <w:noProof/>
            <w:webHidden/>
          </w:rPr>
          <w:instrText xml:space="preserve"> PAGEREF _Toc468399919 \h </w:instrText>
        </w:r>
        <w:r w:rsidR="00BC4B87">
          <w:rPr>
            <w:noProof/>
            <w:webHidden/>
          </w:rPr>
        </w:r>
        <w:r w:rsidR="00BC4B87">
          <w:rPr>
            <w:noProof/>
            <w:webHidden/>
          </w:rPr>
          <w:fldChar w:fldCharType="separate"/>
        </w:r>
        <w:r w:rsidR="00BC4B87">
          <w:rPr>
            <w:noProof/>
            <w:webHidden/>
          </w:rPr>
          <w:t>54</w:t>
        </w:r>
        <w:r w:rsidR="00BC4B87">
          <w:rPr>
            <w:noProof/>
            <w:webHidden/>
          </w:rPr>
          <w:fldChar w:fldCharType="end"/>
        </w:r>
      </w:hyperlink>
    </w:p>
    <w:p w14:paraId="3DECCE5F"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20" w:history="1">
        <w:r w:rsidR="00BC4B87" w:rsidRPr="007167AF">
          <w:rPr>
            <w:rStyle w:val="Hyperlink"/>
            <w:noProof/>
          </w:rPr>
          <w:t>6.2.3</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Pega and Email Service (AWS SES)</w:t>
        </w:r>
        <w:r w:rsidR="00BC4B87">
          <w:rPr>
            <w:noProof/>
            <w:webHidden/>
          </w:rPr>
          <w:tab/>
        </w:r>
        <w:r w:rsidR="00BC4B87">
          <w:rPr>
            <w:noProof/>
            <w:webHidden/>
          </w:rPr>
          <w:fldChar w:fldCharType="begin"/>
        </w:r>
        <w:r w:rsidR="00BC4B87">
          <w:rPr>
            <w:noProof/>
            <w:webHidden/>
          </w:rPr>
          <w:instrText xml:space="preserve"> PAGEREF _Toc468399920 \h </w:instrText>
        </w:r>
        <w:r w:rsidR="00BC4B87">
          <w:rPr>
            <w:noProof/>
            <w:webHidden/>
          </w:rPr>
        </w:r>
        <w:r w:rsidR="00BC4B87">
          <w:rPr>
            <w:noProof/>
            <w:webHidden/>
          </w:rPr>
          <w:fldChar w:fldCharType="separate"/>
        </w:r>
        <w:r w:rsidR="00BC4B87">
          <w:rPr>
            <w:noProof/>
            <w:webHidden/>
          </w:rPr>
          <w:t>56</w:t>
        </w:r>
        <w:r w:rsidR="00BC4B87">
          <w:rPr>
            <w:noProof/>
            <w:webHidden/>
          </w:rPr>
          <w:fldChar w:fldCharType="end"/>
        </w:r>
      </w:hyperlink>
    </w:p>
    <w:p w14:paraId="40B5DBB8"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21" w:history="1">
        <w:r w:rsidR="00BC4B87" w:rsidRPr="007167AF">
          <w:rPr>
            <w:rStyle w:val="Hyperlink"/>
            <w:noProof/>
          </w:rPr>
          <w:t>6.2.4</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Pega and Printer (Via Email Service)</w:t>
        </w:r>
        <w:r w:rsidR="00BC4B87">
          <w:rPr>
            <w:noProof/>
            <w:webHidden/>
          </w:rPr>
          <w:tab/>
        </w:r>
        <w:r w:rsidR="00BC4B87">
          <w:rPr>
            <w:noProof/>
            <w:webHidden/>
          </w:rPr>
          <w:fldChar w:fldCharType="begin"/>
        </w:r>
        <w:r w:rsidR="00BC4B87">
          <w:rPr>
            <w:noProof/>
            <w:webHidden/>
          </w:rPr>
          <w:instrText xml:space="preserve"> PAGEREF _Toc468399921 \h </w:instrText>
        </w:r>
        <w:r w:rsidR="00BC4B87">
          <w:rPr>
            <w:noProof/>
            <w:webHidden/>
          </w:rPr>
        </w:r>
        <w:r w:rsidR="00BC4B87">
          <w:rPr>
            <w:noProof/>
            <w:webHidden/>
          </w:rPr>
          <w:fldChar w:fldCharType="separate"/>
        </w:r>
        <w:r w:rsidR="00BC4B87">
          <w:rPr>
            <w:noProof/>
            <w:webHidden/>
          </w:rPr>
          <w:t>57</w:t>
        </w:r>
        <w:r w:rsidR="00BC4B87">
          <w:rPr>
            <w:noProof/>
            <w:webHidden/>
          </w:rPr>
          <w:fldChar w:fldCharType="end"/>
        </w:r>
      </w:hyperlink>
    </w:p>
    <w:p w14:paraId="1BBAE714"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22" w:history="1">
        <w:r w:rsidR="00BC4B87" w:rsidRPr="007167AF">
          <w:rPr>
            <w:rStyle w:val="Hyperlink"/>
            <w:noProof/>
          </w:rPr>
          <w:t>6.2.5</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Pega, BIX and Reporting Database</w:t>
        </w:r>
        <w:r w:rsidR="00BC4B87">
          <w:rPr>
            <w:noProof/>
            <w:webHidden/>
          </w:rPr>
          <w:tab/>
        </w:r>
        <w:r w:rsidR="00BC4B87">
          <w:rPr>
            <w:noProof/>
            <w:webHidden/>
          </w:rPr>
          <w:fldChar w:fldCharType="begin"/>
        </w:r>
        <w:r w:rsidR="00BC4B87">
          <w:rPr>
            <w:noProof/>
            <w:webHidden/>
          </w:rPr>
          <w:instrText xml:space="preserve"> PAGEREF _Toc468399922 \h </w:instrText>
        </w:r>
        <w:r w:rsidR="00BC4B87">
          <w:rPr>
            <w:noProof/>
            <w:webHidden/>
          </w:rPr>
        </w:r>
        <w:r w:rsidR="00BC4B87">
          <w:rPr>
            <w:noProof/>
            <w:webHidden/>
          </w:rPr>
          <w:fldChar w:fldCharType="separate"/>
        </w:r>
        <w:r w:rsidR="00BC4B87">
          <w:rPr>
            <w:noProof/>
            <w:webHidden/>
          </w:rPr>
          <w:t>58</w:t>
        </w:r>
        <w:r w:rsidR="00BC4B87">
          <w:rPr>
            <w:noProof/>
            <w:webHidden/>
          </w:rPr>
          <w:fldChar w:fldCharType="end"/>
        </w:r>
      </w:hyperlink>
    </w:p>
    <w:p w14:paraId="6C3FBDCF"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23" w:history="1">
        <w:r w:rsidR="00BC4B87" w:rsidRPr="007167AF">
          <w:rPr>
            <w:rStyle w:val="Hyperlink"/>
            <w:noProof/>
          </w:rPr>
          <w:t>6.2.6</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Pega and Report Generator</w:t>
        </w:r>
        <w:r w:rsidR="00BC4B87">
          <w:rPr>
            <w:noProof/>
            <w:webHidden/>
          </w:rPr>
          <w:tab/>
        </w:r>
        <w:r w:rsidR="00BC4B87">
          <w:rPr>
            <w:noProof/>
            <w:webHidden/>
          </w:rPr>
          <w:fldChar w:fldCharType="begin"/>
        </w:r>
        <w:r w:rsidR="00BC4B87">
          <w:rPr>
            <w:noProof/>
            <w:webHidden/>
          </w:rPr>
          <w:instrText xml:space="preserve"> PAGEREF _Toc468399923 \h </w:instrText>
        </w:r>
        <w:r w:rsidR="00BC4B87">
          <w:rPr>
            <w:noProof/>
            <w:webHidden/>
          </w:rPr>
        </w:r>
        <w:r w:rsidR="00BC4B87">
          <w:rPr>
            <w:noProof/>
            <w:webHidden/>
          </w:rPr>
          <w:fldChar w:fldCharType="separate"/>
        </w:r>
        <w:r w:rsidR="00BC4B87">
          <w:rPr>
            <w:noProof/>
            <w:webHidden/>
          </w:rPr>
          <w:t>59</w:t>
        </w:r>
        <w:r w:rsidR="00BC4B87">
          <w:rPr>
            <w:noProof/>
            <w:webHidden/>
          </w:rPr>
          <w:fldChar w:fldCharType="end"/>
        </w:r>
      </w:hyperlink>
    </w:p>
    <w:p w14:paraId="64619C58"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24" w:history="1">
        <w:r w:rsidR="00BC4B87" w:rsidRPr="007167AF">
          <w:rPr>
            <w:rStyle w:val="Hyperlink"/>
            <w:noProof/>
          </w:rPr>
          <w:t>6.2.7</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Pega and Report Object Repository</w:t>
        </w:r>
        <w:r w:rsidR="00BC4B87">
          <w:rPr>
            <w:noProof/>
            <w:webHidden/>
          </w:rPr>
          <w:tab/>
        </w:r>
        <w:r w:rsidR="00BC4B87">
          <w:rPr>
            <w:noProof/>
            <w:webHidden/>
          </w:rPr>
          <w:fldChar w:fldCharType="begin"/>
        </w:r>
        <w:r w:rsidR="00BC4B87">
          <w:rPr>
            <w:noProof/>
            <w:webHidden/>
          </w:rPr>
          <w:instrText xml:space="preserve"> PAGEREF _Toc468399924 \h </w:instrText>
        </w:r>
        <w:r w:rsidR="00BC4B87">
          <w:rPr>
            <w:noProof/>
            <w:webHidden/>
          </w:rPr>
        </w:r>
        <w:r w:rsidR="00BC4B87">
          <w:rPr>
            <w:noProof/>
            <w:webHidden/>
          </w:rPr>
          <w:fldChar w:fldCharType="separate"/>
        </w:r>
        <w:r w:rsidR="00BC4B87">
          <w:rPr>
            <w:noProof/>
            <w:webHidden/>
          </w:rPr>
          <w:t>60</w:t>
        </w:r>
        <w:r w:rsidR="00BC4B87">
          <w:rPr>
            <w:noProof/>
            <w:webHidden/>
          </w:rPr>
          <w:fldChar w:fldCharType="end"/>
        </w:r>
      </w:hyperlink>
    </w:p>
    <w:p w14:paraId="0FB7B669"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25" w:history="1">
        <w:r w:rsidR="00BC4B87" w:rsidRPr="007167AF">
          <w:rPr>
            <w:rStyle w:val="Hyperlink"/>
            <w:noProof/>
          </w:rPr>
          <w:t>6.3</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Presentation Architecture</w:t>
        </w:r>
        <w:r w:rsidR="00BC4B87">
          <w:rPr>
            <w:noProof/>
            <w:webHidden/>
          </w:rPr>
          <w:tab/>
        </w:r>
        <w:r w:rsidR="00BC4B87">
          <w:rPr>
            <w:noProof/>
            <w:webHidden/>
          </w:rPr>
          <w:fldChar w:fldCharType="begin"/>
        </w:r>
        <w:r w:rsidR="00BC4B87">
          <w:rPr>
            <w:noProof/>
            <w:webHidden/>
          </w:rPr>
          <w:instrText xml:space="preserve"> PAGEREF _Toc468399925 \h </w:instrText>
        </w:r>
        <w:r w:rsidR="00BC4B87">
          <w:rPr>
            <w:noProof/>
            <w:webHidden/>
          </w:rPr>
        </w:r>
        <w:r w:rsidR="00BC4B87">
          <w:rPr>
            <w:noProof/>
            <w:webHidden/>
          </w:rPr>
          <w:fldChar w:fldCharType="separate"/>
        </w:r>
        <w:r w:rsidR="00BC4B87">
          <w:rPr>
            <w:noProof/>
            <w:webHidden/>
          </w:rPr>
          <w:t>62</w:t>
        </w:r>
        <w:r w:rsidR="00BC4B87">
          <w:rPr>
            <w:noProof/>
            <w:webHidden/>
          </w:rPr>
          <w:fldChar w:fldCharType="end"/>
        </w:r>
      </w:hyperlink>
    </w:p>
    <w:p w14:paraId="15DD96D7"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26" w:history="1">
        <w:r w:rsidR="00BC4B87" w:rsidRPr="007167AF">
          <w:rPr>
            <w:rStyle w:val="Hyperlink"/>
            <w:noProof/>
          </w:rPr>
          <w:t>6.3.1</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Pega Case Manager Portal</w:t>
        </w:r>
        <w:r w:rsidR="00BC4B87">
          <w:rPr>
            <w:noProof/>
            <w:webHidden/>
          </w:rPr>
          <w:tab/>
        </w:r>
        <w:r w:rsidR="00BC4B87">
          <w:rPr>
            <w:noProof/>
            <w:webHidden/>
          </w:rPr>
          <w:fldChar w:fldCharType="begin"/>
        </w:r>
        <w:r w:rsidR="00BC4B87">
          <w:rPr>
            <w:noProof/>
            <w:webHidden/>
          </w:rPr>
          <w:instrText xml:space="preserve"> PAGEREF _Toc468399926 \h </w:instrText>
        </w:r>
        <w:r w:rsidR="00BC4B87">
          <w:rPr>
            <w:noProof/>
            <w:webHidden/>
          </w:rPr>
        </w:r>
        <w:r w:rsidR="00BC4B87">
          <w:rPr>
            <w:noProof/>
            <w:webHidden/>
          </w:rPr>
          <w:fldChar w:fldCharType="separate"/>
        </w:r>
        <w:r w:rsidR="00BC4B87">
          <w:rPr>
            <w:noProof/>
            <w:webHidden/>
          </w:rPr>
          <w:t>63</w:t>
        </w:r>
        <w:r w:rsidR="00BC4B87">
          <w:rPr>
            <w:noProof/>
            <w:webHidden/>
          </w:rPr>
          <w:fldChar w:fldCharType="end"/>
        </w:r>
      </w:hyperlink>
    </w:p>
    <w:p w14:paraId="70F06E86"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27" w:history="1">
        <w:r w:rsidR="00BC4B87" w:rsidRPr="007167AF">
          <w:rPr>
            <w:rStyle w:val="Hyperlink"/>
            <w:noProof/>
          </w:rPr>
          <w:t>6.3.2</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Pega Designer Studio</w:t>
        </w:r>
        <w:r w:rsidR="00BC4B87">
          <w:rPr>
            <w:noProof/>
            <w:webHidden/>
          </w:rPr>
          <w:tab/>
        </w:r>
        <w:r w:rsidR="00BC4B87">
          <w:rPr>
            <w:noProof/>
            <w:webHidden/>
          </w:rPr>
          <w:fldChar w:fldCharType="begin"/>
        </w:r>
        <w:r w:rsidR="00BC4B87">
          <w:rPr>
            <w:noProof/>
            <w:webHidden/>
          </w:rPr>
          <w:instrText xml:space="preserve"> PAGEREF _Toc468399927 \h </w:instrText>
        </w:r>
        <w:r w:rsidR="00BC4B87">
          <w:rPr>
            <w:noProof/>
            <w:webHidden/>
          </w:rPr>
        </w:r>
        <w:r w:rsidR="00BC4B87">
          <w:rPr>
            <w:noProof/>
            <w:webHidden/>
          </w:rPr>
          <w:fldChar w:fldCharType="separate"/>
        </w:r>
        <w:r w:rsidR="00BC4B87">
          <w:rPr>
            <w:noProof/>
            <w:webHidden/>
          </w:rPr>
          <w:t>63</w:t>
        </w:r>
        <w:r w:rsidR="00BC4B87">
          <w:rPr>
            <w:noProof/>
            <w:webHidden/>
          </w:rPr>
          <w:fldChar w:fldCharType="end"/>
        </w:r>
      </w:hyperlink>
    </w:p>
    <w:p w14:paraId="52CD0244"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28" w:history="1">
        <w:r w:rsidR="00BC4B87" w:rsidRPr="007167AF">
          <w:rPr>
            <w:rStyle w:val="Hyperlink"/>
            <w:noProof/>
          </w:rPr>
          <w:t>6.3.3</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Reporting Portal</w:t>
        </w:r>
        <w:r w:rsidR="00BC4B87">
          <w:rPr>
            <w:noProof/>
            <w:webHidden/>
          </w:rPr>
          <w:tab/>
        </w:r>
        <w:r w:rsidR="00BC4B87">
          <w:rPr>
            <w:noProof/>
            <w:webHidden/>
          </w:rPr>
          <w:fldChar w:fldCharType="begin"/>
        </w:r>
        <w:r w:rsidR="00BC4B87">
          <w:rPr>
            <w:noProof/>
            <w:webHidden/>
          </w:rPr>
          <w:instrText xml:space="preserve"> PAGEREF _Toc468399928 \h </w:instrText>
        </w:r>
        <w:r w:rsidR="00BC4B87">
          <w:rPr>
            <w:noProof/>
            <w:webHidden/>
          </w:rPr>
        </w:r>
        <w:r w:rsidR="00BC4B87">
          <w:rPr>
            <w:noProof/>
            <w:webHidden/>
          </w:rPr>
          <w:fldChar w:fldCharType="separate"/>
        </w:r>
        <w:r w:rsidR="00BC4B87">
          <w:rPr>
            <w:noProof/>
            <w:webHidden/>
          </w:rPr>
          <w:t>63</w:t>
        </w:r>
        <w:r w:rsidR="00BC4B87">
          <w:rPr>
            <w:noProof/>
            <w:webHidden/>
          </w:rPr>
          <w:fldChar w:fldCharType="end"/>
        </w:r>
      </w:hyperlink>
    </w:p>
    <w:p w14:paraId="1DDCC0A6" w14:textId="77777777" w:rsidR="00BC4B87" w:rsidRDefault="00676330">
      <w:pPr>
        <w:pStyle w:val="TOC1"/>
        <w:rPr>
          <w:rFonts w:asciiTheme="minorHAnsi" w:eastAsiaTheme="minorEastAsia" w:hAnsiTheme="minorHAnsi" w:cstheme="minorBidi"/>
          <w:noProof/>
          <w:szCs w:val="22"/>
          <w:lang w:val="en-AU" w:eastAsia="en-AU"/>
        </w:rPr>
      </w:pPr>
      <w:hyperlink w:anchor="_Toc468399929" w:history="1">
        <w:r w:rsidR="00BC4B87" w:rsidRPr="007167AF">
          <w:rPr>
            <w:rStyle w:val="Hyperlink"/>
            <w:noProof/>
          </w:rPr>
          <w:t>7</w:t>
        </w:r>
        <w:r w:rsidR="00BC4B87">
          <w:rPr>
            <w:rFonts w:asciiTheme="minorHAnsi" w:eastAsiaTheme="minorEastAsia" w:hAnsiTheme="minorHAnsi" w:cstheme="minorBidi"/>
            <w:noProof/>
            <w:szCs w:val="22"/>
            <w:lang w:val="en-AU" w:eastAsia="en-AU"/>
          </w:rPr>
          <w:tab/>
        </w:r>
        <w:r w:rsidR="00BC4B87" w:rsidRPr="007167AF">
          <w:rPr>
            <w:rStyle w:val="Hyperlink"/>
            <w:noProof/>
          </w:rPr>
          <w:t>Technology Architecture</w:t>
        </w:r>
        <w:r w:rsidR="00BC4B87">
          <w:rPr>
            <w:noProof/>
            <w:webHidden/>
          </w:rPr>
          <w:tab/>
        </w:r>
        <w:r w:rsidR="00BC4B87">
          <w:rPr>
            <w:noProof/>
            <w:webHidden/>
          </w:rPr>
          <w:fldChar w:fldCharType="begin"/>
        </w:r>
        <w:r w:rsidR="00BC4B87">
          <w:rPr>
            <w:noProof/>
            <w:webHidden/>
          </w:rPr>
          <w:instrText xml:space="preserve"> PAGEREF _Toc468399929 \h </w:instrText>
        </w:r>
        <w:r w:rsidR="00BC4B87">
          <w:rPr>
            <w:noProof/>
            <w:webHidden/>
          </w:rPr>
        </w:r>
        <w:r w:rsidR="00BC4B87">
          <w:rPr>
            <w:noProof/>
            <w:webHidden/>
          </w:rPr>
          <w:fldChar w:fldCharType="separate"/>
        </w:r>
        <w:r w:rsidR="00BC4B87">
          <w:rPr>
            <w:noProof/>
            <w:webHidden/>
          </w:rPr>
          <w:t>65</w:t>
        </w:r>
        <w:r w:rsidR="00BC4B87">
          <w:rPr>
            <w:noProof/>
            <w:webHidden/>
          </w:rPr>
          <w:fldChar w:fldCharType="end"/>
        </w:r>
      </w:hyperlink>
    </w:p>
    <w:p w14:paraId="38D760E5"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30" w:history="1">
        <w:r w:rsidR="00BC4B87" w:rsidRPr="007167AF">
          <w:rPr>
            <w:rStyle w:val="Hyperlink"/>
            <w:noProof/>
          </w:rPr>
          <w:t>7.1</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Environments</w:t>
        </w:r>
        <w:r w:rsidR="00BC4B87">
          <w:rPr>
            <w:noProof/>
            <w:webHidden/>
          </w:rPr>
          <w:tab/>
        </w:r>
        <w:r w:rsidR="00BC4B87">
          <w:rPr>
            <w:noProof/>
            <w:webHidden/>
          </w:rPr>
          <w:fldChar w:fldCharType="begin"/>
        </w:r>
        <w:r w:rsidR="00BC4B87">
          <w:rPr>
            <w:noProof/>
            <w:webHidden/>
          </w:rPr>
          <w:instrText xml:space="preserve"> PAGEREF _Toc468399930 \h </w:instrText>
        </w:r>
        <w:r w:rsidR="00BC4B87">
          <w:rPr>
            <w:noProof/>
            <w:webHidden/>
          </w:rPr>
        </w:r>
        <w:r w:rsidR="00BC4B87">
          <w:rPr>
            <w:noProof/>
            <w:webHidden/>
          </w:rPr>
          <w:fldChar w:fldCharType="separate"/>
        </w:r>
        <w:r w:rsidR="00BC4B87">
          <w:rPr>
            <w:noProof/>
            <w:webHidden/>
          </w:rPr>
          <w:t>65</w:t>
        </w:r>
        <w:r w:rsidR="00BC4B87">
          <w:rPr>
            <w:noProof/>
            <w:webHidden/>
          </w:rPr>
          <w:fldChar w:fldCharType="end"/>
        </w:r>
      </w:hyperlink>
    </w:p>
    <w:p w14:paraId="39ACFAB2"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31" w:history="1">
        <w:r w:rsidR="00BC4B87" w:rsidRPr="007167AF">
          <w:rPr>
            <w:rStyle w:val="Hyperlink"/>
            <w:noProof/>
          </w:rPr>
          <w:t>7.1.1</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Hardware (Virtual Server) Specifications</w:t>
        </w:r>
        <w:r w:rsidR="00BC4B87">
          <w:rPr>
            <w:noProof/>
            <w:webHidden/>
          </w:rPr>
          <w:tab/>
        </w:r>
        <w:r w:rsidR="00BC4B87">
          <w:rPr>
            <w:noProof/>
            <w:webHidden/>
          </w:rPr>
          <w:fldChar w:fldCharType="begin"/>
        </w:r>
        <w:r w:rsidR="00BC4B87">
          <w:rPr>
            <w:noProof/>
            <w:webHidden/>
          </w:rPr>
          <w:instrText xml:space="preserve"> PAGEREF _Toc468399931 \h </w:instrText>
        </w:r>
        <w:r w:rsidR="00BC4B87">
          <w:rPr>
            <w:noProof/>
            <w:webHidden/>
          </w:rPr>
        </w:r>
        <w:r w:rsidR="00BC4B87">
          <w:rPr>
            <w:noProof/>
            <w:webHidden/>
          </w:rPr>
          <w:fldChar w:fldCharType="separate"/>
        </w:r>
        <w:r w:rsidR="00BC4B87">
          <w:rPr>
            <w:noProof/>
            <w:webHidden/>
          </w:rPr>
          <w:t>66</w:t>
        </w:r>
        <w:r w:rsidR="00BC4B87">
          <w:rPr>
            <w:noProof/>
            <w:webHidden/>
          </w:rPr>
          <w:fldChar w:fldCharType="end"/>
        </w:r>
      </w:hyperlink>
    </w:p>
    <w:p w14:paraId="3C1A5FC6"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32" w:history="1">
        <w:r w:rsidR="00BC4B87" w:rsidRPr="007167AF">
          <w:rPr>
            <w:rStyle w:val="Hyperlink"/>
            <w:noProof/>
          </w:rPr>
          <w:t>7.1.2</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AWS Service Specifications</w:t>
        </w:r>
        <w:r w:rsidR="00BC4B87">
          <w:rPr>
            <w:noProof/>
            <w:webHidden/>
          </w:rPr>
          <w:tab/>
        </w:r>
        <w:r w:rsidR="00BC4B87">
          <w:rPr>
            <w:noProof/>
            <w:webHidden/>
          </w:rPr>
          <w:fldChar w:fldCharType="begin"/>
        </w:r>
        <w:r w:rsidR="00BC4B87">
          <w:rPr>
            <w:noProof/>
            <w:webHidden/>
          </w:rPr>
          <w:instrText xml:space="preserve"> PAGEREF _Toc468399932 \h </w:instrText>
        </w:r>
        <w:r w:rsidR="00BC4B87">
          <w:rPr>
            <w:noProof/>
            <w:webHidden/>
          </w:rPr>
        </w:r>
        <w:r w:rsidR="00BC4B87">
          <w:rPr>
            <w:noProof/>
            <w:webHidden/>
          </w:rPr>
          <w:fldChar w:fldCharType="separate"/>
        </w:r>
        <w:r w:rsidR="00BC4B87">
          <w:rPr>
            <w:noProof/>
            <w:webHidden/>
          </w:rPr>
          <w:t>68</w:t>
        </w:r>
        <w:r w:rsidR="00BC4B87">
          <w:rPr>
            <w:noProof/>
            <w:webHidden/>
          </w:rPr>
          <w:fldChar w:fldCharType="end"/>
        </w:r>
      </w:hyperlink>
    </w:p>
    <w:p w14:paraId="5AD8F1FD"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33" w:history="1">
        <w:r w:rsidR="00BC4B87" w:rsidRPr="007167AF">
          <w:rPr>
            <w:rStyle w:val="Hyperlink"/>
            <w:noProof/>
          </w:rPr>
          <w:t>7.1.3</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Software Specifications</w:t>
        </w:r>
        <w:r w:rsidR="00BC4B87">
          <w:rPr>
            <w:noProof/>
            <w:webHidden/>
          </w:rPr>
          <w:tab/>
        </w:r>
        <w:r w:rsidR="00BC4B87">
          <w:rPr>
            <w:noProof/>
            <w:webHidden/>
          </w:rPr>
          <w:fldChar w:fldCharType="begin"/>
        </w:r>
        <w:r w:rsidR="00BC4B87">
          <w:rPr>
            <w:noProof/>
            <w:webHidden/>
          </w:rPr>
          <w:instrText xml:space="preserve"> PAGEREF _Toc468399933 \h </w:instrText>
        </w:r>
        <w:r w:rsidR="00BC4B87">
          <w:rPr>
            <w:noProof/>
            <w:webHidden/>
          </w:rPr>
        </w:r>
        <w:r w:rsidR="00BC4B87">
          <w:rPr>
            <w:noProof/>
            <w:webHidden/>
          </w:rPr>
          <w:fldChar w:fldCharType="separate"/>
        </w:r>
        <w:r w:rsidR="00BC4B87">
          <w:rPr>
            <w:noProof/>
            <w:webHidden/>
          </w:rPr>
          <w:t>69</w:t>
        </w:r>
        <w:r w:rsidR="00BC4B87">
          <w:rPr>
            <w:noProof/>
            <w:webHidden/>
          </w:rPr>
          <w:fldChar w:fldCharType="end"/>
        </w:r>
      </w:hyperlink>
    </w:p>
    <w:p w14:paraId="4FC8668D"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34" w:history="1">
        <w:r w:rsidR="00BC4B87" w:rsidRPr="007167AF">
          <w:rPr>
            <w:rStyle w:val="Hyperlink"/>
            <w:noProof/>
          </w:rPr>
          <w:t>7.2</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Infrastructure Architecture</w:t>
        </w:r>
        <w:r w:rsidR="00BC4B87">
          <w:rPr>
            <w:noProof/>
            <w:webHidden/>
          </w:rPr>
          <w:tab/>
        </w:r>
        <w:r w:rsidR="00BC4B87">
          <w:rPr>
            <w:noProof/>
            <w:webHidden/>
          </w:rPr>
          <w:fldChar w:fldCharType="begin"/>
        </w:r>
        <w:r w:rsidR="00BC4B87">
          <w:rPr>
            <w:noProof/>
            <w:webHidden/>
          </w:rPr>
          <w:instrText xml:space="preserve"> PAGEREF _Toc468399934 \h </w:instrText>
        </w:r>
        <w:r w:rsidR="00BC4B87">
          <w:rPr>
            <w:noProof/>
            <w:webHidden/>
          </w:rPr>
        </w:r>
        <w:r w:rsidR="00BC4B87">
          <w:rPr>
            <w:noProof/>
            <w:webHidden/>
          </w:rPr>
          <w:fldChar w:fldCharType="separate"/>
        </w:r>
        <w:r w:rsidR="00BC4B87">
          <w:rPr>
            <w:noProof/>
            <w:webHidden/>
          </w:rPr>
          <w:t>72</w:t>
        </w:r>
        <w:r w:rsidR="00BC4B87">
          <w:rPr>
            <w:noProof/>
            <w:webHidden/>
          </w:rPr>
          <w:fldChar w:fldCharType="end"/>
        </w:r>
      </w:hyperlink>
    </w:p>
    <w:p w14:paraId="561321C9"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35" w:history="1">
        <w:r w:rsidR="00BC4B87" w:rsidRPr="007167AF">
          <w:rPr>
            <w:rStyle w:val="Hyperlink"/>
            <w:noProof/>
          </w:rPr>
          <w:t>7.2.1</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Production</w:t>
        </w:r>
        <w:r w:rsidR="00BC4B87">
          <w:rPr>
            <w:noProof/>
            <w:webHidden/>
          </w:rPr>
          <w:tab/>
        </w:r>
        <w:r w:rsidR="00BC4B87">
          <w:rPr>
            <w:noProof/>
            <w:webHidden/>
          </w:rPr>
          <w:fldChar w:fldCharType="begin"/>
        </w:r>
        <w:r w:rsidR="00BC4B87">
          <w:rPr>
            <w:noProof/>
            <w:webHidden/>
          </w:rPr>
          <w:instrText xml:space="preserve"> PAGEREF _Toc468399935 \h </w:instrText>
        </w:r>
        <w:r w:rsidR="00BC4B87">
          <w:rPr>
            <w:noProof/>
            <w:webHidden/>
          </w:rPr>
        </w:r>
        <w:r w:rsidR="00BC4B87">
          <w:rPr>
            <w:noProof/>
            <w:webHidden/>
          </w:rPr>
          <w:fldChar w:fldCharType="separate"/>
        </w:r>
        <w:r w:rsidR="00BC4B87">
          <w:rPr>
            <w:noProof/>
            <w:webHidden/>
          </w:rPr>
          <w:t>73</w:t>
        </w:r>
        <w:r w:rsidR="00BC4B87">
          <w:rPr>
            <w:noProof/>
            <w:webHidden/>
          </w:rPr>
          <w:fldChar w:fldCharType="end"/>
        </w:r>
      </w:hyperlink>
    </w:p>
    <w:p w14:paraId="370411CF"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37" w:history="1">
        <w:r w:rsidR="00BC4B87" w:rsidRPr="007167AF">
          <w:rPr>
            <w:rStyle w:val="Hyperlink"/>
            <w:noProof/>
          </w:rPr>
          <w:t>7.2.2</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Pre-Production (Production Support)</w:t>
        </w:r>
        <w:r w:rsidR="00BC4B87">
          <w:rPr>
            <w:noProof/>
            <w:webHidden/>
          </w:rPr>
          <w:tab/>
        </w:r>
        <w:r w:rsidR="00BC4B87">
          <w:rPr>
            <w:noProof/>
            <w:webHidden/>
          </w:rPr>
          <w:fldChar w:fldCharType="begin"/>
        </w:r>
        <w:r w:rsidR="00BC4B87">
          <w:rPr>
            <w:noProof/>
            <w:webHidden/>
          </w:rPr>
          <w:instrText xml:space="preserve"> PAGEREF _Toc468399937 \h </w:instrText>
        </w:r>
        <w:r w:rsidR="00BC4B87">
          <w:rPr>
            <w:noProof/>
            <w:webHidden/>
          </w:rPr>
        </w:r>
        <w:r w:rsidR="00BC4B87">
          <w:rPr>
            <w:noProof/>
            <w:webHidden/>
          </w:rPr>
          <w:fldChar w:fldCharType="separate"/>
        </w:r>
        <w:r w:rsidR="00BC4B87">
          <w:rPr>
            <w:noProof/>
            <w:webHidden/>
          </w:rPr>
          <w:t>76</w:t>
        </w:r>
        <w:r w:rsidR="00BC4B87">
          <w:rPr>
            <w:noProof/>
            <w:webHidden/>
          </w:rPr>
          <w:fldChar w:fldCharType="end"/>
        </w:r>
      </w:hyperlink>
    </w:p>
    <w:p w14:paraId="322BFA5B"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38" w:history="1">
        <w:r w:rsidR="00BC4B87" w:rsidRPr="007167AF">
          <w:rPr>
            <w:rStyle w:val="Hyperlink"/>
            <w:noProof/>
          </w:rPr>
          <w:t>7.2.3</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Systems Integration Test / User Acceptance Test / Training</w:t>
        </w:r>
        <w:r w:rsidR="00BC4B87">
          <w:rPr>
            <w:noProof/>
            <w:webHidden/>
          </w:rPr>
          <w:tab/>
        </w:r>
        <w:r w:rsidR="00BC4B87">
          <w:rPr>
            <w:noProof/>
            <w:webHidden/>
          </w:rPr>
          <w:fldChar w:fldCharType="begin"/>
        </w:r>
        <w:r w:rsidR="00BC4B87">
          <w:rPr>
            <w:noProof/>
            <w:webHidden/>
          </w:rPr>
          <w:instrText xml:space="preserve"> PAGEREF _Toc468399938 \h </w:instrText>
        </w:r>
        <w:r w:rsidR="00BC4B87">
          <w:rPr>
            <w:noProof/>
            <w:webHidden/>
          </w:rPr>
        </w:r>
        <w:r w:rsidR="00BC4B87">
          <w:rPr>
            <w:noProof/>
            <w:webHidden/>
          </w:rPr>
          <w:fldChar w:fldCharType="separate"/>
        </w:r>
        <w:r w:rsidR="00BC4B87">
          <w:rPr>
            <w:noProof/>
            <w:webHidden/>
          </w:rPr>
          <w:t>78</w:t>
        </w:r>
        <w:r w:rsidR="00BC4B87">
          <w:rPr>
            <w:noProof/>
            <w:webHidden/>
          </w:rPr>
          <w:fldChar w:fldCharType="end"/>
        </w:r>
      </w:hyperlink>
    </w:p>
    <w:p w14:paraId="5C304BD3"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39" w:history="1">
        <w:r w:rsidR="00BC4B87" w:rsidRPr="007167AF">
          <w:rPr>
            <w:rStyle w:val="Hyperlink"/>
            <w:noProof/>
          </w:rPr>
          <w:t>7.2.4</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Development / System Test</w:t>
        </w:r>
        <w:r w:rsidR="00BC4B87">
          <w:rPr>
            <w:noProof/>
            <w:webHidden/>
          </w:rPr>
          <w:tab/>
        </w:r>
        <w:r w:rsidR="00BC4B87">
          <w:rPr>
            <w:noProof/>
            <w:webHidden/>
          </w:rPr>
          <w:fldChar w:fldCharType="begin"/>
        </w:r>
        <w:r w:rsidR="00BC4B87">
          <w:rPr>
            <w:noProof/>
            <w:webHidden/>
          </w:rPr>
          <w:instrText xml:space="preserve"> PAGEREF _Toc468399939 \h </w:instrText>
        </w:r>
        <w:r w:rsidR="00BC4B87">
          <w:rPr>
            <w:noProof/>
            <w:webHidden/>
          </w:rPr>
        </w:r>
        <w:r w:rsidR="00BC4B87">
          <w:rPr>
            <w:noProof/>
            <w:webHidden/>
          </w:rPr>
          <w:fldChar w:fldCharType="separate"/>
        </w:r>
        <w:r w:rsidR="00BC4B87">
          <w:rPr>
            <w:noProof/>
            <w:webHidden/>
          </w:rPr>
          <w:t>80</w:t>
        </w:r>
        <w:r w:rsidR="00BC4B87">
          <w:rPr>
            <w:noProof/>
            <w:webHidden/>
          </w:rPr>
          <w:fldChar w:fldCharType="end"/>
        </w:r>
      </w:hyperlink>
    </w:p>
    <w:p w14:paraId="43D9C487"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40" w:history="1">
        <w:r w:rsidR="00BC4B87" w:rsidRPr="007167AF">
          <w:rPr>
            <w:rStyle w:val="Hyperlink"/>
            <w:noProof/>
          </w:rPr>
          <w:t>7.2.5</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DevOps</w:t>
        </w:r>
        <w:r w:rsidR="00BC4B87">
          <w:rPr>
            <w:noProof/>
            <w:webHidden/>
          </w:rPr>
          <w:tab/>
        </w:r>
        <w:r w:rsidR="00BC4B87">
          <w:rPr>
            <w:noProof/>
            <w:webHidden/>
          </w:rPr>
          <w:fldChar w:fldCharType="begin"/>
        </w:r>
        <w:r w:rsidR="00BC4B87">
          <w:rPr>
            <w:noProof/>
            <w:webHidden/>
          </w:rPr>
          <w:instrText xml:space="preserve"> PAGEREF _Toc468399940 \h </w:instrText>
        </w:r>
        <w:r w:rsidR="00BC4B87">
          <w:rPr>
            <w:noProof/>
            <w:webHidden/>
          </w:rPr>
        </w:r>
        <w:r w:rsidR="00BC4B87">
          <w:rPr>
            <w:noProof/>
            <w:webHidden/>
          </w:rPr>
          <w:fldChar w:fldCharType="separate"/>
        </w:r>
        <w:r w:rsidR="00BC4B87">
          <w:rPr>
            <w:noProof/>
            <w:webHidden/>
          </w:rPr>
          <w:t>82</w:t>
        </w:r>
        <w:r w:rsidR="00BC4B87">
          <w:rPr>
            <w:noProof/>
            <w:webHidden/>
          </w:rPr>
          <w:fldChar w:fldCharType="end"/>
        </w:r>
      </w:hyperlink>
    </w:p>
    <w:p w14:paraId="145557F2"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41" w:history="1">
        <w:r w:rsidR="00BC4B87" w:rsidRPr="007167AF">
          <w:rPr>
            <w:rStyle w:val="Hyperlink"/>
            <w:noProof/>
          </w:rPr>
          <w:t>7.3</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Operations Architecture</w:t>
        </w:r>
        <w:r w:rsidR="00BC4B87">
          <w:rPr>
            <w:noProof/>
            <w:webHidden/>
          </w:rPr>
          <w:tab/>
        </w:r>
        <w:r w:rsidR="00BC4B87">
          <w:rPr>
            <w:noProof/>
            <w:webHidden/>
          </w:rPr>
          <w:fldChar w:fldCharType="begin"/>
        </w:r>
        <w:r w:rsidR="00BC4B87">
          <w:rPr>
            <w:noProof/>
            <w:webHidden/>
          </w:rPr>
          <w:instrText xml:space="preserve"> PAGEREF _Toc468399941 \h </w:instrText>
        </w:r>
        <w:r w:rsidR="00BC4B87">
          <w:rPr>
            <w:noProof/>
            <w:webHidden/>
          </w:rPr>
        </w:r>
        <w:r w:rsidR="00BC4B87">
          <w:rPr>
            <w:noProof/>
            <w:webHidden/>
          </w:rPr>
          <w:fldChar w:fldCharType="separate"/>
        </w:r>
        <w:r w:rsidR="00BC4B87">
          <w:rPr>
            <w:noProof/>
            <w:webHidden/>
          </w:rPr>
          <w:t>84</w:t>
        </w:r>
        <w:r w:rsidR="00BC4B87">
          <w:rPr>
            <w:noProof/>
            <w:webHidden/>
          </w:rPr>
          <w:fldChar w:fldCharType="end"/>
        </w:r>
      </w:hyperlink>
    </w:p>
    <w:p w14:paraId="291B9DC8"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42" w:history="1">
        <w:r w:rsidR="00BC4B87" w:rsidRPr="007167AF">
          <w:rPr>
            <w:rStyle w:val="Hyperlink"/>
            <w:noProof/>
          </w:rPr>
          <w:t>7.3.1</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Monitoring</w:t>
        </w:r>
        <w:r w:rsidR="00BC4B87">
          <w:rPr>
            <w:noProof/>
            <w:webHidden/>
          </w:rPr>
          <w:tab/>
        </w:r>
        <w:r w:rsidR="00BC4B87">
          <w:rPr>
            <w:noProof/>
            <w:webHidden/>
          </w:rPr>
          <w:fldChar w:fldCharType="begin"/>
        </w:r>
        <w:r w:rsidR="00BC4B87">
          <w:rPr>
            <w:noProof/>
            <w:webHidden/>
          </w:rPr>
          <w:instrText xml:space="preserve"> PAGEREF _Toc468399942 \h </w:instrText>
        </w:r>
        <w:r w:rsidR="00BC4B87">
          <w:rPr>
            <w:noProof/>
            <w:webHidden/>
          </w:rPr>
        </w:r>
        <w:r w:rsidR="00BC4B87">
          <w:rPr>
            <w:noProof/>
            <w:webHidden/>
          </w:rPr>
          <w:fldChar w:fldCharType="separate"/>
        </w:r>
        <w:r w:rsidR="00BC4B87">
          <w:rPr>
            <w:noProof/>
            <w:webHidden/>
          </w:rPr>
          <w:t>84</w:t>
        </w:r>
        <w:r w:rsidR="00BC4B87">
          <w:rPr>
            <w:noProof/>
            <w:webHidden/>
          </w:rPr>
          <w:fldChar w:fldCharType="end"/>
        </w:r>
      </w:hyperlink>
    </w:p>
    <w:p w14:paraId="2380C458"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43" w:history="1">
        <w:r w:rsidR="00BC4B87" w:rsidRPr="007167AF">
          <w:rPr>
            <w:rStyle w:val="Hyperlink"/>
            <w:noProof/>
          </w:rPr>
          <w:t>7.3.2</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Logging</w:t>
        </w:r>
        <w:r w:rsidR="00BC4B87">
          <w:rPr>
            <w:noProof/>
            <w:webHidden/>
          </w:rPr>
          <w:tab/>
        </w:r>
        <w:r w:rsidR="00BC4B87">
          <w:rPr>
            <w:noProof/>
            <w:webHidden/>
          </w:rPr>
          <w:fldChar w:fldCharType="begin"/>
        </w:r>
        <w:r w:rsidR="00BC4B87">
          <w:rPr>
            <w:noProof/>
            <w:webHidden/>
          </w:rPr>
          <w:instrText xml:space="preserve"> PAGEREF _Toc468399943 \h </w:instrText>
        </w:r>
        <w:r w:rsidR="00BC4B87">
          <w:rPr>
            <w:noProof/>
            <w:webHidden/>
          </w:rPr>
        </w:r>
        <w:r w:rsidR="00BC4B87">
          <w:rPr>
            <w:noProof/>
            <w:webHidden/>
          </w:rPr>
          <w:fldChar w:fldCharType="separate"/>
        </w:r>
        <w:r w:rsidR="00BC4B87">
          <w:rPr>
            <w:noProof/>
            <w:webHidden/>
          </w:rPr>
          <w:t>84</w:t>
        </w:r>
        <w:r w:rsidR="00BC4B87">
          <w:rPr>
            <w:noProof/>
            <w:webHidden/>
          </w:rPr>
          <w:fldChar w:fldCharType="end"/>
        </w:r>
      </w:hyperlink>
    </w:p>
    <w:p w14:paraId="1DF930C6"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53" w:history="1">
        <w:r w:rsidR="00BC4B87" w:rsidRPr="007167AF">
          <w:rPr>
            <w:rStyle w:val="Hyperlink"/>
            <w:noProof/>
          </w:rPr>
          <w:t>7.3.3</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Performance Management &amp; Capacity Planning</w:t>
        </w:r>
        <w:r w:rsidR="00BC4B87">
          <w:rPr>
            <w:noProof/>
            <w:webHidden/>
          </w:rPr>
          <w:tab/>
        </w:r>
        <w:r w:rsidR="00BC4B87">
          <w:rPr>
            <w:noProof/>
            <w:webHidden/>
          </w:rPr>
          <w:fldChar w:fldCharType="begin"/>
        </w:r>
        <w:r w:rsidR="00BC4B87">
          <w:rPr>
            <w:noProof/>
            <w:webHidden/>
          </w:rPr>
          <w:instrText xml:space="preserve"> PAGEREF _Toc468399953 \h </w:instrText>
        </w:r>
        <w:r w:rsidR="00BC4B87">
          <w:rPr>
            <w:noProof/>
            <w:webHidden/>
          </w:rPr>
        </w:r>
        <w:r w:rsidR="00BC4B87">
          <w:rPr>
            <w:noProof/>
            <w:webHidden/>
          </w:rPr>
          <w:fldChar w:fldCharType="separate"/>
        </w:r>
        <w:r w:rsidR="00BC4B87">
          <w:rPr>
            <w:noProof/>
            <w:webHidden/>
          </w:rPr>
          <w:t>85</w:t>
        </w:r>
        <w:r w:rsidR="00BC4B87">
          <w:rPr>
            <w:noProof/>
            <w:webHidden/>
          </w:rPr>
          <w:fldChar w:fldCharType="end"/>
        </w:r>
      </w:hyperlink>
    </w:p>
    <w:p w14:paraId="7BD0D65F"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54" w:history="1">
        <w:r w:rsidR="00BC4B87" w:rsidRPr="007167AF">
          <w:rPr>
            <w:rStyle w:val="Hyperlink"/>
            <w:noProof/>
          </w:rPr>
          <w:t>7.3.4</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Data Archiving Strategy</w:t>
        </w:r>
        <w:r w:rsidR="00BC4B87">
          <w:rPr>
            <w:noProof/>
            <w:webHidden/>
          </w:rPr>
          <w:tab/>
        </w:r>
        <w:r w:rsidR="00BC4B87">
          <w:rPr>
            <w:noProof/>
            <w:webHidden/>
          </w:rPr>
          <w:fldChar w:fldCharType="begin"/>
        </w:r>
        <w:r w:rsidR="00BC4B87">
          <w:rPr>
            <w:noProof/>
            <w:webHidden/>
          </w:rPr>
          <w:instrText xml:space="preserve"> PAGEREF _Toc468399954 \h </w:instrText>
        </w:r>
        <w:r w:rsidR="00BC4B87">
          <w:rPr>
            <w:noProof/>
            <w:webHidden/>
          </w:rPr>
        </w:r>
        <w:r w:rsidR="00BC4B87">
          <w:rPr>
            <w:noProof/>
            <w:webHidden/>
          </w:rPr>
          <w:fldChar w:fldCharType="separate"/>
        </w:r>
        <w:r w:rsidR="00BC4B87">
          <w:rPr>
            <w:noProof/>
            <w:webHidden/>
          </w:rPr>
          <w:t>85</w:t>
        </w:r>
        <w:r w:rsidR="00BC4B87">
          <w:rPr>
            <w:noProof/>
            <w:webHidden/>
          </w:rPr>
          <w:fldChar w:fldCharType="end"/>
        </w:r>
      </w:hyperlink>
    </w:p>
    <w:p w14:paraId="15BCEE6E"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55" w:history="1">
        <w:r w:rsidR="00BC4B87" w:rsidRPr="007167AF">
          <w:rPr>
            <w:rStyle w:val="Hyperlink"/>
            <w:noProof/>
          </w:rPr>
          <w:t>7.3.5</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Server Patching</w:t>
        </w:r>
        <w:r w:rsidR="00BC4B87">
          <w:rPr>
            <w:noProof/>
            <w:webHidden/>
          </w:rPr>
          <w:tab/>
        </w:r>
        <w:r w:rsidR="00BC4B87">
          <w:rPr>
            <w:noProof/>
            <w:webHidden/>
          </w:rPr>
          <w:fldChar w:fldCharType="begin"/>
        </w:r>
        <w:r w:rsidR="00BC4B87">
          <w:rPr>
            <w:noProof/>
            <w:webHidden/>
          </w:rPr>
          <w:instrText xml:space="preserve"> PAGEREF _Toc468399955 \h </w:instrText>
        </w:r>
        <w:r w:rsidR="00BC4B87">
          <w:rPr>
            <w:noProof/>
            <w:webHidden/>
          </w:rPr>
        </w:r>
        <w:r w:rsidR="00BC4B87">
          <w:rPr>
            <w:noProof/>
            <w:webHidden/>
          </w:rPr>
          <w:fldChar w:fldCharType="separate"/>
        </w:r>
        <w:r w:rsidR="00BC4B87">
          <w:rPr>
            <w:noProof/>
            <w:webHidden/>
          </w:rPr>
          <w:t>85</w:t>
        </w:r>
        <w:r w:rsidR="00BC4B87">
          <w:rPr>
            <w:noProof/>
            <w:webHidden/>
          </w:rPr>
          <w:fldChar w:fldCharType="end"/>
        </w:r>
      </w:hyperlink>
    </w:p>
    <w:p w14:paraId="0C13A571"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58" w:history="1">
        <w:r w:rsidR="00BC4B87" w:rsidRPr="007167AF">
          <w:rPr>
            <w:rStyle w:val="Hyperlink"/>
            <w:noProof/>
          </w:rPr>
          <w:t>7.3.6</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Backup &amp; Recovery</w:t>
        </w:r>
        <w:r w:rsidR="00BC4B87">
          <w:rPr>
            <w:noProof/>
            <w:webHidden/>
          </w:rPr>
          <w:tab/>
        </w:r>
        <w:r w:rsidR="00BC4B87">
          <w:rPr>
            <w:noProof/>
            <w:webHidden/>
          </w:rPr>
          <w:fldChar w:fldCharType="begin"/>
        </w:r>
        <w:r w:rsidR="00BC4B87">
          <w:rPr>
            <w:noProof/>
            <w:webHidden/>
          </w:rPr>
          <w:instrText xml:space="preserve"> PAGEREF _Toc468399958 \h </w:instrText>
        </w:r>
        <w:r w:rsidR="00BC4B87">
          <w:rPr>
            <w:noProof/>
            <w:webHidden/>
          </w:rPr>
        </w:r>
        <w:r w:rsidR="00BC4B87">
          <w:rPr>
            <w:noProof/>
            <w:webHidden/>
          </w:rPr>
          <w:fldChar w:fldCharType="separate"/>
        </w:r>
        <w:r w:rsidR="00BC4B87">
          <w:rPr>
            <w:noProof/>
            <w:webHidden/>
          </w:rPr>
          <w:t>85</w:t>
        </w:r>
        <w:r w:rsidR="00BC4B87">
          <w:rPr>
            <w:noProof/>
            <w:webHidden/>
          </w:rPr>
          <w:fldChar w:fldCharType="end"/>
        </w:r>
      </w:hyperlink>
    </w:p>
    <w:p w14:paraId="68BE8B5B"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59" w:history="1">
        <w:r w:rsidR="00BC4B87" w:rsidRPr="007167AF">
          <w:rPr>
            <w:rStyle w:val="Hyperlink"/>
            <w:noProof/>
          </w:rPr>
          <w:t>7.3.7</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Disaster Recovery</w:t>
        </w:r>
        <w:r w:rsidR="00BC4B87">
          <w:rPr>
            <w:noProof/>
            <w:webHidden/>
          </w:rPr>
          <w:tab/>
        </w:r>
        <w:r w:rsidR="00BC4B87">
          <w:rPr>
            <w:noProof/>
            <w:webHidden/>
          </w:rPr>
          <w:fldChar w:fldCharType="begin"/>
        </w:r>
        <w:r w:rsidR="00BC4B87">
          <w:rPr>
            <w:noProof/>
            <w:webHidden/>
          </w:rPr>
          <w:instrText xml:space="preserve"> PAGEREF _Toc468399959 \h </w:instrText>
        </w:r>
        <w:r w:rsidR="00BC4B87">
          <w:rPr>
            <w:noProof/>
            <w:webHidden/>
          </w:rPr>
        </w:r>
        <w:r w:rsidR="00BC4B87">
          <w:rPr>
            <w:noProof/>
            <w:webHidden/>
          </w:rPr>
          <w:fldChar w:fldCharType="separate"/>
        </w:r>
        <w:r w:rsidR="00BC4B87">
          <w:rPr>
            <w:noProof/>
            <w:webHidden/>
          </w:rPr>
          <w:t>86</w:t>
        </w:r>
        <w:r w:rsidR="00BC4B87">
          <w:rPr>
            <w:noProof/>
            <w:webHidden/>
          </w:rPr>
          <w:fldChar w:fldCharType="end"/>
        </w:r>
      </w:hyperlink>
    </w:p>
    <w:p w14:paraId="70F521CF"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62" w:history="1">
        <w:r w:rsidR="00BC4B87" w:rsidRPr="007167AF">
          <w:rPr>
            <w:rStyle w:val="Hyperlink"/>
            <w:noProof/>
          </w:rPr>
          <w:t>7.3.8</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Business Continuity</w:t>
        </w:r>
        <w:r w:rsidR="00BC4B87">
          <w:rPr>
            <w:noProof/>
            <w:webHidden/>
          </w:rPr>
          <w:tab/>
        </w:r>
        <w:r w:rsidR="00BC4B87">
          <w:rPr>
            <w:noProof/>
            <w:webHidden/>
          </w:rPr>
          <w:fldChar w:fldCharType="begin"/>
        </w:r>
        <w:r w:rsidR="00BC4B87">
          <w:rPr>
            <w:noProof/>
            <w:webHidden/>
          </w:rPr>
          <w:instrText xml:space="preserve"> PAGEREF _Toc468399962 \h </w:instrText>
        </w:r>
        <w:r w:rsidR="00BC4B87">
          <w:rPr>
            <w:noProof/>
            <w:webHidden/>
          </w:rPr>
        </w:r>
        <w:r w:rsidR="00BC4B87">
          <w:rPr>
            <w:noProof/>
            <w:webHidden/>
          </w:rPr>
          <w:fldChar w:fldCharType="separate"/>
        </w:r>
        <w:r w:rsidR="00BC4B87">
          <w:rPr>
            <w:noProof/>
            <w:webHidden/>
          </w:rPr>
          <w:t>86</w:t>
        </w:r>
        <w:r w:rsidR="00BC4B87">
          <w:rPr>
            <w:noProof/>
            <w:webHidden/>
          </w:rPr>
          <w:fldChar w:fldCharType="end"/>
        </w:r>
      </w:hyperlink>
    </w:p>
    <w:p w14:paraId="071EF6CB" w14:textId="77777777" w:rsidR="00BC4B87" w:rsidRDefault="00676330">
      <w:pPr>
        <w:pStyle w:val="TOC1"/>
        <w:rPr>
          <w:rFonts w:asciiTheme="minorHAnsi" w:eastAsiaTheme="minorEastAsia" w:hAnsiTheme="minorHAnsi" w:cstheme="minorBidi"/>
          <w:noProof/>
          <w:szCs w:val="22"/>
          <w:lang w:val="en-AU" w:eastAsia="en-AU"/>
        </w:rPr>
      </w:pPr>
      <w:hyperlink w:anchor="_Toc468399963" w:history="1">
        <w:r w:rsidR="00BC4B87" w:rsidRPr="007167AF">
          <w:rPr>
            <w:rStyle w:val="Hyperlink"/>
            <w:noProof/>
          </w:rPr>
          <w:t>8</w:t>
        </w:r>
        <w:r w:rsidR="00BC4B87">
          <w:rPr>
            <w:rFonts w:asciiTheme="minorHAnsi" w:eastAsiaTheme="minorEastAsia" w:hAnsiTheme="minorHAnsi" w:cstheme="minorBidi"/>
            <w:noProof/>
            <w:szCs w:val="22"/>
            <w:lang w:val="en-AU" w:eastAsia="en-AU"/>
          </w:rPr>
          <w:tab/>
        </w:r>
        <w:r w:rsidR="00BC4B87" w:rsidRPr="007167AF">
          <w:rPr>
            <w:rStyle w:val="Hyperlink"/>
            <w:noProof/>
          </w:rPr>
          <w:t>Security Architecture</w:t>
        </w:r>
        <w:r w:rsidR="00BC4B87">
          <w:rPr>
            <w:noProof/>
            <w:webHidden/>
          </w:rPr>
          <w:tab/>
        </w:r>
        <w:r w:rsidR="00BC4B87">
          <w:rPr>
            <w:noProof/>
            <w:webHidden/>
          </w:rPr>
          <w:fldChar w:fldCharType="begin"/>
        </w:r>
        <w:r w:rsidR="00BC4B87">
          <w:rPr>
            <w:noProof/>
            <w:webHidden/>
          </w:rPr>
          <w:instrText xml:space="preserve"> PAGEREF _Toc468399963 \h </w:instrText>
        </w:r>
        <w:r w:rsidR="00BC4B87">
          <w:rPr>
            <w:noProof/>
            <w:webHidden/>
          </w:rPr>
        </w:r>
        <w:r w:rsidR="00BC4B87">
          <w:rPr>
            <w:noProof/>
            <w:webHidden/>
          </w:rPr>
          <w:fldChar w:fldCharType="separate"/>
        </w:r>
        <w:r w:rsidR="00BC4B87">
          <w:rPr>
            <w:noProof/>
            <w:webHidden/>
          </w:rPr>
          <w:t>87</w:t>
        </w:r>
        <w:r w:rsidR="00BC4B87">
          <w:rPr>
            <w:noProof/>
            <w:webHidden/>
          </w:rPr>
          <w:fldChar w:fldCharType="end"/>
        </w:r>
      </w:hyperlink>
    </w:p>
    <w:p w14:paraId="49EE6F23"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64" w:history="1">
        <w:r w:rsidR="00BC4B87" w:rsidRPr="007167AF">
          <w:rPr>
            <w:rStyle w:val="Hyperlink"/>
            <w:noProof/>
          </w:rPr>
          <w:t>8.1</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Network Security</w:t>
        </w:r>
        <w:r w:rsidR="00BC4B87">
          <w:rPr>
            <w:noProof/>
            <w:webHidden/>
          </w:rPr>
          <w:tab/>
        </w:r>
        <w:r w:rsidR="00BC4B87">
          <w:rPr>
            <w:noProof/>
            <w:webHidden/>
          </w:rPr>
          <w:fldChar w:fldCharType="begin"/>
        </w:r>
        <w:r w:rsidR="00BC4B87">
          <w:rPr>
            <w:noProof/>
            <w:webHidden/>
          </w:rPr>
          <w:instrText xml:space="preserve"> PAGEREF _Toc468399964 \h </w:instrText>
        </w:r>
        <w:r w:rsidR="00BC4B87">
          <w:rPr>
            <w:noProof/>
            <w:webHidden/>
          </w:rPr>
        </w:r>
        <w:r w:rsidR="00BC4B87">
          <w:rPr>
            <w:noProof/>
            <w:webHidden/>
          </w:rPr>
          <w:fldChar w:fldCharType="separate"/>
        </w:r>
        <w:r w:rsidR="00BC4B87">
          <w:rPr>
            <w:noProof/>
            <w:webHidden/>
          </w:rPr>
          <w:t>87</w:t>
        </w:r>
        <w:r w:rsidR="00BC4B87">
          <w:rPr>
            <w:noProof/>
            <w:webHidden/>
          </w:rPr>
          <w:fldChar w:fldCharType="end"/>
        </w:r>
      </w:hyperlink>
    </w:p>
    <w:p w14:paraId="5B2A5DB1"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65" w:history="1">
        <w:r w:rsidR="00BC4B87" w:rsidRPr="007167AF">
          <w:rPr>
            <w:rStyle w:val="Hyperlink"/>
            <w:noProof/>
          </w:rPr>
          <w:t>8.2</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System Security</w:t>
        </w:r>
        <w:r w:rsidR="00BC4B87">
          <w:rPr>
            <w:noProof/>
            <w:webHidden/>
          </w:rPr>
          <w:tab/>
        </w:r>
        <w:r w:rsidR="00BC4B87">
          <w:rPr>
            <w:noProof/>
            <w:webHidden/>
          </w:rPr>
          <w:fldChar w:fldCharType="begin"/>
        </w:r>
        <w:r w:rsidR="00BC4B87">
          <w:rPr>
            <w:noProof/>
            <w:webHidden/>
          </w:rPr>
          <w:instrText xml:space="preserve"> PAGEREF _Toc468399965 \h </w:instrText>
        </w:r>
        <w:r w:rsidR="00BC4B87">
          <w:rPr>
            <w:noProof/>
            <w:webHidden/>
          </w:rPr>
        </w:r>
        <w:r w:rsidR="00BC4B87">
          <w:rPr>
            <w:noProof/>
            <w:webHidden/>
          </w:rPr>
          <w:fldChar w:fldCharType="separate"/>
        </w:r>
        <w:r w:rsidR="00BC4B87">
          <w:rPr>
            <w:noProof/>
            <w:webHidden/>
          </w:rPr>
          <w:t>88</w:t>
        </w:r>
        <w:r w:rsidR="00BC4B87">
          <w:rPr>
            <w:noProof/>
            <w:webHidden/>
          </w:rPr>
          <w:fldChar w:fldCharType="end"/>
        </w:r>
      </w:hyperlink>
    </w:p>
    <w:p w14:paraId="03593030"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66" w:history="1">
        <w:r w:rsidR="00BC4B87" w:rsidRPr="007167AF">
          <w:rPr>
            <w:rStyle w:val="Hyperlink"/>
            <w:noProof/>
          </w:rPr>
          <w:t>8.3</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Data Security</w:t>
        </w:r>
        <w:r w:rsidR="00BC4B87">
          <w:rPr>
            <w:noProof/>
            <w:webHidden/>
          </w:rPr>
          <w:tab/>
        </w:r>
        <w:r w:rsidR="00BC4B87">
          <w:rPr>
            <w:noProof/>
            <w:webHidden/>
          </w:rPr>
          <w:fldChar w:fldCharType="begin"/>
        </w:r>
        <w:r w:rsidR="00BC4B87">
          <w:rPr>
            <w:noProof/>
            <w:webHidden/>
          </w:rPr>
          <w:instrText xml:space="preserve"> PAGEREF _Toc468399966 \h </w:instrText>
        </w:r>
        <w:r w:rsidR="00BC4B87">
          <w:rPr>
            <w:noProof/>
            <w:webHidden/>
          </w:rPr>
        </w:r>
        <w:r w:rsidR="00BC4B87">
          <w:rPr>
            <w:noProof/>
            <w:webHidden/>
          </w:rPr>
          <w:fldChar w:fldCharType="separate"/>
        </w:r>
        <w:r w:rsidR="00BC4B87">
          <w:rPr>
            <w:noProof/>
            <w:webHidden/>
          </w:rPr>
          <w:t>89</w:t>
        </w:r>
        <w:r w:rsidR="00BC4B87">
          <w:rPr>
            <w:noProof/>
            <w:webHidden/>
          </w:rPr>
          <w:fldChar w:fldCharType="end"/>
        </w:r>
      </w:hyperlink>
    </w:p>
    <w:p w14:paraId="0F9A4F99"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67" w:history="1">
        <w:r w:rsidR="00BC4B87" w:rsidRPr="007167AF">
          <w:rPr>
            <w:rStyle w:val="Hyperlink"/>
            <w:noProof/>
          </w:rPr>
          <w:t>8.3.1</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Data at rest</w:t>
        </w:r>
        <w:r w:rsidR="00BC4B87">
          <w:rPr>
            <w:noProof/>
            <w:webHidden/>
          </w:rPr>
          <w:tab/>
        </w:r>
        <w:r w:rsidR="00BC4B87">
          <w:rPr>
            <w:noProof/>
            <w:webHidden/>
          </w:rPr>
          <w:fldChar w:fldCharType="begin"/>
        </w:r>
        <w:r w:rsidR="00BC4B87">
          <w:rPr>
            <w:noProof/>
            <w:webHidden/>
          </w:rPr>
          <w:instrText xml:space="preserve"> PAGEREF _Toc468399967 \h </w:instrText>
        </w:r>
        <w:r w:rsidR="00BC4B87">
          <w:rPr>
            <w:noProof/>
            <w:webHidden/>
          </w:rPr>
        </w:r>
        <w:r w:rsidR="00BC4B87">
          <w:rPr>
            <w:noProof/>
            <w:webHidden/>
          </w:rPr>
          <w:fldChar w:fldCharType="separate"/>
        </w:r>
        <w:r w:rsidR="00BC4B87">
          <w:rPr>
            <w:noProof/>
            <w:webHidden/>
          </w:rPr>
          <w:t>89</w:t>
        </w:r>
        <w:r w:rsidR="00BC4B87">
          <w:rPr>
            <w:noProof/>
            <w:webHidden/>
          </w:rPr>
          <w:fldChar w:fldCharType="end"/>
        </w:r>
      </w:hyperlink>
    </w:p>
    <w:p w14:paraId="2DEC4FDD"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68" w:history="1">
        <w:r w:rsidR="00BC4B87" w:rsidRPr="007167AF">
          <w:rPr>
            <w:rStyle w:val="Hyperlink"/>
            <w:noProof/>
          </w:rPr>
          <w:t>8.3.2</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Data in Transit</w:t>
        </w:r>
        <w:r w:rsidR="00BC4B87">
          <w:rPr>
            <w:noProof/>
            <w:webHidden/>
          </w:rPr>
          <w:tab/>
        </w:r>
        <w:r w:rsidR="00BC4B87">
          <w:rPr>
            <w:noProof/>
            <w:webHidden/>
          </w:rPr>
          <w:fldChar w:fldCharType="begin"/>
        </w:r>
        <w:r w:rsidR="00BC4B87">
          <w:rPr>
            <w:noProof/>
            <w:webHidden/>
          </w:rPr>
          <w:instrText xml:space="preserve"> PAGEREF _Toc468399968 \h </w:instrText>
        </w:r>
        <w:r w:rsidR="00BC4B87">
          <w:rPr>
            <w:noProof/>
            <w:webHidden/>
          </w:rPr>
        </w:r>
        <w:r w:rsidR="00BC4B87">
          <w:rPr>
            <w:noProof/>
            <w:webHidden/>
          </w:rPr>
          <w:fldChar w:fldCharType="separate"/>
        </w:r>
        <w:r w:rsidR="00BC4B87">
          <w:rPr>
            <w:noProof/>
            <w:webHidden/>
          </w:rPr>
          <w:t>91</w:t>
        </w:r>
        <w:r w:rsidR="00BC4B87">
          <w:rPr>
            <w:noProof/>
            <w:webHidden/>
          </w:rPr>
          <w:fldChar w:fldCharType="end"/>
        </w:r>
      </w:hyperlink>
    </w:p>
    <w:p w14:paraId="5DC09C5D"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69" w:history="1">
        <w:r w:rsidR="00BC4B87" w:rsidRPr="007167AF">
          <w:rPr>
            <w:rStyle w:val="Hyperlink"/>
            <w:noProof/>
          </w:rPr>
          <w:t>8.3.3</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Exceptions</w:t>
        </w:r>
        <w:r w:rsidR="00BC4B87">
          <w:rPr>
            <w:noProof/>
            <w:webHidden/>
          </w:rPr>
          <w:tab/>
        </w:r>
        <w:r w:rsidR="00BC4B87">
          <w:rPr>
            <w:noProof/>
            <w:webHidden/>
          </w:rPr>
          <w:fldChar w:fldCharType="begin"/>
        </w:r>
        <w:r w:rsidR="00BC4B87">
          <w:rPr>
            <w:noProof/>
            <w:webHidden/>
          </w:rPr>
          <w:instrText xml:space="preserve"> PAGEREF _Toc468399969 \h </w:instrText>
        </w:r>
        <w:r w:rsidR="00BC4B87">
          <w:rPr>
            <w:noProof/>
            <w:webHidden/>
          </w:rPr>
        </w:r>
        <w:r w:rsidR="00BC4B87">
          <w:rPr>
            <w:noProof/>
            <w:webHidden/>
          </w:rPr>
          <w:fldChar w:fldCharType="separate"/>
        </w:r>
        <w:r w:rsidR="00BC4B87">
          <w:rPr>
            <w:noProof/>
            <w:webHidden/>
          </w:rPr>
          <w:t>91</w:t>
        </w:r>
        <w:r w:rsidR="00BC4B87">
          <w:rPr>
            <w:noProof/>
            <w:webHidden/>
          </w:rPr>
          <w:fldChar w:fldCharType="end"/>
        </w:r>
      </w:hyperlink>
    </w:p>
    <w:p w14:paraId="413B75C6"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70" w:history="1">
        <w:r w:rsidR="00BC4B87" w:rsidRPr="007167AF">
          <w:rPr>
            <w:rStyle w:val="Hyperlink"/>
            <w:noProof/>
          </w:rPr>
          <w:t>8.4</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Application Security</w:t>
        </w:r>
        <w:r w:rsidR="00BC4B87">
          <w:rPr>
            <w:noProof/>
            <w:webHidden/>
          </w:rPr>
          <w:tab/>
        </w:r>
        <w:r w:rsidR="00BC4B87">
          <w:rPr>
            <w:noProof/>
            <w:webHidden/>
          </w:rPr>
          <w:fldChar w:fldCharType="begin"/>
        </w:r>
        <w:r w:rsidR="00BC4B87">
          <w:rPr>
            <w:noProof/>
            <w:webHidden/>
          </w:rPr>
          <w:instrText xml:space="preserve"> PAGEREF _Toc468399970 \h </w:instrText>
        </w:r>
        <w:r w:rsidR="00BC4B87">
          <w:rPr>
            <w:noProof/>
            <w:webHidden/>
          </w:rPr>
        </w:r>
        <w:r w:rsidR="00BC4B87">
          <w:rPr>
            <w:noProof/>
            <w:webHidden/>
          </w:rPr>
          <w:fldChar w:fldCharType="separate"/>
        </w:r>
        <w:r w:rsidR="00BC4B87">
          <w:rPr>
            <w:noProof/>
            <w:webHidden/>
          </w:rPr>
          <w:t>91</w:t>
        </w:r>
        <w:r w:rsidR="00BC4B87">
          <w:rPr>
            <w:noProof/>
            <w:webHidden/>
          </w:rPr>
          <w:fldChar w:fldCharType="end"/>
        </w:r>
      </w:hyperlink>
    </w:p>
    <w:p w14:paraId="21220C8A"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71" w:history="1">
        <w:r w:rsidR="00BC4B87" w:rsidRPr="007167AF">
          <w:rPr>
            <w:rStyle w:val="Hyperlink"/>
            <w:noProof/>
          </w:rPr>
          <w:t>8.4.1</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Access</w:t>
        </w:r>
        <w:r w:rsidR="00BC4B87">
          <w:rPr>
            <w:noProof/>
            <w:webHidden/>
          </w:rPr>
          <w:tab/>
        </w:r>
        <w:r w:rsidR="00BC4B87">
          <w:rPr>
            <w:noProof/>
            <w:webHidden/>
          </w:rPr>
          <w:fldChar w:fldCharType="begin"/>
        </w:r>
        <w:r w:rsidR="00BC4B87">
          <w:rPr>
            <w:noProof/>
            <w:webHidden/>
          </w:rPr>
          <w:instrText xml:space="preserve"> PAGEREF _Toc468399971 \h </w:instrText>
        </w:r>
        <w:r w:rsidR="00BC4B87">
          <w:rPr>
            <w:noProof/>
            <w:webHidden/>
          </w:rPr>
        </w:r>
        <w:r w:rsidR="00BC4B87">
          <w:rPr>
            <w:noProof/>
            <w:webHidden/>
          </w:rPr>
          <w:fldChar w:fldCharType="separate"/>
        </w:r>
        <w:r w:rsidR="00BC4B87">
          <w:rPr>
            <w:noProof/>
            <w:webHidden/>
          </w:rPr>
          <w:t>91</w:t>
        </w:r>
        <w:r w:rsidR="00BC4B87">
          <w:rPr>
            <w:noProof/>
            <w:webHidden/>
          </w:rPr>
          <w:fldChar w:fldCharType="end"/>
        </w:r>
      </w:hyperlink>
    </w:p>
    <w:p w14:paraId="3247DB48"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72" w:history="1">
        <w:r w:rsidR="00BC4B87" w:rsidRPr="007167AF">
          <w:rPr>
            <w:rStyle w:val="Hyperlink"/>
            <w:noProof/>
          </w:rPr>
          <w:t>8.4.2</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Authentication</w:t>
        </w:r>
        <w:r w:rsidR="00BC4B87">
          <w:rPr>
            <w:noProof/>
            <w:webHidden/>
          </w:rPr>
          <w:tab/>
        </w:r>
        <w:r w:rsidR="00BC4B87">
          <w:rPr>
            <w:noProof/>
            <w:webHidden/>
          </w:rPr>
          <w:fldChar w:fldCharType="begin"/>
        </w:r>
        <w:r w:rsidR="00BC4B87">
          <w:rPr>
            <w:noProof/>
            <w:webHidden/>
          </w:rPr>
          <w:instrText xml:space="preserve"> PAGEREF _Toc468399972 \h </w:instrText>
        </w:r>
        <w:r w:rsidR="00BC4B87">
          <w:rPr>
            <w:noProof/>
            <w:webHidden/>
          </w:rPr>
        </w:r>
        <w:r w:rsidR="00BC4B87">
          <w:rPr>
            <w:noProof/>
            <w:webHidden/>
          </w:rPr>
          <w:fldChar w:fldCharType="separate"/>
        </w:r>
        <w:r w:rsidR="00BC4B87">
          <w:rPr>
            <w:noProof/>
            <w:webHidden/>
          </w:rPr>
          <w:t>91</w:t>
        </w:r>
        <w:r w:rsidR="00BC4B87">
          <w:rPr>
            <w:noProof/>
            <w:webHidden/>
          </w:rPr>
          <w:fldChar w:fldCharType="end"/>
        </w:r>
      </w:hyperlink>
    </w:p>
    <w:p w14:paraId="09B42822" w14:textId="77777777" w:rsidR="00BC4B87" w:rsidRDefault="00676330">
      <w:pPr>
        <w:pStyle w:val="TOC3"/>
        <w:rPr>
          <w:rFonts w:asciiTheme="minorHAnsi" w:eastAsiaTheme="minorEastAsia" w:hAnsiTheme="minorHAnsi" w:cstheme="minorBidi"/>
          <w:i w:val="0"/>
          <w:iCs w:val="0"/>
          <w:noProof/>
          <w:sz w:val="22"/>
          <w:szCs w:val="22"/>
          <w:lang w:val="en-AU" w:eastAsia="en-AU"/>
        </w:rPr>
      </w:pPr>
      <w:hyperlink w:anchor="_Toc468399973" w:history="1">
        <w:r w:rsidR="00BC4B87" w:rsidRPr="007167AF">
          <w:rPr>
            <w:rStyle w:val="Hyperlink"/>
            <w:noProof/>
          </w:rPr>
          <w:t>8.4.3</w:t>
        </w:r>
        <w:r w:rsidR="00BC4B87">
          <w:rPr>
            <w:rFonts w:asciiTheme="minorHAnsi" w:eastAsiaTheme="minorEastAsia" w:hAnsiTheme="minorHAnsi" w:cstheme="minorBidi"/>
            <w:i w:val="0"/>
            <w:iCs w:val="0"/>
            <w:noProof/>
            <w:sz w:val="22"/>
            <w:szCs w:val="22"/>
            <w:lang w:val="en-AU" w:eastAsia="en-AU"/>
          </w:rPr>
          <w:tab/>
        </w:r>
        <w:r w:rsidR="00BC4B87" w:rsidRPr="007167AF">
          <w:rPr>
            <w:rStyle w:val="Hyperlink"/>
            <w:noProof/>
          </w:rPr>
          <w:t>Authorisation</w:t>
        </w:r>
        <w:r w:rsidR="00BC4B87">
          <w:rPr>
            <w:noProof/>
            <w:webHidden/>
          </w:rPr>
          <w:tab/>
        </w:r>
        <w:r w:rsidR="00BC4B87">
          <w:rPr>
            <w:noProof/>
            <w:webHidden/>
          </w:rPr>
          <w:fldChar w:fldCharType="begin"/>
        </w:r>
        <w:r w:rsidR="00BC4B87">
          <w:rPr>
            <w:noProof/>
            <w:webHidden/>
          </w:rPr>
          <w:instrText xml:space="preserve"> PAGEREF _Toc468399973 \h </w:instrText>
        </w:r>
        <w:r w:rsidR="00BC4B87">
          <w:rPr>
            <w:noProof/>
            <w:webHidden/>
          </w:rPr>
        </w:r>
        <w:r w:rsidR="00BC4B87">
          <w:rPr>
            <w:noProof/>
            <w:webHidden/>
          </w:rPr>
          <w:fldChar w:fldCharType="separate"/>
        </w:r>
        <w:r w:rsidR="00BC4B87">
          <w:rPr>
            <w:noProof/>
            <w:webHidden/>
          </w:rPr>
          <w:t>91</w:t>
        </w:r>
        <w:r w:rsidR="00BC4B87">
          <w:rPr>
            <w:noProof/>
            <w:webHidden/>
          </w:rPr>
          <w:fldChar w:fldCharType="end"/>
        </w:r>
      </w:hyperlink>
    </w:p>
    <w:p w14:paraId="5F74650F"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74" w:history="1">
        <w:r w:rsidR="00BC4B87" w:rsidRPr="007167AF">
          <w:rPr>
            <w:rStyle w:val="Hyperlink"/>
            <w:noProof/>
          </w:rPr>
          <w:t>8.5</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Time Source Security</w:t>
        </w:r>
        <w:r w:rsidR="00BC4B87">
          <w:rPr>
            <w:noProof/>
            <w:webHidden/>
          </w:rPr>
          <w:tab/>
        </w:r>
        <w:r w:rsidR="00BC4B87">
          <w:rPr>
            <w:noProof/>
            <w:webHidden/>
          </w:rPr>
          <w:fldChar w:fldCharType="begin"/>
        </w:r>
        <w:r w:rsidR="00BC4B87">
          <w:rPr>
            <w:noProof/>
            <w:webHidden/>
          </w:rPr>
          <w:instrText xml:space="preserve"> PAGEREF _Toc468399974 \h </w:instrText>
        </w:r>
        <w:r w:rsidR="00BC4B87">
          <w:rPr>
            <w:noProof/>
            <w:webHidden/>
          </w:rPr>
        </w:r>
        <w:r w:rsidR="00BC4B87">
          <w:rPr>
            <w:noProof/>
            <w:webHidden/>
          </w:rPr>
          <w:fldChar w:fldCharType="separate"/>
        </w:r>
        <w:r w:rsidR="00BC4B87">
          <w:rPr>
            <w:noProof/>
            <w:webHidden/>
          </w:rPr>
          <w:t>92</w:t>
        </w:r>
        <w:r w:rsidR="00BC4B87">
          <w:rPr>
            <w:noProof/>
            <w:webHidden/>
          </w:rPr>
          <w:fldChar w:fldCharType="end"/>
        </w:r>
      </w:hyperlink>
    </w:p>
    <w:p w14:paraId="0F55DFF2"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75" w:history="1">
        <w:r w:rsidR="00BC4B87" w:rsidRPr="007167AF">
          <w:rPr>
            <w:rStyle w:val="Hyperlink"/>
            <w:noProof/>
          </w:rPr>
          <w:t>8.6</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User Client Security</w:t>
        </w:r>
        <w:r w:rsidR="00BC4B87">
          <w:rPr>
            <w:noProof/>
            <w:webHidden/>
          </w:rPr>
          <w:tab/>
        </w:r>
        <w:r w:rsidR="00BC4B87">
          <w:rPr>
            <w:noProof/>
            <w:webHidden/>
          </w:rPr>
          <w:fldChar w:fldCharType="begin"/>
        </w:r>
        <w:r w:rsidR="00BC4B87">
          <w:rPr>
            <w:noProof/>
            <w:webHidden/>
          </w:rPr>
          <w:instrText xml:space="preserve"> PAGEREF _Toc468399975 \h </w:instrText>
        </w:r>
        <w:r w:rsidR="00BC4B87">
          <w:rPr>
            <w:noProof/>
            <w:webHidden/>
          </w:rPr>
        </w:r>
        <w:r w:rsidR="00BC4B87">
          <w:rPr>
            <w:noProof/>
            <w:webHidden/>
          </w:rPr>
          <w:fldChar w:fldCharType="separate"/>
        </w:r>
        <w:r w:rsidR="00BC4B87">
          <w:rPr>
            <w:noProof/>
            <w:webHidden/>
          </w:rPr>
          <w:t>92</w:t>
        </w:r>
        <w:r w:rsidR="00BC4B87">
          <w:rPr>
            <w:noProof/>
            <w:webHidden/>
          </w:rPr>
          <w:fldChar w:fldCharType="end"/>
        </w:r>
      </w:hyperlink>
    </w:p>
    <w:p w14:paraId="6C7D052D" w14:textId="77777777" w:rsidR="00BC4B87" w:rsidRDefault="00676330">
      <w:pPr>
        <w:pStyle w:val="TOC1"/>
        <w:rPr>
          <w:rFonts w:asciiTheme="minorHAnsi" w:eastAsiaTheme="minorEastAsia" w:hAnsiTheme="minorHAnsi" w:cstheme="minorBidi"/>
          <w:noProof/>
          <w:szCs w:val="22"/>
          <w:lang w:val="en-AU" w:eastAsia="en-AU"/>
        </w:rPr>
      </w:pPr>
      <w:hyperlink w:anchor="_Toc468399976" w:history="1">
        <w:r w:rsidR="00BC4B87" w:rsidRPr="007167AF">
          <w:rPr>
            <w:rStyle w:val="Hyperlink"/>
            <w:noProof/>
          </w:rPr>
          <w:t>9</w:t>
        </w:r>
        <w:r w:rsidR="00BC4B87">
          <w:rPr>
            <w:rFonts w:asciiTheme="minorHAnsi" w:eastAsiaTheme="minorEastAsia" w:hAnsiTheme="minorHAnsi" w:cstheme="minorBidi"/>
            <w:noProof/>
            <w:szCs w:val="22"/>
            <w:lang w:val="en-AU" w:eastAsia="en-AU"/>
          </w:rPr>
          <w:tab/>
        </w:r>
        <w:r w:rsidR="00BC4B87" w:rsidRPr="007167AF">
          <w:rPr>
            <w:rStyle w:val="Hyperlink"/>
            <w:noProof/>
          </w:rPr>
          <w:t>Glossary, Appendix &amp; Attachments</w:t>
        </w:r>
        <w:r w:rsidR="00BC4B87">
          <w:rPr>
            <w:noProof/>
            <w:webHidden/>
          </w:rPr>
          <w:tab/>
        </w:r>
        <w:r w:rsidR="00BC4B87">
          <w:rPr>
            <w:noProof/>
            <w:webHidden/>
          </w:rPr>
          <w:fldChar w:fldCharType="begin"/>
        </w:r>
        <w:r w:rsidR="00BC4B87">
          <w:rPr>
            <w:noProof/>
            <w:webHidden/>
          </w:rPr>
          <w:instrText xml:space="preserve"> PAGEREF _Toc468399976 \h </w:instrText>
        </w:r>
        <w:r w:rsidR="00BC4B87">
          <w:rPr>
            <w:noProof/>
            <w:webHidden/>
          </w:rPr>
        </w:r>
        <w:r w:rsidR="00BC4B87">
          <w:rPr>
            <w:noProof/>
            <w:webHidden/>
          </w:rPr>
          <w:fldChar w:fldCharType="separate"/>
        </w:r>
        <w:r w:rsidR="00BC4B87">
          <w:rPr>
            <w:noProof/>
            <w:webHidden/>
          </w:rPr>
          <w:t>93</w:t>
        </w:r>
        <w:r w:rsidR="00BC4B87">
          <w:rPr>
            <w:noProof/>
            <w:webHidden/>
          </w:rPr>
          <w:fldChar w:fldCharType="end"/>
        </w:r>
      </w:hyperlink>
    </w:p>
    <w:p w14:paraId="133C8D61"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77" w:history="1">
        <w:r w:rsidR="00BC4B87" w:rsidRPr="007167AF">
          <w:rPr>
            <w:rStyle w:val="Hyperlink"/>
            <w:noProof/>
          </w:rPr>
          <w:t>9.1</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Glossary</w:t>
        </w:r>
        <w:r w:rsidR="00BC4B87">
          <w:rPr>
            <w:noProof/>
            <w:webHidden/>
          </w:rPr>
          <w:tab/>
        </w:r>
        <w:r w:rsidR="00BC4B87">
          <w:rPr>
            <w:noProof/>
            <w:webHidden/>
          </w:rPr>
          <w:fldChar w:fldCharType="begin"/>
        </w:r>
        <w:r w:rsidR="00BC4B87">
          <w:rPr>
            <w:noProof/>
            <w:webHidden/>
          </w:rPr>
          <w:instrText xml:space="preserve"> PAGEREF _Toc468399977 \h </w:instrText>
        </w:r>
        <w:r w:rsidR="00BC4B87">
          <w:rPr>
            <w:noProof/>
            <w:webHidden/>
          </w:rPr>
        </w:r>
        <w:r w:rsidR="00BC4B87">
          <w:rPr>
            <w:noProof/>
            <w:webHidden/>
          </w:rPr>
          <w:fldChar w:fldCharType="separate"/>
        </w:r>
        <w:r w:rsidR="00BC4B87">
          <w:rPr>
            <w:noProof/>
            <w:webHidden/>
          </w:rPr>
          <w:t>93</w:t>
        </w:r>
        <w:r w:rsidR="00BC4B87">
          <w:rPr>
            <w:noProof/>
            <w:webHidden/>
          </w:rPr>
          <w:fldChar w:fldCharType="end"/>
        </w:r>
      </w:hyperlink>
    </w:p>
    <w:p w14:paraId="150889CC" w14:textId="77777777" w:rsidR="00BC4B87" w:rsidRDefault="00676330">
      <w:pPr>
        <w:pStyle w:val="TOC2"/>
        <w:rPr>
          <w:rFonts w:asciiTheme="minorHAnsi" w:eastAsiaTheme="minorEastAsia" w:hAnsiTheme="minorHAnsi" w:cstheme="minorBidi"/>
          <w:smallCaps w:val="0"/>
          <w:noProof/>
          <w:sz w:val="22"/>
          <w:szCs w:val="22"/>
          <w:lang w:val="en-AU" w:eastAsia="en-AU"/>
        </w:rPr>
      </w:pPr>
      <w:hyperlink w:anchor="_Toc468399978" w:history="1">
        <w:r w:rsidR="00BC4B87" w:rsidRPr="007167AF">
          <w:rPr>
            <w:rStyle w:val="Hyperlink"/>
            <w:noProof/>
          </w:rPr>
          <w:t>9.2</w:t>
        </w:r>
        <w:r w:rsidR="00BC4B87">
          <w:rPr>
            <w:rFonts w:asciiTheme="minorHAnsi" w:eastAsiaTheme="minorEastAsia" w:hAnsiTheme="minorHAnsi" w:cstheme="minorBidi"/>
            <w:smallCaps w:val="0"/>
            <w:noProof/>
            <w:sz w:val="22"/>
            <w:szCs w:val="22"/>
            <w:lang w:val="en-AU" w:eastAsia="en-AU"/>
          </w:rPr>
          <w:tab/>
        </w:r>
        <w:r w:rsidR="00BC4B87" w:rsidRPr="007167AF">
          <w:rPr>
            <w:rStyle w:val="Hyperlink"/>
            <w:noProof/>
          </w:rPr>
          <w:t>Appendix</w:t>
        </w:r>
        <w:r w:rsidR="00BC4B87">
          <w:rPr>
            <w:noProof/>
            <w:webHidden/>
          </w:rPr>
          <w:tab/>
        </w:r>
        <w:r w:rsidR="00BC4B87">
          <w:rPr>
            <w:noProof/>
            <w:webHidden/>
          </w:rPr>
          <w:fldChar w:fldCharType="begin"/>
        </w:r>
        <w:r w:rsidR="00BC4B87">
          <w:rPr>
            <w:noProof/>
            <w:webHidden/>
          </w:rPr>
          <w:instrText xml:space="preserve"> PAGEREF _Toc468399978 \h </w:instrText>
        </w:r>
        <w:r w:rsidR="00BC4B87">
          <w:rPr>
            <w:noProof/>
            <w:webHidden/>
          </w:rPr>
        </w:r>
        <w:r w:rsidR="00BC4B87">
          <w:rPr>
            <w:noProof/>
            <w:webHidden/>
          </w:rPr>
          <w:fldChar w:fldCharType="separate"/>
        </w:r>
        <w:r w:rsidR="00BC4B87">
          <w:rPr>
            <w:noProof/>
            <w:webHidden/>
          </w:rPr>
          <w:t>94</w:t>
        </w:r>
        <w:r w:rsidR="00BC4B87">
          <w:rPr>
            <w:noProof/>
            <w:webHidden/>
          </w:rPr>
          <w:fldChar w:fldCharType="end"/>
        </w:r>
      </w:hyperlink>
    </w:p>
    <w:p w14:paraId="039B1C7F" w14:textId="77777777" w:rsidR="00805A9D" w:rsidRPr="002804C8" w:rsidRDefault="00DD1CD5" w:rsidP="00050B54">
      <w:pPr>
        <w:pStyle w:val="Heading1"/>
        <w:ind w:left="1134" w:hanging="708"/>
      </w:pPr>
      <w:r>
        <w:lastRenderedPageBreak/>
        <w:fldChar w:fldCharType="end"/>
      </w:r>
      <w:bookmarkStart w:id="27" w:name="_Toc468399874"/>
      <w:r w:rsidR="009B1E89">
        <w:t>Executive Summary</w:t>
      </w:r>
      <w:bookmarkEnd w:id="27"/>
    </w:p>
    <w:p w14:paraId="70A0EF41" w14:textId="77777777" w:rsidR="00F96342" w:rsidRPr="00C47010" w:rsidRDefault="001C7225" w:rsidP="00C47010">
      <w:pPr>
        <w:pStyle w:val="Heading2"/>
      </w:pPr>
      <w:bookmarkStart w:id="28" w:name="_Toc468399875"/>
      <w:bookmarkStart w:id="29" w:name="_Toc248913657"/>
      <w:bookmarkStart w:id="30" w:name="_Toc268088254"/>
      <w:r w:rsidRPr="00C47010">
        <w:t>Project Background</w:t>
      </w:r>
      <w:bookmarkEnd w:id="28"/>
    </w:p>
    <w:p w14:paraId="69077683" w14:textId="77777777" w:rsidR="00F15185" w:rsidRDefault="00F15185" w:rsidP="006F7CDF">
      <w:pPr>
        <w:pStyle w:val="NormalText"/>
      </w:pPr>
      <w:bookmarkStart w:id="31" w:name="_Toc268088261"/>
      <w:r w:rsidRPr="00782806">
        <w:t xml:space="preserve">The State of Victoria operates its key Transport Services through </w:t>
      </w:r>
      <w:r>
        <w:t xml:space="preserve">private </w:t>
      </w:r>
      <w:r w:rsidRPr="00782806">
        <w:t xml:space="preserve">outsourced </w:t>
      </w:r>
      <w:r>
        <w:t>franchise operators</w:t>
      </w:r>
      <w:r w:rsidRPr="00782806">
        <w:t xml:space="preserve"> </w:t>
      </w:r>
      <w:r>
        <w:t xml:space="preserve">which are managed </w:t>
      </w:r>
      <w:r w:rsidRPr="00782806">
        <w:t>under commercial contract agreements.  The effective operation of Trains, Trams, Buses</w:t>
      </w:r>
      <w:r>
        <w:t>,</w:t>
      </w:r>
      <w:r w:rsidRPr="00782806">
        <w:t xml:space="preserve"> Ferries </w:t>
      </w:r>
      <w:r>
        <w:t xml:space="preserve">and some “Other” services </w:t>
      </w:r>
      <w:r w:rsidRPr="00782806">
        <w:t xml:space="preserve">are underpinned by service </w:t>
      </w:r>
      <w:r>
        <w:t>contracts that specify</w:t>
      </w:r>
      <w:r w:rsidRPr="00782806">
        <w:t xml:space="preserve"> the type, quality, location and frequency of services to the public.  </w:t>
      </w:r>
      <w:r>
        <w:t>There are multiple systems c</w:t>
      </w:r>
      <w:r w:rsidRPr="00782806">
        <w:t>urrent</w:t>
      </w:r>
      <w:r>
        <w:t>ly</w:t>
      </w:r>
      <w:r w:rsidRPr="00782806">
        <w:t xml:space="preserve"> used to manage </w:t>
      </w:r>
      <w:r>
        <w:t xml:space="preserve">sub sets of these Operator Contracts and the payment associated with them. These systems do not meet the future business needs of PTV in managing the processing and payment of Operator contracts, due to </w:t>
      </w:r>
      <w:r w:rsidRPr="00782806">
        <w:t>ever increasing rate of change to commercial agreements</w:t>
      </w:r>
      <w:r>
        <w:t xml:space="preserve">. </w:t>
      </w:r>
      <w:r w:rsidRPr="00782806">
        <w:t xml:space="preserve">  </w:t>
      </w:r>
    </w:p>
    <w:p w14:paraId="5E5A80FD" w14:textId="77777777" w:rsidR="00F15185" w:rsidRDefault="00F15185" w:rsidP="006F7CDF">
      <w:pPr>
        <w:pStyle w:val="NormalText"/>
      </w:pPr>
      <w:r w:rsidRPr="00782806">
        <w:t xml:space="preserve">PTV is increasingly reliant on manual workarounds which increase risk, </w:t>
      </w:r>
      <w:r>
        <w:t xml:space="preserve">increase </w:t>
      </w:r>
      <w:r w:rsidRPr="00782806">
        <w:t>fragmentation of process</w:t>
      </w:r>
      <w:r>
        <w:t>es</w:t>
      </w:r>
      <w:r w:rsidRPr="00782806">
        <w:t xml:space="preserve"> and reduce </w:t>
      </w:r>
      <w:r>
        <w:t>operational e</w:t>
      </w:r>
      <w:r w:rsidRPr="00782806">
        <w:t>fficiency</w:t>
      </w:r>
      <w:r>
        <w:t>.</w:t>
      </w:r>
      <w:r w:rsidRPr="00782806">
        <w:t xml:space="preserve"> The current arrangements make reconciliation complex</w:t>
      </w:r>
      <w:r>
        <w:t xml:space="preserve"> and</w:t>
      </w:r>
      <w:r w:rsidRPr="00782806">
        <w:t xml:space="preserve"> time consuming</w:t>
      </w:r>
      <w:r>
        <w:t>, in addition to PTV aiming to continually improve</w:t>
      </w:r>
      <w:r w:rsidRPr="00782806">
        <w:t xml:space="preserve"> </w:t>
      </w:r>
      <w:r>
        <w:t xml:space="preserve">controls and auditability across all systems. </w:t>
      </w:r>
    </w:p>
    <w:p w14:paraId="51135E59" w14:textId="77777777" w:rsidR="00C47010" w:rsidRDefault="00E92845" w:rsidP="0059121B">
      <w:pPr>
        <w:pStyle w:val="NormalText"/>
      </w:pPr>
      <w:r>
        <w:t xml:space="preserve">Operator Payment System Modernisation is an initiative to </w:t>
      </w:r>
      <w:r w:rsidR="00C47010" w:rsidRPr="00C47010">
        <w:t>replace the current PTV systems which manage</w:t>
      </w:r>
      <w:r w:rsidR="00006CF0">
        <w:t>s</w:t>
      </w:r>
      <w:r w:rsidR="00C47010" w:rsidRPr="00C47010">
        <w:t xml:space="preserve"> Payment component of </w:t>
      </w:r>
      <w:r w:rsidR="00006CF0">
        <w:t>F</w:t>
      </w:r>
      <w:r w:rsidR="00C47010" w:rsidRPr="00C47010">
        <w:t xml:space="preserve">ranchise </w:t>
      </w:r>
      <w:r w:rsidR="00006CF0">
        <w:t>O</w:t>
      </w:r>
      <w:r w:rsidR="00C47010" w:rsidRPr="00C47010">
        <w:t xml:space="preserve">perator </w:t>
      </w:r>
      <w:r w:rsidR="00006CF0">
        <w:t>C</w:t>
      </w:r>
      <w:r w:rsidR="00C47010" w:rsidRPr="00C47010">
        <w:t>ontracts.</w:t>
      </w:r>
      <w:r>
        <w:t xml:space="preserve"> This system will be replaced with an industry leader </w:t>
      </w:r>
      <w:r w:rsidRPr="00C47010">
        <w:t xml:space="preserve">BPMS technology solution </w:t>
      </w:r>
      <w:r>
        <w:t>bas</w:t>
      </w:r>
      <w:r w:rsidR="00080CD4">
        <w:t>ed on Pegasystems PRPC platform, and once deployed will be known as the Service Provider Payment System (SPPS).</w:t>
      </w:r>
    </w:p>
    <w:p w14:paraId="6F176082" w14:textId="77777777" w:rsidR="00C00287" w:rsidRDefault="00C00287" w:rsidP="00C47010">
      <w:pPr>
        <w:pStyle w:val="Heading2"/>
      </w:pPr>
      <w:bookmarkStart w:id="32" w:name="_Toc432767177"/>
      <w:bookmarkStart w:id="33" w:name="_Toc468399876"/>
      <w:bookmarkEnd w:id="32"/>
      <w:r w:rsidRPr="00C47010">
        <w:t>D</w:t>
      </w:r>
      <w:bookmarkEnd w:id="31"/>
      <w:r w:rsidR="001C7225" w:rsidRPr="00C47010">
        <w:t>esign Highlights</w:t>
      </w:r>
      <w:bookmarkEnd w:id="33"/>
    </w:p>
    <w:p w14:paraId="6EDE55CF" w14:textId="77777777" w:rsidR="00E67994" w:rsidRDefault="00E67994" w:rsidP="00E67994">
      <w:r>
        <w:t>The specific architectural highlights of this project are:</w:t>
      </w:r>
    </w:p>
    <w:p w14:paraId="628EC655" w14:textId="77777777" w:rsidR="00E67994" w:rsidRPr="000B60AA" w:rsidRDefault="007000B7" w:rsidP="000B60AA">
      <w:pPr>
        <w:pStyle w:val="ListBullet"/>
      </w:pPr>
      <w:r w:rsidRPr="000B60AA">
        <w:t xml:space="preserve">The solution follows </w:t>
      </w:r>
      <w:r w:rsidR="00AE52BF" w:rsidRPr="00AE52BF">
        <w:t>the principle of “Cloud Preference”.</w:t>
      </w:r>
      <w:r w:rsidR="00AE52BF">
        <w:t xml:space="preserve"> </w:t>
      </w:r>
      <w:r w:rsidR="00080CD4">
        <w:t>The SP</w:t>
      </w:r>
      <w:r w:rsidR="00EE0217">
        <w:t>P</w:t>
      </w:r>
      <w:r w:rsidR="00080CD4">
        <w:t xml:space="preserve">S </w:t>
      </w:r>
      <w:r w:rsidR="00E67994" w:rsidRPr="000B60AA">
        <w:t xml:space="preserve">solution will be delivered as a managed services solution on </w:t>
      </w:r>
      <w:r w:rsidR="00E67994" w:rsidRPr="00E900ED">
        <w:t>AWS</w:t>
      </w:r>
      <w:r w:rsidR="00E67994" w:rsidRPr="000B60AA">
        <w:t>, so the vendor takes the responsibility for hosting, initial set-up, configuration and deployment, ongoing operations and any other application or infrastructure related tasks and purchases.</w:t>
      </w:r>
    </w:p>
    <w:p w14:paraId="1A5B8685" w14:textId="77777777" w:rsidR="00E67994" w:rsidRDefault="00EA02A2" w:rsidP="000B60AA">
      <w:pPr>
        <w:pStyle w:val="ListBullet"/>
      </w:pPr>
      <w:r>
        <w:t xml:space="preserve">The solution </w:t>
      </w:r>
      <w:r w:rsidR="00E67994">
        <w:t xml:space="preserve">will </w:t>
      </w:r>
      <w:r>
        <w:t xml:space="preserve">enable access to the system over a secure Web Portal for </w:t>
      </w:r>
      <w:r w:rsidR="00E67994">
        <w:t xml:space="preserve">PTV </w:t>
      </w:r>
      <w:r>
        <w:t xml:space="preserve">internal </w:t>
      </w:r>
      <w:r w:rsidR="00E67994">
        <w:t>users (</w:t>
      </w:r>
      <w:r>
        <w:t>~</w:t>
      </w:r>
      <w:r w:rsidR="00E67994">
        <w:t>66) and external users (</w:t>
      </w:r>
      <w:r>
        <w:t>~</w:t>
      </w:r>
      <w:r w:rsidR="00E67994">
        <w:t xml:space="preserve">100 - 500). Internal users will </w:t>
      </w:r>
      <w:r>
        <w:t xml:space="preserve">be </w:t>
      </w:r>
      <w:r w:rsidR="00E67994">
        <w:t>authenticate</w:t>
      </w:r>
      <w:r>
        <w:t>d</w:t>
      </w:r>
      <w:r w:rsidR="00E67994">
        <w:t xml:space="preserve"> </w:t>
      </w:r>
      <w:r w:rsidR="00575C28">
        <w:t xml:space="preserve">via </w:t>
      </w:r>
      <w:proofErr w:type="spellStart"/>
      <w:r w:rsidR="00575C28">
        <w:t>WoVGIDaas</w:t>
      </w:r>
      <w:proofErr w:type="spellEnd"/>
      <w:r w:rsidR="00575C28">
        <w:t xml:space="preserve"> service </w:t>
      </w:r>
      <w:r w:rsidR="00E67994">
        <w:t>and external users will login via email Id and passwords maintained in Pega database.</w:t>
      </w:r>
    </w:p>
    <w:p w14:paraId="44445569" w14:textId="77777777" w:rsidR="00C47010" w:rsidRDefault="00E67994" w:rsidP="000B60AA">
      <w:pPr>
        <w:pStyle w:val="ListBullet"/>
      </w:pPr>
      <w:r>
        <w:t>In align</w:t>
      </w:r>
      <w:r w:rsidR="004E7C33">
        <w:t>ment</w:t>
      </w:r>
      <w:r>
        <w:t xml:space="preserve"> to CIO Architecture Principles “Process-Centric Business Architecture”, </w:t>
      </w:r>
      <w:r w:rsidR="00EE0217">
        <w:t>SPPS</w:t>
      </w:r>
      <w:r>
        <w:t xml:space="preserve"> solution will have multiple processes managed </w:t>
      </w:r>
      <w:r w:rsidR="004E7C33">
        <w:t xml:space="preserve">as </w:t>
      </w:r>
      <w:r>
        <w:t xml:space="preserve">Pega </w:t>
      </w:r>
      <w:r w:rsidR="004E7C33">
        <w:t xml:space="preserve">Case Management </w:t>
      </w:r>
      <w:r>
        <w:t>functions. As part of this process</w:t>
      </w:r>
      <w:r w:rsidR="004E7C33">
        <w:t>,</w:t>
      </w:r>
      <w:r>
        <w:t xml:space="preserve"> all the exiting manual and automated processes are reviewed and improved/align towards the target business requirements.</w:t>
      </w:r>
    </w:p>
    <w:p w14:paraId="0C8D86B9" w14:textId="77777777" w:rsidR="00626FC5" w:rsidRDefault="00626FC5" w:rsidP="000B60AA">
      <w:pPr>
        <w:pStyle w:val="ListBullet"/>
      </w:pPr>
      <w:r>
        <w:t>The solution will enable Payment Acknowledgement feature</w:t>
      </w:r>
      <w:r w:rsidR="00FE3548">
        <w:t xml:space="preserve"> for </w:t>
      </w:r>
      <w:r w:rsidR="00D8690F">
        <w:t xml:space="preserve">Finance </w:t>
      </w:r>
      <w:r w:rsidR="00FE3548">
        <w:t>team</w:t>
      </w:r>
      <w:r w:rsidR="003507D0">
        <w:t xml:space="preserve"> to</w:t>
      </w:r>
      <w:r w:rsidR="008D2EA0">
        <w:t xml:space="preserve"> receive a success/failure status from Oracle Financial</w:t>
      </w:r>
      <w:r w:rsidR="00F2324D">
        <w:t xml:space="preserve"> for invoices released for payment</w:t>
      </w:r>
      <w:r w:rsidR="008D2EA0">
        <w:t>.</w:t>
      </w:r>
      <w:r w:rsidR="003507D0">
        <w:t xml:space="preserve"> </w:t>
      </w:r>
    </w:p>
    <w:p w14:paraId="2C761810" w14:textId="5A8D22A8" w:rsidR="008959D9" w:rsidRPr="008959D9" w:rsidRDefault="00300139" w:rsidP="000B60AA">
      <w:pPr>
        <w:pStyle w:val="ListBullet"/>
      </w:pPr>
      <w:r w:rsidRPr="008959D9">
        <w:t xml:space="preserve">The solution will allow the Finance and Pacman teams to </w:t>
      </w:r>
      <w:r w:rsidR="006C4001">
        <w:t>inspect and interact with the</w:t>
      </w:r>
      <w:r w:rsidR="006C4001" w:rsidRPr="008959D9">
        <w:t xml:space="preserve"> </w:t>
      </w:r>
      <w:r w:rsidR="008959D9" w:rsidRPr="008959D9">
        <w:t>data produced by the solution in order to perform deep data analysis and ad-hoc reporting</w:t>
      </w:r>
    </w:p>
    <w:p w14:paraId="4985E1C6" w14:textId="77777777" w:rsidR="00C00287" w:rsidRDefault="001C7225" w:rsidP="00C47010">
      <w:pPr>
        <w:pStyle w:val="Heading2"/>
      </w:pPr>
      <w:bookmarkStart w:id="34" w:name="_Toc468399877"/>
      <w:r w:rsidRPr="00C47010">
        <w:t>Risk Assessment</w:t>
      </w:r>
      <w:bookmarkEnd w:id="34"/>
    </w:p>
    <w:p w14:paraId="3033391B" w14:textId="77777777" w:rsidR="00822F54" w:rsidRDefault="00F7249D" w:rsidP="00110C51">
      <w:pPr>
        <w:pStyle w:val="NormalText"/>
      </w:pPr>
      <w:r>
        <w:t xml:space="preserve">Please refer to section </w:t>
      </w:r>
      <w:r w:rsidR="00534AE8">
        <w:fldChar w:fldCharType="begin"/>
      </w:r>
      <w:r w:rsidR="00534AE8">
        <w:instrText xml:space="preserve"> REF _Ref433606613 \r \h </w:instrText>
      </w:r>
      <w:r w:rsidR="009654BE">
        <w:instrText xml:space="preserve"> \* MERGEFORMAT </w:instrText>
      </w:r>
      <w:r w:rsidR="00534AE8">
        <w:fldChar w:fldCharType="separate"/>
      </w:r>
      <w:r w:rsidR="00534AE8">
        <w:t>2.7</w:t>
      </w:r>
      <w:r w:rsidR="00534AE8">
        <w:fldChar w:fldCharType="end"/>
      </w:r>
      <w:r w:rsidR="00534AE8">
        <w:t xml:space="preserve"> for Risks </w:t>
      </w:r>
      <w:r w:rsidR="00822F54">
        <w:t>identified</w:t>
      </w:r>
      <w:r w:rsidR="00534AE8">
        <w:t xml:space="preserve"> for </w:t>
      </w:r>
      <w:r w:rsidR="00402F70">
        <w:t>SPPS</w:t>
      </w:r>
      <w:r w:rsidR="00534AE8">
        <w:t xml:space="preserve"> solution</w:t>
      </w:r>
    </w:p>
    <w:p w14:paraId="382281EC" w14:textId="77777777" w:rsidR="001C7225" w:rsidRPr="00C47010" w:rsidRDefault="004C6362" w:rsidP="00C47010">
      <w:pPr>
        <w:pStyle w:val="Heading2"/>
      </w:pPr>
      <w:bookmarkStart w:id="35" w:name="_Toc433665492"/>
      <w:bookmarkStart w:id="36" w:name="_Toc433665622"/>
      <w:bookmarkStart w:id="37" w:name="_Toc433665705"/>
      <w:bookmarkStart w:id="38" w:name="_Toc433665493"/>
      <w:bookmarkStart w:id="39" w:name="_Toc433665623"/>
      <w:bookmarkStart w:id="40" w:name="_Toc433665706"/>
      <w:bookmarkStart w:id="41" w:name="_Toc433665494"/>
      <w:bookmarkStart w:id="42" w:name="_Toc433665624"/>
      <w:bookmarkStart w:id="43" w:name="_Toc433665707"/>
      <w:bookmarkStart w:id="44" w:name="_Toc433355336"/>
      <w:bookmarkStart w:id="45" w:name="_Toc433355337"/>
      <w:bookmarkStart w:id="46" w:name="_Toc433355338"/>
      <w:bookmarkStart w:id="47" w:name="_Ref467606059"/>
      <w:bookmarkStart w:id="48" w:name="_Toc468399878"/>
      <w:bookmarkEnd w:id="35"/>
      <w:bookmarkEnd w:id="36"/>
      <w:bookmarkEnd w:id="37"/>
      <w:bookmarkEnd w:id="38"/>
      <w:bookmarkEnd w:id="39"/>
      <w:bookmarkEnd w:id="40"/>
      <w:bookmarkEnd w:id="41"/>
      <w:bookmarkEnd w:id="42"/>
      <w:bookmarkEnd w:id="43"/>
      <w:bookmarkEnd w:id="44"/>
      <w:bookmarkEnd w:id="45"/>
      <w:bookmarkEnd w:id="46"/>
      <w:r w:rsidRPr="00C47010">
        <w:t>Key Architecture Decisions and Compliance</w:t>
      </w:r>
      <w:bookmarkEnd w:id="47"/>
      <w:bookmarkEnd w:id="48"/>
    </w:p>
    <w:p w14:paraId="1EDF0EA8" w14:textId="77777777" w:rsidR="001C7225" w:rsidRDefault="00AF59B8" w:rsidP="001C7225">
      <w:r>
        <w:t>The table below captures key decision applicable to Operator Payment System’ Architecture.</w:t>
      </w:r>
    </w:p>
    <w:tbl>
      <w:tblPr>
        <w:tblW w:w="9785"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062"/>
        <w:gridCol w:w="4238"/>
        <w:gridCol w:w="4485"/>
      </w:tblGrid>
      <w:tr w:rsidR="000F7B79" w:rsidRPr="00B258C1" w14:paraId="2DFE8960" w14:textId="77777777" w:rsidTr="004B5004">
        <w:trPr>
          <w:cantSplit/>
          <w:tblHeader/>
        </w:trPr>
        <w:tc>
          <w:tcPr>
            <w:tcW w:w="1062" w:type="dxa"/>
            <w:shd w:val="clear" w:color="auto" w:fill="404040" w:themeFill="text1" w:themeFillTint="BF"/>
          </w:tcPr>
          <w:p w14:paraId="6E42074A" w14:textId="77777777" w:rsidR="000F7B79" w:rsidRDefault="000F7B79" w:rsidP="00691460">
            <w:pPr>
              <w:pStyle w:val="TableHeader"/>
            </w:pPr>
            <w:bookmarkStart w:id="49" w:name="OLE_LINK55"/>
            <w:r>
              <w:lastRenderedPageBreak/>
              <w:t>#</w:t>
            </w:r>
          </w:p>
        </w:tc>
        <w:tc>
          <w:tcPr>
            <w:tcW w:w="4238" w:type="dxa"/>
            <w:shd w:val="clear" w:color="auto" w:fill="404040" w:themeFill="text1" w:themeFillTint="BF"/>
          </w:tcPr>
          <w:p w14:paraId="761E8DED" w14:textId="77777777" w:rsidR="000F7B79" w:rsidRPr="00B258C1" w:rsidRDefault="006B40CF" w:rsidP="00691460">
            <w:pPr>
              <w:pStyle w:val="TableHeader"/>
            </w:pPr>
            <w:r>
              <w:t>Decision Description</w:t>
            </w:r>
          </w:p>
        </w:tc>
        <w:tc>
          <w:tcPr>
            <w:tcW w:w="4485" w:type="dxa"/>
            <w:shd w:val="clear" w:color="auto" w:fill="404040" w:themeFill="text1" w:themeFillTint="BF"/>
          </w:tcPr>
          <w:p w14:paraId="0D37BA9B" w14:textId="77777777" w:rsidR="000F7B79" w:rsidRPr="00B258C1" w:rsidRDefault="006B40CF" w:rsidP="00691460">
            <w:pPr>
              <w:pStyle w:val="TableHeader"/>
            </w:pPr>
            <w:r w:rsidRPr="006B40CF">
              <w:t>Alignment to Architecture Principle</w:t>
            </w:r>
          </w:p>
        </w:tc>
      </w:tr>
      <w:tr w:rsidR="00EC32B5" w:rsidRPr="00F57612" w14:paraId="18903008" w14:textId="77777777" w:rsidTr="004B5004">
        <w:trPr>
          <w:cantSplit/>
        </w:trPr>
        <w:tc>
          <w:tcPr>
            <w:tcW w:w="1062" w:type="dxa"/>
            <w:tcMar>
              <w:left w:w="28" w:type="dxa"/>
              <w:right w:w="0" w:type="dxa"/>
            </w:tcMar>
          </w:tcPr>
          <w:p w14:paraId="18E90324" w14:textId="77777777" w:rsidR="00EC32B5" w:rsidRPr="00F57612" w:rsidRDefault="00EC32B5" w:rsidP="006349A1">
            <w:pPr>
              <w:pStyle w:val="TableText"/>
            </w:pPr>
            <w:r>
              <w:t>SA-AD1</w:t>
            </w:r>
          </w:p>
        </w:tc>
        <w:tc>
          <w:tcPr>
            <w:tcW w:w="4238" w:type="dxa"/>
            <w:shd w:val="clear" w:color="auto" w:fill="auto"/>
          </w:tcPr>
          <w:p w14:paraId="3E2A38B2" w14:textId="77777777" w:rsidR="00EC32B5" w:rsidRPr="00F57612" w:rsidRDefault="002F5884" w:rsidP="00B86F55">
            <w:pPr>
              <w:pStyle w:val="TableText"/>
            </w:pPr>
            <w:r>
              <w:t>SPPS</w:t>
            </w:r>
            <w:r w:rsidR="00EC32B5" w:rsidRPr="004515DA">
              <w:t xml:space="preserve"> will be delivered on </w:t>
            </w:r>
            <w:r w:rsidR="00B140E1">
              <w:t>a cloud</w:t>
            </w:r>
            <w:r w:rsidR="00380A4D">
              <w:t xml:space="preserve"> </w:t>
            </w:r>
            <w:r w:rsidR="00EC32B5" w:rsidRPr="004515DA">
              <w:t>Platform</w:t>
            </w:r>
            <w:r w:rsidR="00684054">
              <w:t>.</w:t>
            </w:r>
          </w:p>
        </w:tc>
        <w:tc>
          <w:tcPr>
            <w:tcW w:w="4485" w:type="dxa"/>
          </w:tcPr>
          <w:p w14:paraId="74CDDC7A" w14:textId="77777777" w:rsidR="00EC32B5" w:rsidRPr="00F57612" w:rsidRDefault="00DA1116">
            <w:pPr>
              <w:pStyle w:val="TableText"/>
            </w:pPr>
            <w:r w:rsidRPr="004515DA">
              <w:t>Th</w:t>
            </w:r>
            <w:r>
              <w:t>is</w:t>
            </w:r>
            <w:r w:rsidRPr="004515DA">
              <w:t xml:space="preserve"> </w:t>
            </w:r>
            <w:r w:rsidR="00EC32B5" w:rsidRPr="004515DA">
              <w:t xml:space="preserve">decision aligns to the </w:t>
            </w:r>
            <w:r w:rsidR="005A3BFC">
              <w:t>p</w:t>
            </w:r>
            <w:r w:rsidR="009F79BB">
              <w:t>rinciple of “C</w:t>
            </w:r>
            <w:r w:rsidR="009F79BB" w:rsidRPr="004515DA">
              <w:t xml:space="preserve">loud </w:t>
            </w:r>
            <w:r w:rsidR="009F79BB">
              <w:t>P</w:t>
            </w:r>
            <w:r w:rsidR="00EC32B5" w:rsidRPr="004515DA">
              <w:t>reference</w:t>
            </w:r>
            <w:r w:rsidR="009F79BB">
              <w:t>”</w:t>
            </w:r>
            <w:r w:rsidR="00EC32B5" w:rsidRPr="004515DA">
              <w:t xml:space="preserve">. </w:t>
            </w:r>
          </w:p>
        </w:tc>
      </w:tr>
      <w:bookmarkEnd w:id="49"/>
      <w:tr w:rsidR="008448B3" w:rsidRPr="00F57612" w14:paraId="0C90AFE7" w14:textId="77777777" w:rsidTr="004B5004">
        <w:trPr>
          <w:cantSplit/>
        </w:trPr>
        <w:tc>
          <w:tcPr>
            <w:tcW w:w="1062" w:type="dxa"/>
            <w:tcMar>
              <w:left w:w="28" w:type="dxa"/>
              <w:right w:w="0" w:type="dxa"/>
            </w:tcMar>
          </w:tcPr>
          <w:p w14:paraId="6E8F522F" w14:textId="77777777" w:rsidR="008448B3" w:rsidRDefault="008448B3">
            <w:pPr>
              <w:pStyle w:val="TableText"/>
            </w:pPr>
            <w:r>
              <w:t>SA-AD2</w:t>
            </w:r>
          </w:p>
        </w:tc>
        <w:tc>
          <w:tcPr>
            <w:tcW w:w="4238" w:type="dxa"/>
            <w:shd w:val="clear" w:color="auto" w:fill="auto"/>
          </w:tcPr>
          <w:p w14:paraId="0B50C685" w14:textId="77777777" w:rsidR="008448B3" w:rsidRPr="004515DA" w:rsidRDefault="002F5884" w:rsidP="006F7CDF">
            <w:pPr>
              <w:pStyle w:val="TableText"/>
            </w:pPr>
            <w:r>
              <w:t>SPPS</w:t>
            </w:r>
            <w:r w:rsidR="008448B3" w:rsidRPr="004515DA">
              <w:t xml:space="preserve"> based on commercial off-the-shelf platform (Pega) with configurations/</w:t>
            </w:r>
            <w:r w:rsidR="00DA1116">
              <w:t xml:space="preserve"> </w:t>
            </w:r>
            <w:r w:rsidR="008448B3" w:rsidRPr="004515DA">
              <w:t>customisation.</w:t>
            </w:r>
          </w:p>
        </w:tc>
        <w:tc>
          <w:tcPr>
            <w:tcW w:w="4485" w:type="dxa"/>
          </w:tcPr>
          <w:p w14:paraId="34DC9018" w14:textId="77777777" w:rsidR="008448B3" w:rsidRPr="004515DA" w:rsidRDefault="00DA1116" w:rsidP="00B10D7A">
            <w:pPr>
              <w:pStyle w:val="TableText"/>
            </w:pPr>
            <w:r>
              <w:t>This decision a</w:t>
            </w:r>
            <w:r w:rsidRPr="004515DA">
              <w:t>lign</w:t>
            </w:r>
            <w:r>
              <w:t>s</w:t>
            </w:r>
            <w:r w:rsidRPr="004515DA">
              <w:t xml:space="preserve"> </w:t>
            </w:r>
            <w:r w:rsidR="008448B3" w:rsidRPr="004515DA">
              <w:t>to the principle of “Adoption of commercial off-the-shelf solution”.</w:t>
            </w:r>
          </w:p>
        </w:tc>
      </w:tr>
      <w:tr w:rsidR="008448B3" w:rsidRPr="00F57612" w14:paraId="552651C0" w14:textId="77777777" w:rsidTr="004B5004">
        <w:trPr>
          <w:cantSplit/>
        </w:trPr>
        <w:tc>
          <w:tcPr>
            <w:tcW w:w="1062" w:type="dxa"/>
            <w:tcMar>
              <w:left w:w="28" w:type="dxa"/>
              <w:right w:w="0" w:type="dxa"/>
            </w:tcMar>
          </w:tcPr>
          <w:p w14:paraId="25B8F9D3" w14:textId="77777777" w:rsidR="008448B3" w:rsidRDefault="008448B3">
            <w:pPr>
              <w:pStyle w:val="TableText"/>
            </w:pPr>
            <w:r>
              <w:t>SA-AD3</w:t>
            </w:r>
          </w:p>
        </w:tc>
        <w:tc>
          <w:tcPr>
            <w:tcW w:w="4238" w:type="dxa"/>
            <w:shd w:val="clear" w:color="auto" w:fill="auto"/>
          </w:tcPr>
          <w:p w14:paraId="4454E360" w14:textId="77777777" w:rsidR="000126D9" w:rsidRDefault="008448B3" w:rsidP="006F7CDF">
            <w:pPr>
              <w:pStyle w:val="TableText"/>
            </w:pPr>
            <w:r w:rsidRPr="004515DA">
              <w:t>Authentication</w:t>
            </w:r>
            <w:r>
              <w:t xml:space="preserve"> – SSO: </w:t>
            </w:r>
            <w:r w:rsidRPr="00B6601F">
              <w:t xml:space="preserve">Solution will have internal PTV users (66) and external users (Service Providers 100 - 500). </w:t>
            </w:r>
          </w:p>
          <w:p w14:paraId="07A3BDE8" w14:textId="77777777" w:rsidR="000126D9" w:rsidRDefault="008448B3" w:rsidP="006F7CDF">
            <w:pPr>
              <w:pStyle w:val="TableText"/>
            </w:pPr>
            <w:r w:rsidRPr="00B6601F">
              <w:t>Solution will provide Single sign-on for internal users</w:t>
            </w:r>
            <w:r w:rsidR="008648F4">
              <w:t xml:space="preserve"> for Pega and Reporting </w:t>
            </w:r>
            <w:r w:rsidR="008648F4" w:rsidRPr="00DD349E">
              <w:t>parts of the solution</w:t>
            </w:r>
            <w:r w:rsidRPr="00DD349E">
              <w:t xml:space="preserve">. Internal users will </w:t>
            </w:r>
            <w:r w:rsidR="00297793" w:rsidRPr="0044446E">
              <w:t xml:space="preserve">be </w:t>
            </w:r>
            <w:r w:rsidRPr="0044446E">
              <w:t>authenticate</w:t>
            </w:r>
            <w:r w:rsidR="00297793" w:rsidRPr="0044446E">
              <w:t>d</w:t>
            </w:r>
            <w:r w:rsidRPr="0044446E">
              <w:t xml:space="preserve"> </w:t>
            </w:r>
            <w:r w:rsidR="006B1D04" w:rsidRPr="0044446E">
              <w:t xml:space="preserve">via </w:t>
            </w:r>
            <w:proofErr w:type="spellStart"/>
            <w:r w:rsidR="004E4095" w:rsidRPr="0044446E">
              <w:t>WoVGIDaas</w:t>
            </w:r>
            <w:proofErr w:type="spellEnd"/>
            <w:r w:rsidR="006B1D04" w:rsidRPr="0044446E">
              <w:t xml:space="preserve"> service </w:t>
            </w:r>
            <w:r w:rsidRPr="0044446E">
              <w:t>and external users will login via email Id and passwords maintained in Pega database.</w:t>
            </w:r>
            <w:r>
              <w:t xml:space="preserve"> </w:t>
            </w:r>
          </w:p>
          <w:p w14:paraId="2FB93391" w14:textId="77777777" w:rsidR="008448B3" w:rsidRPr="004515DA" w:rsidRDefault="008448B3" w:rsidP="00523577">
            <w:pPr>
              <w:pStyle w:val="TableText"/>
            </w:pPr>
            <w:r>
              <w:t xml:space="preserve">Authentication </w:t>
            </w:r>
            <w:r w:rsidR="00A30854">
              <w:t xml:space="preserve">for internal users </w:t>
            </w:r>
            <w:r>
              <w:t xml:space="preserve">will be done using Federated Identity management user </w:t>
            </w:r>
            <w:r w:rsidRPr="004515DA">
              <w:t>Authentication</w:t>
            </w:r>
            <w:r>
              <w:t xml:space="preserve"> service (SAML 2.0+). </w:t>
            </w:r>
            <w:r w:rsidR="00A30854">
              <w:t>Authorisation for Pega will portal will be managed in Pega and for Reporting solution authorisation will be controlled by SharePoint.</w:t>
            </w:r>
          </w:p>
        </w:tc>
        <w:tc>
          <w:tcPr>
            <w:tcW w:w="4485" w:type="dxa"/>
          </w:tcPr>
          <w:p w14:paraId="6EFC03AF" w14:textId="77777777" w:rsidR="008448B3" w:rsidRPr="004515DA" w:rsidRDefault="00DA1116" w:rsidP="00B10D7A">
            <w:pPr>
              <w:pStyle w:val="TableText"/>
            </w:pPr>
            <w:r>
              <w:t>This decision a</w:t>
            </w:r>
            <w:r w:rsidRPr="00C014E8">
              <w:t>lign</w:t>
            </w:r>
            <w:r>
              <w:t>s</w:t>
            </w:r>
            <w:r w:rsidRPr="00C014E8">
              <w:t xml:space="preserve"> </w:t>
            </w:r>
            <w:r w:rsidR="008448B3" w:rsidRPr="00C014E8">
              <w:t>to the Principle of “Conformance to Technology Standards”</w:t>
            </w:r>
            <w:r w:rsidR="008448B3">
              <w:t>.</w:t>
            </w:r>
          </w:p>
        </w:tc>
      </w:tr>
      <w:tr w:rsidR="006A163E" w:rsidRPr="00F57612" w14:paraId="09A741F7" w14:textId="77777777" w:rsidTr="004B5004">
        <w:trPr>
          <w:cantSplit/>
        </w:trPr>
        <w:tc>
          <w:tcPr>
            <w:tcW w:w="1062" w:type="dxa"/>
            <w:tcMar>
              <w:left w:w="28" w:type="dxa"/>
              <w:right w:w="0" w:type="dxa"/>
            </w:tcMar>
          </w:tcPr>
          <w:p w14:paraId="3A1B1249" w14:textId="77777777" w:rsidR="006A163E" w:rsidRDefault="006A163E" w:rsidP="006349A1">
            <w:pPr>
              <w:pStyle w:val="TableText"/>
            </w:pPr>
            <w:r>
              <w:t>SA-AD4</w:t>
            </w:r>
          </w:p>
        </w:tc>
        <w:tc>
          <w:tcPr>
            <w:tcW w:w="4238" w:type="dxa"/>
            <w:shd w:val="clear" w:color="auto" w:fill="auto"/>
          </w:tcPr>
          <w:p w14:paraId="3B9944B3" w14:textId="77777777" w:rsidR="006A163E" w:rsidRPr="004515DA" w:rsidRDefault="006A163E" w:rsidP="00414C0F">
            <w:pPr>
              <w:pStyle w:val="TableText"/>
            </w:pPr>
            <w:r w:rsidRPr="004515DA">
              <w:t>File Transfer</w:t>
            </w:r>
            <w:r w:rsidRPr="00EF5858">
              <w:t xml:space="preserve"> </w:t>
            </w:r>
            <w:r w:rsidRPr="00110C51">
              <w:t xml:space="preserve">– Use </w:t>
            </w:r>
            <w:r w:rsidR="00414C0F">
              <w:t xml:space="preserve">AWS S3 bucket </w:t>
            </w:r>
            <w:r w:rsidRPr="00110C51">
              <w:t xml:space="preserve">to </w:t>
            </w:r>
            <w:r>
              <w:t xml:space="preserve">transfer information between AWS and </w:t>
            </w:r>
            <w:proofErr w:type="spellStart"/>
            <w:r>
              <w:t>CenITex</w:t>
            </w:r>
            <w:proofErr w:type="spellEnd"/>
            <w:r>
              <w:t xml:space="preserve"> infrastructure</w:t>
            </w:r>
            <w:r w:rsidR="004C39B1">
              <w:t xml:space="preserve"> via REST over HTTPS</w:t>
            </w:r>
            <w:r>
              <w:t xml:space="preserve">. </w:t>
            </w:r>
          </w:p>
        </w:tc>
        <w:tc>
          <w:tcPr>
            <w:tcW w:w="4485" w:type="dxa"/>
          </w:tcPr>
          <w:p w14:paraId="01ED5A20" w14:textId="77777777" w:rsidR="006A163E" w:rsidRPr="004515DA" w:rsidRDefault="006A163E" w:rsidP="00110C51">
            <w:pPr>
              <w:pStyle w:val="TableText"/>
            </w:pPr>
            <w:r>
              <w:t>This decision a</w:t>
            </w:r>
            <w:r w:rsidRPr="00C014E8">
              <w:t>lign</w:t>
            </w:r>
            <w:r>
              <w:t>s</w:t>
            </w:r>
            <w:r w:rsidRPr="00C014E8">
              <w:t xml:space="preserve"> to the Principle of “</w:t>
            </w:r>
            <w:r w:rsidR="006A4C19" w:rsidRPr="006A4C19">
              <w:t>Layers of Security</w:t>
            </w:r>
            <w:r w:rsidRPr="00C014E8">
              <w:t>”</w:t>
            </w:r>
            <w:r>
              <w:t>.</w:t>
            </w:r>
            <w:r w:rsidR="00FB1035">
              <w:t xml:space="preserve"> </w:t>
            </w:r>
          </w:p>
        </w:tc>
      </w:tr>
      <w:tr w:rsidR="006A163E" w:rsidRPr="00F57612" w14:paraId="6ADC2010" w14:textId="77777777" w:rsidTr="004B5004">
        <w:trPr>
          <w:cantSplit/>
        </w:trPr>
        <w:tc>
          <w:tcPr>
            <w:tcW w:w="1062" w:type="dxa"/>
            <w:tcMar>
              <w:left w:w="28" w:type="dxa"/>
              <w:right w:w="0" w:type="dxa"/>
            </w:tcMar>
          </w:tcPr>
          <w:p w14:paraId="709A4705" w14:textId="77777777" w:rsidR="006A163E" w:rsidRDefault="006A163E" w:rsidP="006349A1">
            <w:pPr>
              <w:pStyle w:val="TableText"/>
            </w:pPr>
            <w:r>
              <w:t>SA-AD5</w:t>
            </w:r>
          </w:p>
        </w:tc>
        <w:tc>
          <w:tcPr>
            <w:tcW w:w="4238" w:type="dxa"/>
            <w:shd w:val="clear" w:color="auto" w:fill="auto"/>
          </w:tcPr>
          <w:p w14:paraId="69A374AE" w14:textId="77777777" w:rsidR="006A163E" w:rsidRPr="004515DA" w:rsidRDefault="006A163E" w:rsidP="006F7CDF">
            <w:pPr>
              <w:pStyle w:val="TableText"/>
            </w:pPr>
            <w:r>
              <w:t xml:space="preserve">Outgoing email: </w:t>
            </w:r>
            <w:r w:rsidR="002F5884">
              <w:t>SPPS</w:t>
            </w:r>
            <w:r>
              <w:t xml:space="preserve"> will utilise AWS SES feature to send email notifications to internal users and service providers.</w:t>
            </w:r>
          </w:p>
        </w:tc>
        <w:tc>
          <w:tcPr>
            <w:tcW w:w="4485" w:type="dxa"/>
          </w:tcPr>
          <w:p w14:paraId="3EC01B17" w14:textId="77777777" w:rsidR="006A163E" w:rsidRPr="004515DA" w:rsidRDefault="006A163E">
            <w:pPr>
              <w:pStyle w:val="TableText"/>
            </w:pPr>
            <w:r>
              <w:t>This a</w:t>
            </w:r>
            <w:r w:rsidRPr="00C014E8">
              <w:t>lign</w:t>
            </w:r>
            <w:r>
              <w:t>s</w:t>
            </w:r>
            <w:r w:rsidRPr="00C014E8">
              <w:t xml:space="preserve"> to the Principle of “Conformance to Technology Standards”</w:t>
            </w:r>
          </w:p>
        </w:tc>
      </w:tr>
      <w:tr w:rsidR="006A163E" w:rsidRPr="00F57612" w14:paraId="3954B965" w14:textId="77777777" w:rsidTr="004B5004">
        <w:trPr>
          <w:cantSplit/>
        </w:trPr>
        <w:tc>
          <w:tcPr>
            <w:tcW w:w="1062" w:type="dxa"/>
            <w:tcMar>
              <w:left w:w="28" w:type="dxa"/>
              <w:right w:w="0" w:type="dxa"/>
            </w:tcMar>
          </w:tcPr>
          <w:p w14:paraId="19C6F66F" w14:textId="77777777" w:rsidR="006A163E" w:rsidRDefault="006A163E" w:rsidP="006349A1">
            <w:pPr>
              <w:pStyle w:val="TableText"/>
            </w:pPr>
            <w:r>
              <w:t>SA-AD6</w:t>
            </w:r>
          </w:p>
        </w:tc>
        <w:tc>
          <w:tcPr>
            <w:tcW w:w="4238" w:type="dxa"/>
            <w:shd w:val="clear" w:color="auto" w:fill="auto"/>
          </w:tcPr>
          <w:p w14:paraId="00E8B41B" w14:textId="77777777" w:rsidR="006A163E" w:rsidRPr="004515DA" w:rsidRDefault="00402F70" w:rsidP="006F7CDF">
            <w:pPr>
              <w:pStyle w:val="TableText"/>
            </w:pPr>
            <w:r>
              <w:t>SPPS</w:t>
            </w:r>
            <w:r w:rsidR="006A163E" w:rsidRPr="00FF40B3">
              <w:t xml:space="preserve"> will be web-based solution.</w:t>
            </w:r>
          </w:p>
        </w:tc>
        <w:tc>
          <w:tcPr>
            <w:tcW w:w="4485" w:type="dxa"/>
          </w:tcPr>
          <w:p w14:paraId="7A5210A0" w14:textId="77777777" w:rsidR="006A163E" w:rsidRPr="004515DA" w:rsidRDefault="006A163E">
            <w:pPr>
              <w:pStyle w:val="TableText"/>
            </w:pPr>
            <w:r>
              <w:t>This a</w:t>
            </w:r>
            <w:r w:rsidRPr="00B6601F">
              <w:t>lign</w:t>
            </w:r>
            <w:r>
              <w:t>s</w:t>
            </w:r>
            <w:r w:rsidRPr="00B6601F">
              <w:t xml:space="preserve"> to the Principle of “Promote Thin Client”</w:t>
            </w:r>
          </w:p>
        </w:tc>
      </w:tr>
      <w:tr w:rsidR="006A163E" w:rsidRPr="00F57612" w14:paraId="05ABCE52" w14:textId="77777777" w:rsidTr="004B5004">
        <w:trPr>
          <w:cantSplit/>
        </w:trPr>
        <w:tc>
          <w:tcPr>
            <w:tcW w:w="1062" w:type="dxa"/>
            <w:tcMar>
              <w:left w:w="28" w:type="dxa"/>
              <w:right w:w="0" w:type="dxa"/>
            </w:tcMar>
          </w:tcPr>
          <w:p w14:paraId="02593308" w14:textId="77777777" w:rsidR="006A163E" w:rsidRDefault="006A163E" w:rsidP="006349A1">
            <w:pPr>
              <w:pStyle w:val="TableText"/>
            </w:pPr>
            <w:r>
              <w:t>SA-AD7</w:t>
            </w:r>
          </w:p>
        </w:tc>
        <w:tc>
          <w:tcPr>
            <w:tcW w:w="4238" w:type="dxa"/>
            <w:shd w:val="clear" w:color="auto" w:fill="auto"/>
          </w:tcPr>
          <w:p w14:paraId="33077D7E" w14:textId="77777777" w:rsidR="006A163E" w:rsidRPr="004515DA" w:rsidRDefault="006A163E" w:rsidP="006F7CDF">
            <w:pPr>
              <w:pStyle w:val="TableText"/>
            </w:pPr>
            <w:r>
              <w:t xml:space="preserve">All PASS related reports in Business Objects will be migrated to new </w:t>
            </w:r>
            <w:r w:rsidR="002F5884">
              <w:t>SPPS</w:t>
            </w:r>
            <w:r>
              <w:t xml:space="preserve"> solution. This will allow de-commissioning of Business Objects when PASS OPR will move to a new platform.</w:t>
            </w:r>
          </w:p>
        </w:tc>
        <w:tc>
          <w:tcPr>
            <w:tcW w:w="4485" w:type="dxa"/>
          </w:tcPr>
          <w:p w14:paraId="41661E79" w14:textId="77777777" w:rsidR="006A163E" w:rsidRPr="004515DA" w:rsidRDefault="006A163E">
            <w:pPr>
              <w:pStyle w:val="TableText"/>
            </w:pPr>
            <w:r>
              <w:t>This a</w:t>
            </w:r>
            <w:r w:rsidRPr="00C014E8">
              <w:t>lign</w:t>
            </w:r>
            <w:r>
              <w:t>s</w:t>
            </w:r>
            <w:r w:rsidRPr="00C014E8">
              <w:t xml:space="preserve"> to the Principle of “</w:t>
            </w:r>
            <w:r w:rsidRPr="00B6601F">
              <w:t>Conformance to Technology Standards</w:t>
            </w:r>
            <w:r w:rsidRPr="00C014E8">
              <w:t>”</w:t>
            </w:r>
          </w:p>
        </w:tc>
      </w:tr>
      <w:tr w:rsidR="006A163E" w:rsidRPr="00F57612" w14:paraId="1419DB31" w14:textId="77777777" w:rsidTr="004B5004">
        <w:trPr>
          <w:cantSplit/>
        </w:trPr>
        <w:tc>
          <w:tcPr>
            <w:tcW w:w="1062" w:type="dxa"/>
            <w:tcMar>
              <w:left w:w="28" w:type="dxa"/>
              <w:right w:w="0" w:type="dxa"/>
            </w:tcMar>
          </w:tcPr>
          <w:p w14:paraId="2B16C268" w14:textId="77777777" w:rsidR="006A163E" w:rsidRDefault="00E900ED">
            <w:pPr>
              <w:pStyle w:val="TableText"/>
            </w:pPr>
            <w:r>
              <w:t>SA-AD8</w:t>
            </w:r>
          </w:p>
        </w:tc>
        <w:tc>
          <w:tcPr>
            <w:tcW w:w="4238" w:type="dxa"/>
            <w:shd w:val="clear" w:color="auto" w:fill="auto"/>
          </w:tcPr>
          <w:p w14:paraId="232CE67A" w14:textId="77777777" w:rsidR="006A163E" w:rsidRPr="004515DA" w:rsidRDefault="002F5884" w:rsidP="006F7CDF">
            <w:pPr>
              <w:pStyle w:val="TableText"/>
            </w:pPr>
            <w:r>
              <w:t>SPPS</w:t>
            </w:r>
            <w:r w:rsidR="00E900ED">
              <w:t xml:space="preserve"> will be hosting on Amazon Web Services (AWS) platform. </w:t>
            </w:r>
          </w:p>
        </w:tc>
        <w:tc>
          <w:tcPr>
            <w:tcW w:w="4485" w:type="dxa"/>
          </w:tcPr>
          <w:p w14:paraId="0C928FDE" w14:textId="77777777" w:rsidR="00280660" w:rsidRPr="00280660" w:rsidRDefault="00280660" w:rsidP="00280660">
            <w:pPr>
              <w:pStyle w:val="TableText"/>
            </w:pPr>
            <w:r w:rsidRPr="00280660">
              <w:t>This decision aligns to the principle of “Cloud Preference”. An assessment was done by vendor and recommendation to use AWS over Azure was provided due to similar cost and high risk of first Pega deployment on Azure.</w:t>
            </w:r>
          </w:p>
          <w:p w14:paraId="6DA5FE4E" w14:textId="77777777" w:rsidR="006A163E" w:rsidRPr="004515DA" w:rsidRDefault="006A163E">
            <w:pPr>
              <w:pStyle w:val="TableText"/>
            </w:pPr>
          </w:p>
        </w:tc>
      </w:tr>
      <w:tr w:rsidR="00280660" w:rsidRPr="00F57612" w14:paraId="153DAA16" w14:textId="77777777" w:rsidTr="004B5004">
        <w:trPr>
          <w:cantSplit/>
        </w:trPr>
        <w:tc>
          <w:tcPr>
            <w:tcW w:w="1062" w:type="dxa"/>
            <w:tcMar>
              <w:left w:w="28" w:type="dxa"/>
              <w:right w:w="0" w:type="dxa"/>
            </w:tcMar>
          </w:tcPr>
          <w:p w14:paraId="3EFAAD29" w14:textId="77777777" w:rsidR="00280660" w:rsidRPr="004B5004" w:rsidRDefault="00280660">
            <w:pPr>
              <w:pStyle w:val="TableText"/>
              <w:rPr>
                <w:strike/>
              </w:rPr>
            </w:pPr>
            <w:r w:rsidRPr="004B5004">
              <w:rPr>
                <w:strike/>
              </w:rPr>
              <w:lastRenderedPageBreak/>
              <w:t>SA-AD9</w:t>
            </w:r>
          </w:p>
        </w:tc>
        <w:tc>
          <w:tcPr>
            <w:tcW w:w="4238" w:type="dxa"/>
            <w:shd w:val="clear" w:color="auto" w:fill="auto"/>
          </w:tcPr>
          <w:p w14:paraId="31D1C6E0" w14:textId="77777777" w:rsidR="00280660" w:rsidRPr="004B5004" w:rsidRDefault="002F5884" w:rsidP="006F7CDF">
            <w:pPr>
              <w:pStyle w:val="TableText"/>
              <w:rPr>
                <w:strike/>
              </w:rPr>
            </w:pPr>
            <w:r w:rsidRPr="004B5004">
              <w:rPr>
                <w:strike/>
              </w:rPr>
              <w:t>SPPS</w:t>
            </w:r>
            <w:r w:rsidR="00280660" w:rsidRPr="004B5004">
              <w:rPr>
                <w:strike/>
              </w:rPr>
              <w:t xml:space="preserve"> will be utilize the MS SQL Server Enterprise Edition under Service Provider License Agreement (SP</w:t>
            </w:r>
            <w:r w:rsidRPr="004B5004">
              <w:rPr>
                <w:strike/>
              </w:rPr>
              <w:t xml:space="preserve">LA) arrangement with Microsoft </w:t>
            </w:r>
          </w:p>
        </w:tc>
        <w:tc>
          <w:tcPr>
            <w:tcW w:w="4485" w:type="dxa"/>
          </w:tcPr>
          <w:p w14:paraId="57C75611" w14:textId="77777777" w:rsidR="00280660" w:rsidRPr="004B5004" w:rsidRDefault="00280660">
            <w:pPr>
              <w:pStyle w:val="TableText"/>
              <w:rPr>
                <w:strike/>
              </w:rPr>
            </w:pPr>
            <w:r w:rsidRPr="004B5004">
              <w:rPr>
                <w:strike/>
              </w:rPr>
              <w:t>Cost benefit analysis presented for 3 options to EDA members and agreed with SPLA option</w:t>
            </w:r>
          </w:p>
        </w:tc>
      </w:tr>
      <w:tr w:rsidR="00280660" w:rsidRPr="00F57612" w14:paraId="400EB698" w14:textId="77777777" w:rsidTr="004B5004">
        <w:trPr>
          <w:cantSplit/>
        </w:trPr>
        <w:tc>
          <w:tcPr>
            <w:tcW w:w="1062" w:type="dxa"/>
            <w:tcMar>
              <w:left w:w="28" w:type="dxa"/>
              <w:right w:w="0" w:type="dxa"/>
            </w:tcMar>
          </w:tcPr>
          <w:p w14:paraId="79B2D4A5" w14:textId="77777777" w:rsidR="00280660" w:rsidRPr="004B5004" w:rsidRDefault="00280660">
            <w:pPr>
              <w:pStyle w:val="TableText"/>
            </w:pPr>
            <w:r w:rsidRPr="004B5004">
              <w:t>SA-AD10</w:t>
            </w:r>
          </w:p>
        </w:tc>
        <w:tc>
          <w:tcPr>
            <w:tcW w:w="4238" w:type="dxa"/>
            <w:shd w:val="clear" w:color="auto" w:fill="auto"/>
          </w:tcPr>
          <w:p w14:paraId="5C94C928" w14:textId="77777777" w:rsidR="00280660" w:rsidRPr="004B5004" w:rsidRDefault="002F5884" w:rsidP="006F7CDF">
            <w:pPr>
              <w:pStyle w:val="TableText"/>
            </w:pPr>
            <w:r w:rsidRPr="004B5004">
              <w:t>SPPS</w:t>
            </w:r>
            <w:r w:rsidR="00280660" w:rsidRPr="004B5004">
              <w:t xml:space="preserve"> will host their own reporting solution rather </w:t>
            </w:r>
            <w:r w:rsidR="00400872" w:rsidRPr="004B5004">
              <w:t>than</w:t>
            </w:r>
            <w:r w:rsidR="00280660" w:rsidRPr="004B5004">
              <w:t xml:space="preserve"> creating a depen</w:t>
            </w:r>
            <w:r w:rsidR="00FA37FC" w:rsidRPr="004B5004">
              <w:t>dency on DAP program.</w:t>
            </w:r>
          </w:p>
        </w:tc>
        <w:tc>
          <w:tcPr>
            <w:tcW w:w="4485" w:type="dxa"/>
          </w:tcPr>
          <w:p w14:paraId="52F5F040" w14:textId="77777777" w:rsidR="00280660" w:rsidRPr="004B5004" w:rsidRDefault="00280660">
            <w:pPr>
              <w:pStyle w:val="TableText"/>
            </w:pPr>
            <w:r w:rsidRPr="004B5004">
              <w:t xml:space="preserve">Options discussed with EDA members and chosen to go with </w:t>
            </w:r>
            <w:r w:rsidR="002F5884" w:rsidRPr="004B5004">
              <w:t>SPPS</w:t>
            </w:r>
            <w:r w:rsidR="00FA37FC" w:rsidRPr="004B5004">
              <w:t xml:space="preserve"> Reporting Solution.</w:t>
            </w:r>
          </w:p>
        </w:tc>
      </w:tr>
      <w:tr w:rsidR="00EE0217" w:rsidRPr="00F57612" w14:paraId="5159DFD2" w14:textId="77777777" w:rsidTr="004B5004">
        <w:trPr>
          <w:cantSplit/>
        </w:trPr>
        <w:tc>
          <w:tcPr>
            <w:tcW w:w="1062" w:type="dxa"/>
            <w:tcMar>
              <w:left w:w="28" w:type="dxa"/>
              <w:right w:w="0" w:type="dxa"/>
            </w:tcMar>
          </w:tcPr>
          <w:p w14:paraId="0F7FBBEA" w14:textId="77777777" w:rsidR="00EE0217" w:rsidRPr="004B5004" w:rsidRDefault="002F5884">
            <w:pPr>
              <w:pStyle w:val="TableText"/>
            </w:pPr>
            <w:r w:rsidRPr="004B5004">
              <w:t>SA-AD11</w:t>
            </w:r>
          </w:p>
        </w:tc>
        <w:tc>
          <w:tcPr>
            <w:tcW w:w="4238" w:type="dxa"/>
            <w:shd w:val="clear" w:color="auto" w:fill="auto"/>
          </w:tcPr>
          <w:p w14:paraId="3258B98E" w14:textId="77777777" w:rsidR="00EE0217" w:rsidRPr="004B5004" w:rsidRDefault="002F5884" w:rsidP="002F5884">
            <w:pPr>
              <w:pStyle w:val="TableText"/>
            </w:pPr>
            <w:r w:rsidRPr="004B5004">
              <w:t xml:space="preserve">SPPS will leverage the existing Konica Minolta </w:t>
            </w:r>
            <w:proofErr w:type="spellStart"/>
            <w:r w:rsidRPr="004B5004">
              <w:t>SafeQ</w:t>
            </w:r>
            <w:proofErr w:type="spellEnd"/>
            <w:r w:rsidRPr="004B5004">
              <w:t xml:space="preserve"> “email submit” print functionality to deliver printing capability</w:t>
            </w:r>
          </w:p>
        </w:tc>
        <w:tc>
          <w:tcPr>
            <w:tcW w:w="4485" w:type="dxa"/>
          </w:tcPr>
          <w:p w14:paraId="10D3433F" w14:textId="77777777" w:rsidR="00EE0217" w:rsidRPr="004B5004" w:rsidRDefault="00FA37FC" w:rsidP="00280660">
            <w:pPr>
              <w:pStyle w:val="TableText"/>
            </w:pPr>
            <w:r w:rsidRPr="004B5004">
              <w:t xml:space="preserve">Options discussed with EDA members. Decision </w:t>
            </w:r>
            <w:r w:rsidR="002F5884" w:rsidRPr="004B5004">
              <w:t>aligns to the principles:</w:t>
            </w:r>
          </w:p>
          <w:p w14:paraId="13C78661" w14:textId="77777777" w:rsidR="002F5884" w:rsidRPr="004B5004" w:rsidRDefault="002F5884" w:rsidP="002F5884">
            <w:pPr>
              <w:pStyle w:val="TableText"/>
              <w:numPr>
                <w:ilvl w:val="0"/>
                <w:numId w:val="29"/>
              </w:numPr>
            </w:pPr>
            <w:r w:rsidRPr="004B5004">
              <w:t>“Adoption of commercial off-the-shelf solution”; and</w:t>
            </w:r>
          </w:p>
          <w:p w14:paraId="687AFD72" w14:textId="77777777" w:rsidR="002F5884" w:rsidRPr="004B5004" w:rsidRDefault="002F5884" w:rsidP="00280660">
            <w:pPr>
              <w:pStyle w:val="TableText"/>
              <w:numPr>
                <w:ilvl w:val="0"/>
                <w:numId w:val="29"/>
              </w:numPr>
            </w:pPr>
            <w:r w:rsidRPr="004B5004">
              <w:t>“Interoperable, modular and reusable design”</w:t>
            </w:r>
          </w:p>
        </w:tc>
      </w:tr>
      <w:tr w:rsidR="00EE0217" w:rsidRPr="00F57612" w14:paraId="210ECCB3" w14:textId="77777777" w:rsidTr="004B5004">
        <w:trPr>
          <w:cantSplit/>
        </w:trPr>
        <w:tc>
          <w:tcPr>
            <w:tcW w:w="1062" w:type="dxa"/>
            <w:tcMar>
              <w:left w:w="28" w:type="dxa"/>
              <w:right w:w="0" w:type="dxa"/>
            </w:tcMar>
          </w:tcPr>
          <w:p w14:paraId="7FEC5A38" w14:textId="77777777" w:rsidR="00EE0217" w:rsidRPr="004B5004" w:rsidRDefault="002F5884">
            <w:pPr>
              <w:pStyle w:val="TableText"/>
            </w:pPr>
            <w:r w:rsidRPr="004B5004">
              <w:t>SA-AD12</w:t>
            </w:r>
          </w:p>
        </w:tc>
        <w:tc>
          <w:tcPr>
            <w:tcW w:w="4238" w:type="dxa"/>
            <w:shd w:val="clear" w:color="auto" w:fill="auto"/>
          </w:tcPr>
          <w:p w14:paraId="294E1BDE" w14:textId="77777777" w:rsidR="00EE0217" w:rsidRPr="004B5004" w:rsidRDefault="002F5884" w:rsidP="00FA37FC">
            <w:pPr>
              <w:pStyle w:val="TableText"/>
            </w:pPr>
            <w:r w:rsidRPr="004B5004">
              <w:t xml:space="preserve">SPPS will </w:t>
            </w:r>
            <w:r w:rsidR="00FA37FC" w:rsidRPr="004B5004">
              <w:t xml:space="preserve">update the deployment topology to remove sharing between Pega and Reporting databases, and utilise </w:t>
            </w:r>
            <w:r w:rsidR="00EE0217" w:rsidRPr="004B5004">
              <w:t xml:space="preserve">PostgreSQL </w:t>
            </w:r>
            <w:r w:rsidR="00FA37FC" w:rsidRPr="004B5004">
              <w:t>d</w:t>
            </w:r>
            <w:r w:rsidR="00EE0217" w:rsidRPr="004B5004">
              <w:t>atabases on RDS</w:t>
            </w:r>
          </w:p>
        </w:tc>
        <w:tc>
          <w:tcPr>
            <w:tcW w:w="4485" w:type="dxa"/>
          </w:tcPr>
          <w:p w14:paraId="348FE180" w14:textId="77777777" w:rsidR="00FA37FC" w:rsidRPr="004B5004" w:rsidRDefault="00FA37FC" w:rsidP="00FA37FC">
            <w:pPr>
              <w:pStyle w:val="TableText"/>
            </w:pPr>
            <w:r w:rsidRPr="004B5004">
              <w:t>Options discussed with EDA members. Decision aligns to the principles:</w:t>
            </w:r>
          </w:p>
          <w:p w14:paraId="0ECABAC7" w14:textId="77777777" w:rsidR="00FA37FC" w:rsidRPr="004B5004" w:rsidRDefault="00FA37FC" w:rsidP="00FA37FC">
            <w:pPr>
              <w:pStyle w:val="TableText"/>
              <w:numPr>
                <w:ilvl w:val="0"/>
                <w:numId w:val="29"/>
              </w:numPr>
            </w:pPr>
            <w:r w:rsidRPr="004B5004">
              <w:t xml:space="preserve">“Adoption of commercial off-the-shelf solution”; </w:t>
            </w:r>
          </w:p>
          <w:p w14:paraId="126C1E84" w14:textId="77777777" w:rsidR="00FA37FC" w:rsidRPr="004B5004" w:rsidRDefault="00FA37FC" w:rsidP="00FA37FC">
            <w:pPr>
              <w:pStyle w:val="TableText"/>
              <w:numPr>
                <w:ilvl w:val="0"/>
                <w:numId w:val="29"/>
              </w:numPr>
            </w:pPr>
            <w:r w:rsidRPr="004B5004">
              <w:t>“Able to adapt for change and growth”;</w:t>
            </w:r>
          </w:p>
          <w:p w14:paraId="58DB6699" w14:textId="77777777" w:rsidR="00FA37FC" w:rsidRPr="004B5004" w:rsidRDefault="00FA37FC" w:rsidP="00FA37FC">
            <w:pPr>
              <w:pStyle w:val="TableText"/>
              <w:numPr>
                <w:ilvl w:val="0"/>
                <w:numId w:val="29"/>
              </w:numPr>
            </w:pPr>
            <w:r w:rsidRPr="004B5004">
              <w:t>“Cloud preference”; and</w:t>
            </w:r>
          </w:p>
          <w:p w14:paraId="73FBE1B5" w14:textId="77777777" w:rsidR="00EE0217" w:rsidRPr="004B5004" w:rsidRDefault="00FA37FC" w:rsidP="00FA37FC">
            <w:pPr>
              <w:pStyle w:val="TableText"/>
              <w:numPr>
                <w:ilvl w:val="0"/>
                <w:numId w:val="29"/>
              </w:numPr>
            </w:pPr>
            <w:r w:rsidRPr="004B5004">
              <w:t>“Resilience”</w:t>
            </w:r>
          </w:p>
        </w:tc>
      </w:tr>
      <w:tr w:rsidR="00EE0217" w:rsidRPr="00F57612" w14:paraId="3503B977" w14:textId="77777777" w:rsidTr="004B5004">
        <w:trPr>
          <w:cantSplit/>
        </w:trPr>
        <w:tc>
          <w:tcPr>
            <w:tcW w:w="1062" w:type="dxa"/>
            <w:tcMar>
              <w:left w:w="28" w:type="dxa"/>
              <w:right w:w="0" w:type="dxa"/>
            </w:tcMar>
          </w:tcPr>
          <w:p w14:paraId="4FCFB0E4" w14:textId="77777777" w:rsidR="00EE0217" w:rsidRPr="004B5004" w:rsidRDefault="002F5884">
            <w:pPr>
              <w:pStyle w:val="TableText"/>
            </w:pPr>
            <w:r w:rsidRPr="004B5004">
              <w:t>SA-AD13</w:t>
            </w:r>
          </w:p>
        </w:tc>
        <w:tc>
          <w:tcPr>
            <w:tcW w:w="4238" w:type="dxa"/>
            <w:shd w:val="clear" w:color="auto" w:fill="auto"/>
          </w:tcPr>
          <w:p w14:paraId="6DC1E7B4" w14:textId="3A1F0011" w:rsidR="00EE0217" w:rsidRPr="004B5004" w:rsidRDefault="00FA37FC">
            <w:pPr>
              <w:pStyle w:val="TableText"/>
            </w:pPr>
            <w:r w:rsidRPr="004B5004">
              <w:t xml:space="preserve">SPPS will split reporting implementation into separate Report Object Repository and </w:t>
            </w:r>
            <w:r w:rsidR="006965B5">
              <w:t>analytics</w:t>
            </w:r>
            <w:r w:rsidR="006965B5" w:rsidRPr="004B5004">
              <w:t xml:space="preserve"> </w:t>
            </w:r>
            <w:r w:rsidRPr="004B5004">
              <w:t xml:space="preserve">components. </w:t>
            </w:r>
            <w:r w:rsidR="006965B5">
              <w:t xml:space="preserve">Analytics </w:t>
            </w:r>
            <w:r w:rsidRPr="004B5004">
              <w:t xml:space="preserve">functionality to be implemented in </w:t>
            </w:r>
            <w:r w:rsidR="00EE0217" w:rsidRPr="004B5004">
              <w:t>Qlik</w:t>
            </w:r>
            <w:r w:rsidRPr="004B5004">
              <w:t xml:space="preserve"> Sense.</w:t>
            </w:r>
          </w:p>
        </w:tc>
        <w:tc>
          <w:tcPr>
            <w:tcW w:w="4485" w:type="dxa"/>
          </w:tcPr>
          <w:p w14:paraId="42E2CC2B" w14:textId="77777777" w:rsidR="00FA37FC" w:rsidRPr="004B5004" w:rsidRDefault="00FA37FC" w:rsidP="00FA37FC">
            <w:pPr>
              <w:pStyle w:val="TableText"/>
            </w:pPr>
            <w:r w:rsidRPr="004B5004">
              <w:t>Options discussed with EDA members. Decision aligns to the principles:</w:t>
            </w:r>
          </w:p>
          <w:p w14:paraId="11BF5721" w14:textId="77777777" w:rsidR="00FA37FC" w:rsidRPr="004B5004" w:rsidRDefault="00FA37FC" w:rsidP="00FA37FC">
            <w:pPr>
              <w:pStyle w:val="TableText"/>
              <w:numPr>
                <w:ilvl w:val="0"/>
                <w:numId w:val="29"/>
              </w:numPr>
            </w:pPr>
            <w:r w:rsidRPr="004B5004">
              <w:t xml:space="preserve">“Adoption of commercial off-the-shelf solution”; </w:t>
            </w:r>
          </w:p>
          <w:p w14:paraId="747E47BB" w14:textId="77777777" w:rsidR="00FA37FC" w:rsidRPr="004B5004" w:rsidRDefault="00FA37FC" w:rsidP="00FA37FC">
            <w:pPr>
              <w:pStyle w:val="TableText"/>
              <w:numPr>
                <w:ilvl w:val="0"/>
                <w:numId w:val="29"/>
              </w:numPr>
            </w:pPr>
            <w:r w:rsidRPr="004B5004">
              <w:t>“Able to adapt for change and growth”;</w:t>
            </w:r>
          </w:p>
          <w:p w14:paraId="2B92BA5C" w14:textId="77777777" w:rsidR="00FA37FC" w:rsidRPr="004B5004" w:rsidRDefault="00FA37FC" w:rsidP="00FA37FC">
            <w:pPr>
              <w:pStyle w:val="TableText"/>
              <w:numPr>
                <w:ilvl w:val="0"/>
                <w:numId w:val="29"/>
              </w:numPr>
            </w:pPr>
            <w:r w:rsidRPr="004B5004">
              <w:t>“Cloud preference”; and</w:t>
            </w:r>
          </w:p>
          <w:p w14:paraId="370424C7" w14:textId="77777777" w:rsidR="00EE0217" w:rsidRPr="004B5004" w:rsidRDefault="00FA37FC" w:rsidP="00FA37FC">
            <w:pPr>
              <w:pStyle w:val="TableText"/>
              <w:numPr>
                <w:ilvl w:val="0"/>
                <w:numId w:val="29"/>
              </w:numPr>
            </w:pPr>
            <w:r w:rsidRPr="004B5004">
              <w:t>“Resilience”</w:t>
            </w:r>
          </w:p>
        </w:tc>
      </w:tr>
      <w:tr w:rsidR="00E72A2E" w:rsidRPr="00F57612" w14:paraId="04BF9DD3" w14:textId="77777777" w:rsidTr="004B5004">
        <w:trPr>
          <w:cantSplit/>
        </w:trPr>
        <w:tc>
          <w:tcPr>
            <w:tcW w:w="1062" w:type="dxa"/>
            <w:tcMar>
              <w:left w:w="28" w:type="dxa"/>
              <w:right w:w="0" w:type="dxa"/>
            </w:tcMar>
          </w:tcPr>
          <w:p w14:paraId="6AEED588" w14:textId="77777777" w:rsidR="00E72A2E" w:rsidRPr="004B5004" w:rsidRDefault="002F5884">
            <w:pPr>
              <w:pStyle w:val="TableText"/>
            </w:pPr>
            <w:r w:rsidRPr="004B5004">
              <w:t>SA-AD14</w:t>
            </w:r>
          </w:p>
        </w:tc>
        <w:tc>
          <w:tcPr>
            <w:tcW w:w="4238" w:type="dxa"/>
            <w:shd w:val="clear" w:color="auto" w:fill="auto"/>
          </w:tcPr>
          <w:p w14:paraId="6782B14C" w14:textId="77777777" w:rsidR="00E72A2E" w:rsidRPr="004B5004" w:rsidRDefault="00FA37FC" w:rsidP="00FA37FC">
            <w:pPr>
              <w:pStyle w:val="TableText"/>
            </w:pPr>
            <w:r w:rsidRPr="004B5004">
              <w:t>PTV will authorize a single SPPS-specific email address to send outbound emails using the suffix ptv.vic.gov.au via AWS SES.</w:t>
            </w:r>
          </w:p>
        </w:tc>
        <w:tc>
          <w:tcPr>
            <w:tcW w:w="4485" w:type="dxa"/>
          </w:tcPr>
          <w:p w14:paraId="1BD8AA38" w14:textId="77777777" w:rsidR="00E72A2E" w:rsidRPr="004B5004" w:rsidRDefault="00FA37FC" w:rsidP="00280660">
            <w:pPr>
              <w:pStyle w:val="TableText"/>
            </w:pPr>
            <w:r w:rsidRPr="004B5004">
              <w:t>Allows stronger alignment with the principles:</w:t>
            </w:r>
          </w:p>
          <w:p w14:paraId="6206F89D" w14:textId="77777777" w:rsidR="00FA37FC" w:rsidRPr="004B5004" w:rsidRDefault="00FA37FC" w:rsidP="00FA37FC">
            <w:pPr>
              <w:pStyle w:val="TableText"/>
              <w:numPr>
                <w:ilvl w:val="0"/>
                <w:numId w:val="29"/>
              </w:numPr>
            </w:pPr>
            <w:r w:rsidRPr="004B5004">
              <w:t>“Layers of Security”; and</w:t>
            </w:r>
          </w:p>
          <w:p w14:paraId="407C89CF" w14:textId="77777777" w:rsidR="00FA37FC" w:rsidRPr="004B5004" w:rsidRDefault="00FA37FC" w:rsidP="00FA37FC">
            <w:pPr>
              <w:pStyle w:val="TableText"/>
              <w:numPr>
                <w:ilvl w:val="0"/>
                <w:numId w:val="29"/>
              </w:numPr>
            </w:pPr>
            <w:r w:rsidRPr="004B5004">
              <w:t>“Presenting a consistent face for PTV”</w:t>
            </w:r>
          </w:p>
        </w:tc>
      </w:tr>
      <w:tr w:rsidR="004B5004" w:rsidRPr="00F57612" w14:paraId="629B4762" w14:textId="77777777" w:rsidTr="004B5004">
        <w:trPr>
          <w:cantSplit/>
        </w:trPr>
        <w:tc>
          <w:tcPr>
            <w:tcW w:w="1062" w:type="dxa"/>
            <w:tcMar>
              <w:left w:w="28" w:type="dxa"/>
              <w:right w:w="0" w:type="dxa"/>
            </w:tcMar>
          </w:tcPr>
          <w:p w14:paraId="4616500A" w14:textId="77777777" w:rsidR="004B5004" w:rsidRPr="00B86F55" w:rsidRDefault="004B5004" w:rsidP="004B5004">
            <w:pPr>
              <w:pStyle w:val="TableText"/>
            </w:pPr>
            <w:r w:rsidRPr="00B86F55">
              <w:t>SA-AD15</w:t>
            </w:r>
          </w:p>
        </w:tc>
        <w:tc>
          <w:tcPr>
            <w:tcW w:w="4238" w:type="dxa"/>
            <w:shd w:val="clear" w:color="auto" w:fill="auto"/>
          </w:tcPr>
          <w:p w14:paraId="610965CC" w14:textId="77777777" w:rsidR="004B5004" w:rsidRPr="00B86F55" w:rsidRDefault="004B5004" w:rsidP="004B5004">
            <w:pPr>
              <w:pStyle w:val="TableText"/>
            </w:pPr>
            <w:r w:rsidRPr="00B86F55">
              <w:t xml:space="preserve">SPPS will deliver static transactional reports using and </w:t>
            </w:r>
            <w:proofErr w:type="spellStart"/>
            <w:r w:rsidRPr="00B86F55">
              <w:t>JasperReports</w:t>
            </w:r>
            <w:proofErr w:type="spellEnd"/>
            <w:r w:rsidRPr="00B86F55">
              <w:t xml:space="preserve"> Library (using AWS Lambda), and implement data transformation and cleansing required for reporting and analysis of </w:t>
            </w:r>
            <w:proofErr w:type="spellStart"/>
            <w:r w:rsidRPr="00B86F55">
              <w:t>Pega</w:t>
            </w:r>
            <w:proofErr w:type="spellEnd"/>
            <w:r w:rsidRPr="00B86F55">
              <w:t xml:space="preserve"> data using </w:t>
            </w:r>
            <w:proofErr w:type="spellStart"/>
            <w:r w:rsidRPr="00B86F55">
              <w:t>JasperETL</w:t>
            </w:r>
            <w:proofErr w:type="spellEnd"/>
            <w:r w:rsidRPr="00B86F55">
              <w:t xml:space="preserve"> (using AWS Lambda)</w:t>
            </w:r>
          </w:p>
        </w:tc>
        <w:tc>
          <w:tcPr>
            <w:tcW w:w="4485" w:type="dxa"/>
          </w:tcPr>
          <w:p w14:paraId="40933EF7" w14:textId="77777777" w:rsidR="004435D7" w:rsidRPr="00B86F55" w:rsidRDefault="004B5004" w:rsidP="004B5004">
            <w:pPr>
              <w:pStyle w:val="TableText"/>
            </w:pPr>
            <w:r w:rsidRPr="00B86F55">
              <w:t>Options discussed with EDA members</w:t>
            </w:r>
            <w:r w:rsidR="004435D7" w:rsidRPr="00B86F55">
              <w:t xml:space="preserve">, </w:t>
            </w:r>
            <w:r w:rsidR="004435D7" w:rsidRPr="00B86F55">
              <w:rPr>
                <w:b/>
              </w:rPr>
              <w:t>but currently not endorsed</w:t>
            </w:r>
            <w:r w:rsidR="004435D7" w:rsidRPr="00B86F55">
              <w:t xml:space="preserve">. </w:t>
            </w:r>
          </w:p>
          <w:p w14:paraId="6BE36D3C" w14:textId="77777777" w:rsidR="004B5004" w:rsidRPr="00B86F55" w:rsidRDefault="004435D7" w:rsidP="004B5004">
            <w:pPr>
              <w:pStyle w:val="TableText"/>
            </w:pPr>
            <w:r w:rsidRPr="00B86F55">
              <w:t>A</w:t>
            </w:r>
            <w:r w:rsidR="004B5004" w:rsidRPr="00B86F55">
              <w:t>ligns to the principles:</w:t>
            </w:r>
          </w:p>
          <w:p w14:paraId="0EE27908" w14:textId="77777777" w:rsidR="004B5004" w:rsidRPr="00B86F55" w:rsidRDefault="004B5004" w:rsidP="004B5004">
            <w:pPr>
              <w:pStyle w:val="TableText"/>
              <w:numPr>
                <w:ilvl w:val="0"/>
                <w:numId w:val="29"/>
              </w:numPr>
            </w:pPr>
            <w:r w:rsidRPr="00B86F55">
              <w:t xml:space="preserve">“Adoption of commercial off-the-shelf solution”; </w:t>
            </w:r>
          </w:p>
          <w:p w14:paraId="2149E07B" w14:textId="77777777" w:rsidR="004B5004" w:rsidRPr="00B86F55" w:rsidRDefault="004B5004" w:rsidP="004B5004">
            <w:pPr>
              <w:pStyle w:val="TableText"/>
              <w:numPr>
                <w:ilvl w:val="0"/>
                <w:numId w:val="29"/>
              </w:numPr>
            </w:pPr>
            <w:r w:rsidRPr="00B86F55">
              <w:t>“Cloud preference”; and</w:t>
            </w:r>
          </w:p>
          <w:p w14:paraId="2A35877B" w14:textId="77777777" w:rsidR="004435D7" w:rsidRPr="00B86F55" w:rsidRDefault="004B5004">
            <w:pPr>
              <w:pStyle w:val="TableText"/>
              <w:numPr>
                <w:ilvl w:val="0"/>
                <w:numId w:val="29"/>
              </w:numPr>
            </w:pPr>
            <w:r w:rsidRPr="00B86F55">
              <w:t>“Resilience”</w:t>
            </w:r>
          </w:p>
        </w:tc>
      </w:tr>
    </w:tbl>
    <w:p w14:paraId="7A0E624D" w14:textId="77777777" w:rsidR="00430E61" w:rsidRPr="00CD492F" w:rsidRDefault="00B2501E" w:rsidP="00EE22AF">
      <w:pPr>
        <w:pStyle w:val="Heading1"/>
        <w:ind w:left="1134" w:hanging="708"/>
      </w:pPr>
      <w:bookmarkStart w:id="50" w:name="_Toc468399879"/>
      <w:bookmarkEnd w:id="29"/>
      <w:bookmarkEnd w:id="30"/>
      <w:r>
        <w:lastRenderedPageBreak/>
        <w:t>Solution Context</w:t>
      </w:r>
      <w:bookmarkEnd w:id="50"/>
    </w:p>
    <w:p w14:paraId="14DE0CCD" w14:textId="77777777" w:rsidR="004C6362" w:rsidRPr="00C47010" w:rsidRDefault="004C6362" w:rsidP="00C47010">
      <w:pPr>
        <w:pStyle w:val="Heading2"/>
      </w:pPr>
      <w:bookmarkStart w:id="51" w:name="_Toc468399880"/>
      <w:bookmarkStart w:id="52" w:name="_Toc248913667"/>
      <w:bookmarkStart w:id="53" w:name="_Toc263176137"/>
      <w:bookmarkStart w:id="54" w:name="_Toc248913671"/>
      <w:r w:rsidRPr="00C47010">
        <w:t>Related Documentation</w:t>
      </w:r>
      <w:bookmarkEnd w:id="51"/>
    </w:p>
    <w:p w14:paraId="259DCC72" w14:textId="77777777" w:rsidR="004C6362" w:rsidRDefault="00B064CB" w:rsidP="0059121B">
      <w:pPr>
        <w:pStyle w:val="NormalText"/>
      </w:pPr>
      <w:r>
        <w:t>Below is the list of</w:t>
      </w:r>
      <w:r w:rsidR="004C6362" w:rsidRPr="004C6362">
        <w:t xml:space="preserve"> </w:t>
      </w:r>
      <w:r>
        <w:t xml:space="preserve">documents which were used as </w:t>
      </w:r>
      <w:r w:rsidR="004C6362" w:rsidRPr="004C6362">
        <w:t>source of</w:t>
      </w:r>
      <w:r w:rsidR="004C6362">
        <w:t xml:space="preserve"> </w:t>
      </w:r>
      <w:r w:rsidR="00A10C00">
        <w:t xml:space="preserve">baseline </w:t>
      </w:r>
      <w:r w:rsidR="004C6362">
        <w:t>information for this Solution Architecture</w:t>
      </w:r>
      <w:r w:rsidR="004C6362" w:rsidRPr="004C6362">
        <w:t xml:space="preserve"> Design. </w:t>
      </w:r>
    </w:p>
    <w:tbl>
      <w:tblPr>
        <w:tblW w:w="957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931"/>
        <w:gridCol w:w="2652"/>
        <w:gridCol w:w="3905"/>
        <w:gridCol w:w="2082"/>
      </w:tblGrid>
      <w:tr w:rsidR="00296D0E" w:rsidRPr="00B258C1" w14:paraId="2166335C" w14:textId="77777777" w:rsidTr="003A5727">
        <w:trPr>
          <w:cantSplit/>
          <w:tblHeader/>
        </w:trPr>
        <w:tc>
          <w:tcPr>
            <w:tcW w:w="931" w:type="dxa"/>
            <w:shd w:val="clear" w:color="auto" w:fill="404040" w:themeFill="text1" w:themeFillTint="BF"/>
          </w:tcPr>
          <w:p w14:paraId="31B8FF31" w14:textId="77777777" w:rsidR="00296D0E" w:rsidRDefault="00296D0E" w:rsidP="00B8072C">
            <w:pPr>
              <w:pStyle w:val="TableHeader"/>
            </w:pPr>
            <w:r>
              <w:t>#</w:t>
            </w:r>
          </w:p>
        </w:tc>
        <w:tc>
          <w:tcPr>
            <w:tcW w:w="2652" w:type="dxa"/>
            <w:shd w:val="clear" w:color="auto" w:fill="404040" w:themeFill="text1" w:themeFillTint="BF"/>
          </w:tcPr>
          <w:p w14:paraId="2122C31C" w14:textId="77777777" w:rsidR="00296D0E" w:rsidRPr="00B258C1" w:rsidRDefault="00296D0E" w:rsidP="00691460">
            <w:pPr>
              <w:pStyle w:val="TableHeader"/>
            </w:pPr>
            <w:r w:rsidRPr="00691460">
              <w:t>Document</w:t>
            </w:r>
          </w:p>
        </w:tc>
        <w:tc>
          <w:tcPr>
            <w:tcW w:w="3905" w:type="dxa"/>
            <w:shd w:val="clear" w:color="auto" w:fill="404040" w:themeFill="text1" w:themeFillTint="BF"/>
          </w:tcPr>
          <w:p w14:paraId="4DA3C783" w14:textId="77777777" w:rsidR="00296D0E" w:rsidRPr="00B258C1" w:rsidRDefault="00296D0E" w:rsidP="00691460">
            <w:pPr>
              <w:pStyle w:val="TableHeader"/>
            </w:pPr>
            <w:r>
              <w:t>Description/ Location</w:t>
            </w:r>
          </w:p>
        </w:tc>
        <w:tc>
          <w:tcPr>
            <w:tcW w:w="2082" w:type="dxa"/>
            <w:shd w:val="clear" w:color="auto" w:fill="404040" w:themeFill="text1" w:themeFillTint="BF"/>
          </w:tcPr>
          <w:p w14:paraId="1F29CB3A" w14:textId="77777777" w:rsidR="00296D0E" w:rsidRDefault="00296D0E" w:rsidP="00691460">
            <w:pPr>
              <w:pStyle w:val="TableHeader"/>
            </w:pPr>
            <w:r>
              <w:t>Document from Phase</w:t>
            </w:r>
          </w:p>
        </w:tc>
      </w:tr>
      <w:tr w:rsidR="00296D0E" w:rsidRPr="00F57612" w14:paraId="2C76D2E0" w14:textId="77777777" w:rsidTr="003A5727">
        <w:trPr>
          <w:cantSplit/>
        </w:trPr>
        <w:tc>
          <w:tcPr>
            <w:tcW w:w="931" w:type="dxa"/>
            <w:tcMar>
              <w:left w:w="28" w:type="dxa"/>
              <w:right w:w="0" w:type="dxa"/>
            </w:tcMar>
          </w:tcPr>
          <w:p w14:paraId="68CD083E" w14:textId="77777777" w:rsidR="00296D0E" w:rsidRPr="00F57612" w:rsidRDefault="00562D5D" w:rsidP="006349A1">
            <w:pPr>
              <w:pStyle w:val="TableText"/>
            </w:pPr>
            <w:r>
              <w:t>SA-</w:t>
            </w:r>
            <w:r w:rsidR="00296D0E">
              <w:t>RD1</w:t>
            </w:r>
          </w:p>
        </w:tc>
        <w:tc>
          <w:tcPr>
            <w:tcW w:w="2652" w:type="dxa"/>
            <w:shd w:val="clear" w:color="auto" w:fill="auto"/>
          </w:tcPr>
          <w:p w14:paraId="1CC218BA" w14:textId="77777777" w:rsidR="00296D0E" w:rsidRPr="00F57612" w:rsidRDefault="00296D0E" w:rsidP="008C48A9">
            <w:pPr>
              <w:pStyle w:val="TableText"/>
              <w:jc w:val="left"/>
            </w:pPr>
            <w:r w:rsidRPr="009A7220">
              <w:t>OPSM Integration Architecture v0.2.docx</w:t>
            </w:r>
          </w:p>
        </w:tc>
        <w:tc>
          <w:tcPr>
            <w:tcW w:w="3905" w:type="dxa"/>
          </w:tcPr>
          <w:p w14:paraId="5D3B681E" w14:textId="77777777" w:rsidR="00296D0E" w:rsidRPr="00F57612" w:rsidRDefault="00296D0E" w:rsidP="006349A1">
            <w:pPr>
              <w:pStyle w:val="TableText"/>
            </w:pPr>
            <w:bookmarkStart w:id="55" w:name="_Toc396143040"/>
            <w:r>
              <w:t xml:space="preserve">AS-IS </w:t>
            </w:r>
            <w:r w:rsidRPr="009A7220">
              <w:t>High</w:t>
            </w:r>
            <w:r>
              <w:t xml:space="preserve"> L</w:t>
            </w:r>
            <w:r w:rsidRPr="009A7220">
              <w:t>evel Integration Architecture</w:t>
            </w:r>
            <w:bookmarkEnd w:id="55"/>
          </w:p>
        </w:tc>
        <w:tc>
          <w:tcPr>
            <w:tcW w:w="2082" w:type="dxa"/>
          </w:tcPr>
          <w:p w14:paraId="4B162ADA" w14:textId="77777777" w:rsidR="00296D0E" w:rsidRDefault="00A50A54" w:rsidP="006349A1">
            <w:pPr>
              <w:pStyle w:val="TableText"/>
            </w:pPr>
            <w:r>
              <w:t>CD Phase</w:t>
            </w:r>
          </w:p>
        </w:tc>
      </w:tr>
      <w:tr w:rsidR="00296D0E" w:rsidRPr="00F57612" w14:paraId="0F9F6C09" w14:textId="77777777" w:rsidTr="003A5727">
        <w:trPr>
          <w:cantSplit/>
        </w:trPr>
        <w:tc>
          <w:tcPr>
            <w:tcW w:w="931" w:type="dxa"/>
            <w:tcMar>
              <w:left w:w="28" w:type="dxa"/>
              <w:right w:w="0" w:type="dxa"/>
            </w:tcMar>
          </w:tcPr>
          <w:p w14:paraId="6584A182" w14:textId="77777777" w:rsidR="00296D0E" w:rsidRDefault="00562D5D" w:rsidP="006349A1">
            <w:pPr>
              <w:pStyle w:val="TableText"/>
            </w:pPr>
            <w:bookmarkStart w:id="56" w:name="_Hlk432453359"/>
            <w:r>
              <w:t>SA-</w:t>
            </w:r>
            <w:r w:rsidR="00296D0E">
              <w:t>RD2</w:t>
            </w:r>
          </w:p>
        </w:tc>
        <w:tc>
          <w:tcPr>
            <w:tcW w:w="2652" w:type="dxa"/>
            <w:shd w:val="clear" w:color="auto" w:fill="auto"/>
          </w:tcPr>
          <w:p w14:paraId="2C34D2AB" w14:textId="77777777" w:rsidR="00296D0E" w:rsidRDefault="00296D0E" w:rsidP="008C48A9">
            <w:pPr>
              <w:pStyle w:val="TableText"/>
              <w:jc w:val="left"/>
            </w:pPr>
            <w:r w:rsidRPr="008C48A9">
              <w:t>Appendix A Part 1 - OPSM Requirements_RFP.docx</w:t>
            </w:r>
          </w:p>
        </w:tc>
        <w:tc>
          <w:tcPr>
            <w:tcW w:w="3905" w:type="dxa"/>
          </w:tcPr>
          <w:p w14:paraId="0182A6D1" w14:textId="77777777" w:rsidR="00A66B20" w:rsidRPr="00A66B20" w:rsidRDefault="00A66B20" w:rsidP="00A66B20">
            <w:pPr>
              <w:pStyle w:val="TableText"/>
              <w:rPr>
                <w:b/>
              </w:rPr>
            </w:pPr>
            <w:r w:rsidRPr="00A66B20">
              <w:rPr>
                <w:b/>
              </w:rPr>
              <w:t>Section 1.4</w:t>
            </w:r>
          </w:p>
          <w:p w14:paraId="0C46585A" w14:textId="77777777" w:rsidR="00296D0E" w:rsidRDefault="000561D5" w:rsidP="000561D5">
            <w:pPr>
              <w:pStyle w:val="TableText"/>
            </w:pPr>
            <w:r>
              <w:t xml:space="preserve">Functional </w:t>
            </w:r>
            <w:r w:rsidR="00296D0E">
              <w:t xml:space="preserve">Requirements for OPSM Solution </w:t>
            </w:r>
          </w:p>
        </w:tc>
        <w:tc>
          <w:tcPr>
            <w:tcW w:w="2082" w:type="dxa"/>
          </w:tcPr>
          <w:p w14:paraId="01B81F8F" w14:textId="77777777" w:rsidR="00296D0E" w:rsidRDefault="00296D0E" w:rsidP="006349A1">
            <w:pPr>
              <w:pStyle w:val="TableText"/>
            </w:pPr>
            <w:r>
              <w:t>RFP Phase</w:t>
            </w:r>
          </w:p>
        </w:tc>
      </w:tr>
      <w:bookmarkEnd w:id="56"/>
      <w:tr w:rsidR="000561D5" w:rsidRPr="00F57612" w14:paraId="3DE004F3" w14:textId="77777777" w:rsidTr="003A5727">
        <w:trPr>
          <w:cantSplit/>
        </w:trPr>
        <w:tc>
          <w:tcPr>
            <w:tcW w:w="931" w:type="dxa"/>
            <w:tcMar>
              <w:left w:w="28" w:type="dxa"/>
              <w:right w:w="0" w:type="dxa"/>
            </w:tcMar>
          </w:tcPr>
          <w:p w14:paraId="72003E24" w14:textId="77777777" w:rsidR="000561D5" w:rsidRDefault="00562D5D" w:rsidP="006349A1">
            <w:pPr>
              <w:pStyle w:val="TableText"/>
            </w:pPr>
            <w:r>
              <w:t>SA-</w:t>
            </w:r>
            <w:r w:rsidR="000561D5">
              <w:t>RD3</w:t>
            </w:r>
          </w:p>
        </w:tc>
        <w:tc>
          <w:tcPr>
            <w:tcW w:w="2652" w:type="dxa"/>
            <w:shd w:val="clear" w:color="auto" w:fill="auto"/>
          </w:tcPr>
          <w:p w14:paraId="0E5CF25D" w14:textId="77777777" w:rsidR="000561D5" w:rsidRDefault="000561D5" w:rsidP="00572CB3">
            <w:pPr>
              <w:pStyle w:val="TableText"/>
              <w:jc w:val="left"/>
            </w:pPr>
            <w:r w:rsidRPr="008C48A9">
              <w:t>Appendix A Part 1 - OPSM Requirements_RFP.docx</w:t>
            </w:r>
          </w:p>
        </w:tc>
        <w:tc>
          <w:tcPr>
            <w:tcW w:w="3905" w:type="dxa"/>
          </w:tcPr>
          <w:p w14:paraId="1ECA9EA6" w14:textId="77777777" w:rsidR="000561D5" w:rsidRPr="00A66B20" w:rsidRDefault="000561D5" w:rsidP="00572CB3">
            <w:pPr>
              <w:pStyle w:val="TableText"/>
              <w:rPr>
                <w:b/>
              </w:rPr>
            </w:pPr>
            <w:r w:rsidRPr="00A66B20">
              <w:rPr>
                <w:b/>
              </w:rPr>
              <w:t>Section 1.</w:t>
            </w:r>
            <w:r>
              <w:rPr>
                <w:b/>
              </w:rPr>
              <w:t>5</w:t>
            </w:r>
          </w:p>
          <w:p w14:paraId="5E34F702" w14:textId="77777777" w:rsidR="000561D5" w:rsidRDefault="000561D5" w:rsidP="00572CB3">
            <w:pPr>
              <w:pStyle w:val="TableText"/>
            </w:pPr>
            <w:r>
              <w:t xml:space="preserve">Non-Functional Requirements for OPSM Solution </w:t>
            </w:r>
          </w:p>
        </w:tc>
        <w:tc>
          <w:tcPr>
            <w:tcW w:w="2082" w:type="dxa"/>
          </w:tcPr>
          <w:p w14:paraId="30F4E41D" w14:textId="77777777" w:rsidR="000561D5" w:rsidRDefault="000561D5" w:rsidP="00572CB3">
            <w:pPr>
              <w:pStyle w:val="TableText"/>
            </w:pPr>
            <w:r>
              <w:t>RFP Phase</w:t>
            </w:r>
          </w:p>
        </w:tc>
      </w:tr>
      <w:tr w:rsidR="002E265B" w:rsidRPr="00F57612" w14:paraId="001964A9" w14:textId="77777777" w:rsidTr="003A5727">
        <w:trPr>
          <w:cantSplit/>
        </w:trPr>
        <w:tc>
          <w:tcPr>
            <w:tcW w:w="931" w:type="dxa"/>
            <w:tcMar>
              <w:left w:w="28" w:type="dxa"/>
              <w:right w:w="0" w:type="dxa"/>
            </w:tcMar>
          </w:tcPr>
          <w:p w14:paraId="562AC501" w14:textId="77777777" w:rsidR="002E265B" w:rsidRDefault="00562D5D" w:rsidP="006349A1">
            <w:pPr>
              <w:pStyle w:val="TableText"/>
            </w:pPr>
            <w:r>
              <w:t>SA-</w:t>
            </w:r>
            <w:r w:rsidR="00DB7694">
              <w:t>RD4</w:t>
            </w:r>
          </w:p>
        </w:tc>
        <w:tc>
          <w:tcPr>
            <w:tcW w:w="2652" w:type="dxa"/>
            <w:shd w:val="clear" w:color="auto" w:fill="auto"/>
          </w:tcPr>
          <w:p w14:paraId="41D49254" w14:textId="77777777" w:rsidR="002E265B" w:rsidRPr="008C48A9" w:rsidRDefault="00DB7694" w:rsidP="00572CB3">
            <w:pPr>
              <w:pStyle w:val="TableText"/>
              <w:jc w:val="left"/>
            </w:pPr>
            <w:r w:rsidRPr="00DB7694">
              <w:t xml:space="preserve">PTV </w:t>
            </w:r>
            <w:bookmarkStart w:id="57" w:name="OLE_LINK20"/>
            <w:bookmarkStart w:id="58" w:name="OLE_LINK21"/>
            <w:r w:rsidRPr="00DB7694">
              <w:t>Checklist-Application Security Requirements</w:t>
            </w:r>
            <w:bookmarkEnd w:id="57"/>
            <w:bookmarkEnd w:id="58"/>
            <w:r w:rsidRPr="00DB7694">
              <w:t>.XLS</w:t>
            </w:r>
          </w:p>
        </w:tc>
        <w:tc>
          <w:tcPr>
            <w:tcW w:w="3905" w:type="dxa"/>
          </w:tcPr>
          <w:p w14:paraId="12FE67A0" w14:textId="77777777" w:rsidR="002E265B" w:rsidRPr="00A66B20" w:rsidRDefault="00572CB3" w:rsidP="00572CB3">
            <w:pPr>
              <w:pStyle w:val="TableText"/>
              <w:rPr>
                <w:b/>
              </w:rPr>
            </w:pPr>
            <w:r w:rsidRPr="00DB7694">
              <w:t>Checklist</w:t>
            </w:r>
            <w:r>
              <w:t xml:space="preserve"> for </w:t>
            </w:r>
            <w:r w:rsidRPr="00DB7694">
              <w:t>Application Security Requirements</w:t>
            </w:r>
          </w:p>
        </w:tc>
        <w:tc>
          <w:tcPr>
            <w:tcW w:w="2082" w:type="dxa"/>
          </w:tcPr>
          <w:p w14:paraId="44DA2710" w14:textId="77777777" w:rsidR="002E265B" w:rsidRDefault="00DB7694" w:rsidP="00572CB3">
            <w:pPr>
              <w:pStyle w:val="TableText"/>
            </w:pPr>
            <w:r>
              <w:t>CD Phase</w:t>
            </w:r>
          </w:p>
        </w:tc>
      </w:tr>
      <w:tr w:rsidR="00DB7694" w:rsidRPr="00F57612" w14:paraId="49D2B532" w14:textId="77777777" w:rsidTr="003A5727">
        <w:trPr>
          <w:cantSplit/>
        </w:trPr>
        <w:tc>
          <w:tcPr>
            <w:tcW w:w="931" w:type="dxa"/>
            <w:tcMar>
              <w:left w:w="28" w:type="dxa"/>
              <w:right w:w="0" w:type="dxa"/>
            </w:tcMar>
          </w:tcPr>
          <w:p w14:paraId="693764AF" w14:textId="77777777" w:rsidR="00DB7694" w:rsidRDefault="00562D5D" w:rsidP="006349A1">
            <w:pPr>
              <w:pStyle w:val="TableText"/>
            </w:pPr>
            <w:r>
              <w:t>SA-</w:t>
            </w:r>
            <w:r w:rsidR="00A3156A">
              <w:t>RD5</w:t>
            </w:r>
          </w:p>
        </w:tc>
        <w:tc>
          <w:tcPr>
            <w:tcW w:w="2652" w:type="dxa"/>
            <w:shd w:val="clear" w:color="auto" w:fill="auto"/>
          </w:tcPr>
          <w:p w14:paraId="0D1E7DBF" w14:textId="77777777" w:rsidR="00DB7694" w:rsidRPr="00DB7694" w:rsidRDefault="00A3156A" w:rsidP="00572CB3">
            <w:pPr>
              <w:pStyle w:val="TableText"/>
              <w:jc w:val="left"/>
            </w:pPr>
            <w:r w:rsidRPr="00A3156A">
              <w:t xml:space="preserve">PTV </w:t>
            </w:r>
            <w:bookmarkStart w:id="59" w:name="OLE_LINK22"/>
            <w:bookmarkStart w:id="60" w:name="OLE_LINK23"/>
            <w:bookmarkStart w:id="61" w:name="OLE_LINK24"/>
            <w:r w:rsidRPr="00A3156A">
              <w:t>Checklist-Cloud Security</w:t>
            </w:r>
            <w:bookmarkEnd w:id="59"/>
            <w:bookmarkEnd w:id="60"/>
            <w:bookmarkEnd w:id="61"/>
            <w:r w:rsidRPr="00A3156A">
              <w:t>.XLS</w:t>
            </w:r>
          </w:p>
        </w:tc>
        <w:tc>
          <w:tcPr>
            <w:tcW w:w="3905" w:type="dxa"/>
          </w:tcPr>
          <w:p w14:paraId="65CAC647" w14:textId="77777777" w:rsidR="00DB7694" w:rsidRPr="00A66B20" w:rsidRDefault="00572CB3" w:rsidP="00572CB3">
            <w:pPr>
              <w:pStyle w:val="TableText"/>
              <w:rPr>
                <w:b/>
              </w:rPr>
            </w:pPr>
            <w:r w:rsidRPr="00A3156A">
              <w:t>Checklist</w:t>
            </w:r>
            <w:r>
              <w:t xml:space="preserve"> for </w:t>
            </w:r>
            <w:r w:rsidRPr="00A3156A">
              <w:t>Cloud Security</w:t>
            </w:r>
          </w:p>
        </w:tc>
        <w:tc>
          <w:tcPr>
            <w:tcW w:w="2082" w:type="dxa"/>
          </w:tcPr>
          <w:p w14:paraId="2F256CFB" w14:textId="77777777" w:rsidR="00DB7694" w:rsidRDefault="00A3156A" w:rsidP="00572CB3">
            <w:pPr>
              <w:pStyle w:val="TableText"/>
            </w:pPr>
            <w:r>
              <w:t>CD Phase</w:t>
            </w:r>
          </w:p>
        </w:tc>
      </w:tr>
      <w:tr w:rsidR="00A3156A" w:rsidRPr="00F57612" w14:paraId="588DADD8" w14:textId="77777777" w:rsidTr="003A5727">
        <w:trPr>
          <w:cantSplit/>
        </w:trPr>
        <w:tc>
          <w:tcPr>
            <w:tcW w:w="931" w:type="dxa"/>
            <w:tcMar>
              <w:left w:w="28" w:type="dxa"/>
              <w:right w:w="0" w:type="dxa"/>
            </w:tcMar>
          </w:tcPr>
          <w:p w14:paraId="337E1B1A" w14:textId="77777777" w:rsidR="00A3156A" w:rsidRDefault="00562D5D" w:rsidP="006349A1">
            <w:pPr>
              <w:pStyle w:val="TableText"/>
            </w:pPr>
            <w:r>
              <w:t>SA-</w:t>
            </w:r>
            <w:r w:rsidR="00A3156A">
              <w:t>RD6</w:t>
            </w:r>
          </w:p>
        </w:tc>
        <w:tc>
          <w:tcPr>
            <w:tcW w:w="2652" w:type="dxa"/>
            <w:shd w:val="clear" w:color="auto" w:fill="auto"/>
          </w:tcPr>
          <w:p w14:paraId="07E2896B" w14:textId="77777777" w:rsidR="00A3156A" w:rsidRPr="00A3156A" w:rsidRDefault="00A3156A" w:rsidP="00572CB3">
            <w:pPr>
              <w:pStyle w:val="TableText"/>
              <w:jc w:val="left"/>
            </w:pPr>
            <w:r w:rsidRPr="00A3156A">
              <w:t xml:space="preserve">PTV </w:t>
            </w:r>
            <w:bookmarkStart w:id="62" w:name="OLE_LINK25"/>
            <w:bookmarkStart w:id="63" w:name="OLE_LINK26"/>
            <w:r w:rsidRPr="00A3156A">
              <w:t>Standard-Web Application Security</w:t>
            </w:r>
            <w:bookmarkEnd w:id="62"/>
            <w:bookmarkEnd w:id="63"/>
            <w:r w:rsidRPr="00A3156A">
              <w:t>.DOC</w:t>
            </w:r>
          </w:p>
        </w:tc>
        <w:tc>
          <w:tcPr>
            <w:tcW w:w="3905" w:type="dxa"/>
          </w:tcPr>
          <w:p w14:paraId="18BE809A" w14:textId="77777777" w:rsidR="00A3156A" w:rsidRPr="00A66B20" w:rsidRDefault="00572CB3" w:rsidP="00572CB3">
            <w:pPr>
              <w:pStyle w:val="TableText"/>
              <w:rPr>
                <w:b/>
              </w:rPr>
            </w:pPr>
            <w:r w:rsidRPr="00A3156A">
              <w:t>Standard</w:t>
            </w:r>
            <w:r>
              <w:t xml:space="preserve"> </w:t>
            </w:r>
            <w:r w:rsidRPr="00A3156A">
              <w:t>Web Application Security</w:t>
            </w:r>
          </w:p>
        </w:tc>
        <w:tc>
          <w:tcPr>
            <w:tcW w:w="2082" w:type="dxa"/>
          </w:tcPr>
          <w:p w14:paraId="5F58464C" w14:textId="77777777" w:rsidR="00A3156A" w:rsidRDefault="00A3156A" w:rsidP="00572CB3">
            <w:pPr>
              <w:pStyle w:val="TableText"/>
            </w:pPr>
            <w:r>
              <w:t>CD Phase</w:t>
            </w:r>
          </w:p>
        </w:tc>
      </w:tr>
      <w:tr w:rsidR="00303B68" w:rsidRPr="00F57612" w14:paraId="2A5E7F7A" w14:textId="77777777" w:rsidTr="003A5727">
        <w:trPr>
          <w:cantSplit/>
        </w:trPr>
        <w:tc>
          <w:tcPr>
            <w:tcW w:w="931" w:type="dxa"/>
            <w:tcMar>
              <w:left w:w="28" w:type="dxa"/>
              <w:right w:w="0" w:type="dxa"/>
            </w:tcMar>
          </w:tcPr>
          <w:p w14:paraId="4E53284F" w14:textId="77777777" w:rsidR="00303B68" w:rsidRDefault="00303B68" w:rsidP="00777AB1">
            <w:pPr>
              <w:pStyle w:val="TableText"/>
            </w:pPr>
            <w:r>
              <w:t>SA-RD</w:t>
            </w:r>
            <w:r w:rsidR="001D5568">
              <w:t>7</w:t>
            </w:r>
          </w:p>
        </w:tc>
        <w:tc>
          <w:tcPr>
            <w:tcW w:w="2652" w:type="dxa"/>
            <w:shd w:val="clear" w:color="auto" w:fill="auto"/>
          </w:tcPr>
          <w:p w14:paraId="673E4DAA" w14:textId="77777777" w:rsidR="00303B68" w:rsidRPr="00777AB1" w:rsidRDefault="00303B68" w:rsidP="00624056">
            <w:pPr>
              <w:pStyle w:val="TableText"/>
              <w:jc w:val="left"/>
            </w:pPr>
            <w:r w:rsidRPr="00777AB1">
              <w:t>DOC-08-82663 -- Oracle Financials Accounts Payable Interface Format.docx</w:t>
            </w:r>
          </w:p>
        </w:tc>
        <w:tc>
          <w:tcPr>
            <w:tcW w:w="3905" w:type="dxa"/>
          </w:tcPr>
          <w:p w14:paraId="5C367355" w14:textId="77777777" w:rsidR="00303B68" w:rsidRDefault="00303B68" w:rsidP="00624056">
            <w:pPr>
              <w:pStyle w:val="TableText"/>
            </w:pPr>
            <w:r>
              <w:t>File Format description for Payment File that OPSM solution will send to Oracle Financial</w:t>
            </w:r>
          </w:p>
        </w:tc>
        <w:tc>
          <w:tcPr>
            <w:tcW w:w="2082" w:type="dxa"/>
          </w:tcPr>
          <w:p w14:paraId="2FF37865" w14:textId="77777777" w:rsidR="00303B68" w:rsidRDefault="00303B68" w:rsidP="003B6A60">
            <w:pPr>
              <w:pStyle w:val="TableText"/>
            </w:pPr>
            <w:r>
              <w:t>Inception</w:t>
            </w:r>
          </w:p>
        </w:tc>
      </w:tr>
      <w:tr w:rsidR="001D5568" w:rsidRPr="00F57612" w14:paraId="102FE634" w14:textId="77777777" w:rsidTr="003A5727">
        <w:trPr>
          <w:cantSplit/>
        </w:trPr>
        <w:tc>
          <w:tcPr>
            <w:tcW w:w="931" w:type="dxa"/>
            <w:tcMar>
              <w:left w:w="28" w:type="dxa"/>
              <w:right w:w="0" w:type="dxa"/>
            </w:tcMar>
          </w:tcPr>
          <w:p w14:paraId="064D3B6C" w14:textId="77777777" w:rsidR="001D5568" w:rsidRDefault="001D5568" w:rsidP="00777AB1">
            <w:pPr>
              <w:pStyle w:val="TableText"/>
            </w:pPr>
            <w:r>
              <w:t>SA-RD8</w:t>
            </w:r>
          </w:p>
        </w:tc>
        <w:tc>
          <w:tcPr>
            <w:tcW w:w="2652" w:type="dxa"/>
            <w:shd w:val="clear" w:color="auto" w:fill="auto"/>
          </w:tcPr>
          <w:p w14:paraId="5BED5861" w14:textId="77777777" w:rsidR="001D5568" w:rsidRPr="00A3156A" w:rsidRDefault="001D5568" w:rsidP="0076305B">
            <w:pPr>
              <w:pStyle w:val="TableText"/>
              <w:jc w:val="left"/>
            </w:pPr>
            <w:r>
              <w:t>PTV AWS Reference Architecture v0.2.pdf</w:t>
            </w:r>
          </w:p>
        </w:tc>
        <w:tc>
          <w:tcPr>
            <w:tcW w:w="3905" w:type="dxa"/>
          </w:tcPr>
          <w:p w14:paraId="3B645948" w14:textId="77777777" w:rsidR="001D5568" w:rsidRPr="00624056" w:rsidRDefault="001D5568" w:rsidP="0076305B">
            <w:pPr>
              <w:pStyle w:val="TableText"/>
            </w:pPr>
            <w:r>
              <w:t xml:space="preserve">PTV’s </w:t>
            </w:r>
            <w:r w:rsidRPr="00624056">
              <w:t>Reference Architecture</w:t>
            </w:r>
            <w:r>
              <w:t xml:space="preserve"> for AWS based solutions</w:t>
            </w:r>
          </w:p>
        </w:tc>
        <w:tc>
          <w:tcPr>
            <w:tcW w:w="2082" w:type="dxa"/>
          </w:tcPr>
          <w:p w14:paraId="13C1E30B" w14:textId="77777777" w:rsidR="001D5568" w:rsidRDefault="001D5568" w:rsidP="003B6A60">
            <w:pPr>
              <w:pStyle w:val="TableText"/>
            </w:pPr>
            <w:r>
              <w:t>Inception</w:t>
            </w:r>
          </w:p>
        </w:tc>
      </w:tr>
      <w:tr w:rsidR="00DE2B48" w:rsidRPr="00F57612" w14:paraId="65CE9BE4" w14:textId="77777777" w:rsidTr="003A5727">
        <w:trPr>
          <w:cantSplit/>
        </w:trPr>
        <w:tc>
          <w:tcPr>
            <w:tcW w:w="931" w:type="dxa"/>
            <w:tcMar>
              <w:left w:w="28" w:type="dxa"/>
              <w:right w:w="0" w:type="dxa"/>
            </w:tcMar>
          </w:tcPr>
          <w:p w14:paraId="189F1E21" w14:textId="77777777" w:rsidR="00DE2B48" w:rsidRDefault="00750763" w:rsidP="001D5568">
            <w:pPr>
              <w:pStyle w:val="TableText"/>
            </w:pPr>
            <w:r>
              <w:t>SA-RD9</w:t>
            </w:r>
          </w:p>
        </w:tc>
        <w:tc>
          <w:tcPr>
            <w:tcW w:w="2652" w:type="dxa"/>
            <w:shd w:val="clear" w:color="auto" w:fill="auto"/>
          </w:tcPr>
          <w:p w14:paraId="2B53852C" w14:textId="77777777" w:rsidR="00DE2B48" w:rsidRDefault="00B614E2" w:rsidP="00110C51">
            <w:pPr>
              <w:pStyle w:val="TableText"/>
              <w:jc w:val="left"/>
            </w:pPr>
            <w:r>
              <w:t>Data Migration Strategy</w:t>
            </w:r>
          </w:p>
        </w:tc>
        <w:tc>
          <w:tcPr>
            <w:tcW w:w="3905" w:type="dxa"/>
          </w:tcPr>
          <w:p w14:paraId="3E28B0C4" w14:textId="77777777" w:rsidR="00DE2B48" w:rsidRDefault="00B614E2" w:rsidP="0076305B">
            <w:pPr>
              <w:pStyle w:val="TableText"/>
            </w:pPr>
            <w:r>
              <w:t>Data migration strategy for moving PASS data to OPSM solution</w:t>
            </w:r>
          </w:p>
        </w:tc>
        <w:tc>
          <w:tcPr>
            <w:tcW w:w="2082" w:type="dxa"/>
          </w:tcPr>
          <w:p w14:paraId="3A12297E" w14:textId="77777777" w:rsidR="00DE2B48" w:rsidRDefault="00B614E2" w:rsidP="0076305B">
            <w:pPr>
              <w:pStyle w:val="TableText"/>
            </w:pPr>
            <w:r>
              <w:t>Inception</w:t>
            </w:r>
          </w:p>
        </w:tc>
      </w:tr>
      <w:tr w:rsidR="00265C29" w:rsidRPr="00F57612" w14:paraId="12257B40" w14:textId="77777777" w:rsidTr="003A5727">
        <w:trPr>
          <w:cantSplit/>
        </w:trPr>
        <w:tc>
          <w:tcPr>
            <w:tcW w:w="931" w:type="dxa"/>
            <w:tcMar>
              <w:left w:w="28" w:type="dxa"/>
              <w:right w:w="0" w:type="dxa"/>
            </w:tcMar>
          </w:tcPr>
          <w:p w14:paraId="423F60DB" w14:textId="77777777" w:rsidR="00265C29" w:rsidRDefault="00CA2461" w:rsidP="001D5568">
            <w:pPr>
              <w:pStyle w:val="TableText"/>
            </w:pPr>
            <w:r>
              <w:t>SA-RD10</w:t>
            </w:r>
          </w:p>
        </w:tc>
        <w:tc>
          <w:tcPr>
            <w:tcW w:w="2652" w:type="dxa"/>
            <w:shd w:val="clear" w:color="auto" w:fill="auto"/>
          </w:tcPr>
          <w:p w14:paraId="14738209" w14:textId="77777777" w:rsidR="00265C29" w:rsidRDefault="00CA2461" w:rsidP="00B614E2">
            <w:pPr>
              <w:pStyle w:val="TableText"/>
              <w:jc w:val="left"/>
            </w:pPr>
            <w:r>
              <w:t>OPSM Solution Options 1.0</w:t>
            </w:r>
          </w:p>
        </w:tc>
        <w:tc>
          <w:tcPr>
            <w:tcW w:w="3905" w:type="dxa"/>
          </w:tcPr>
          <w:p w14:paraId="2E5049E5" w14:textId="77777777" w:rsidR="00265C29" w:rsidRDefault="00CA2461" w:rsidP="0076305B">
            <w:pPr>
              <w:pStyle w:val="TableText"/>
            </w:pPr>
            <w:r>
              <w:t xml:space="preserve">Solution Options presentation </w:t>
            </w:r>
          </w:p>
        </w:tc>
        <w:tc>
          <w:tcPr>
            <w:tcW w:w="2082" w:type="dxa"/>
          </w:tcPr>
          <w:p w14:paraId="592F99A0" w14:textId="77777777" w:rsidR="00265C29" w:rsidRDefault="00CA2461" w:rsidP="0076305B">
            <w:pPr>
              <w:pStyle w:val="TableText"/>
            </w:pPr>
            <w:r>
              <w:t>Inception</w:t>
            </w:r>
          </w:p>
        </w:tc>
      </w:tr>
      <w:tr w:rsidR="00EE0217" w:rsidRPr="00F57612" w14:paraId="336D4AD8" w14:textId="77777777" w:rsidTr="003A5727">
        <w:trPr>
          <w:cantSplit/>
        </w:trPr>
        <w:tc>
          <w:tcPr>
            <w:tcW w:w="931" w:type="dxa"/>
            <w:tcMar>
              <w:left w:w="28" w:type="dxa"/>
              <w:right w:w="0" w:type="dxa"/>
            </w:tcMar>
          </w:tcPr>
          <w:p w14:paraId="42F5FDD9" w14:textId="77777777" w:rsidR="00EE0217" w:rsidRDefault="00E541C4" w:rsidP="00EE0217">
            <w:pPr>
              <w:pStyle w:val="TableText"/>
            </w:pPr>
            <w:r>
              <w:t>SA-RD11</w:t>
            </w:r>
          </w:p>
        </w:tc>
        <w:tc>
          <w:tcPr>
            <w:tcW w:w="2652" w:type="dxa"/>
            <w:shd w:val="clear" w:color="auto" w:fill="auto"/>
          </w:tcPr>
          <w:p w14:paraId="72183F20" w14:textId="77777777" w:rsidR="00EE0217" w:rsidRPr="00E541C4" w:rsidRDefault="00EE0217" w:rsidP="00EE0217">
            <w:pPr>
              <w:pStyle w:val="TableText"/>
              <w:jc w:val="left"/>
            </w:pPr>
            <w:r w:rsidRPr="00E541C4">
              <w:t>Network Traffic Standard v1.7.docx</w:t>
            </w:r>
          </w:p>
        </w:tc>
        <w:tc>
          <w:tcPr>
            <w:tcW w:w="3905" w:type="dxa"/>
          </w:tcPr>
          <w:p w14:paraId="273AB1E7" w14:textId="77777777" w:rsidR="00EE0217" w:rsidRPr="00E541C4" w:rsidRDefault="00EE0217" w:rsidP="00EE0217">
            <w:pPr>
              <w:pStyle w:val="TableText"/>
              <w:jc w:val="left"/>
            </w:pPr>
            <w:proofErr w:type="spellStart"/>
            <w:r w:rsidRPr="00E541C4">
              <w:t>CenITex</w:t>
            </w:r>
            <w:proofErr w:type="spellEnd"/>
            <w:r w:rsidRPr="00E541C4">
              <w:t xml:space="preserve"> network traffic standards for the Shared Government Platform (GSP)</w:t>
            </w:r>
          </w:p>
        </w:tc>
        <w:tc>
          <w:tcPr>
            <w:tcW w:w="2082" w:type="dxa"/>
          </w:tcPr>
          <w:p w14:paraId="11C7A763" w14:textId="77777777" w:rsidR="00EE0217" w:rsidRPr="00E541C4" w:rsidRDefault="00EE0217" w:rsidP="00EE0217">
            <w:pPr>
              <w:pStyle w:val="TableText"/>
            </w:pPr>
            <w:r w:rsidRPr="00E541C4">
              <w:t>Delivery</w:t>
            </w:r>
          </w:p>
        </w:tc>
      </w:tr>
      <w:tr w:rsidR="00EE0217" w:rsidRPr="00F57612" w14:paraId="14A91AF2" w14:textId="77777777" w:rsidTr="003A5727">
        <w:trPr>
          <w:cantSplit/>
        </w:trPr>
        <w:tc>
          <w:tcPr>
            <w:tcW w:w="931" w:type="dxa"/>
            <w:tcMar>
              <w:left w:w="28" w:type="dxa"/>
              <w:right w:w="0" w:type="dxa"/>
            </w:tcMar>
          </w:tcPr>
          <w:p w14:paraId="02DD1E0F" w14:textId="77777777" w:rsidR="00EE0217" w:rsidRDefault="00E541C4" w:rsidP="00EE0217">
            <w:pPr>
              <w:pStyle w:val="TableText"/>
            </w:pPr>
            <w:r>
              <w:t>SA-RD12</w:t>
            </w:r>
          </w:p>
        </w:tc>
        <w:tc>
          <w:tcPr>
            <w:tcW w:w="2652" w:type="dxa"/>
            <w:shd w:val="clear" w:color="auto" w:fill="auto"/>
          </w:tcPr>
          <w:p w14:paraId="77D6D3E7" w14:textId="77777777" w:rsidR="00EE0217" w:rsidRPr="00E541C4" w:rsidRDefault="0099356A" w:rsidP="00EE0217">
            <w:pPr>
              <w:pStyle w:val="TableText"/>
              <w:jc w:val="left"/>
            </w:pPr>
            <w:r w:rsidRPr="00E541C4">
              <w:t xml:space="preserve">Email Printing </w:t>
            </w:r>
            <w:r w:rsidR="00EE0217" w:rsidRPr="00E541C4">
              <w:t>EDA Pack v1.pptx</w:t>
            </w:r>
          </w:p>
        </w:tc>
        <w:tc>
          <w:tcPr>
            <w:tcW w:w="3905" w:type="dxa"/>
          </w:tcPr>
          <w:p w14:paraId="078C3671" w14:textId="77777777" w:rsidR="00EE0217" w:rsidRPr="00E541C4" w:rsidRDefault="0099356A" w:rsidP="0099356A">
            <w:pPr>
              <w:pStyle w:val="TableText"/>
              <w:jc w:val="left"/>
            </w:pPr>
            <w:r w:rsidRPr="00E541C4">
              <w:t>O</w:t>
            </w:r>
            <w:r w:rsidR="00EE0217" w:rsidRPr="00E541C4">
              <w:t xml:space="preserve">ptions </w:t>
            </w:r>
            <w:r w:rsidRPr="00E541C4">
              <w:t xml:space="preserve">for variation to the document printing architecture </w:t>
            </w:r>
            <w:r w:rsidR="00EE0217" w:rsidRPr="00E541C4">
              <w:t>presented to the PTV EDA</w:t>
            </w:r>
          </w:p>
        </w:tc>
        <w:tc>
          <w:tcPr>
            <w:tcW w:w="2082" w:type="dxa"/>
          </w:tcPr>
          <w:p w14:paraId="29113849" w14:textId="77777777" w:rsidR="00EE0217" w:rsidRPr="00E541C4" w:rsidRDefault="00EE0217" w:rsidP="00EE0217">
            <w:pPr>
              <w:pStyle w:val="TableText"/>
            </w:pPr>
            <w:r w:rsidRPr="00E541C4">
              <w:t>Delivery</w:t>
            </w:r>
          </w:p>
        </w:tc>
      </w:tr>
      <w:tr w:rsidR="0099356A" w:rsidRPr="00F57612" w14:paraId="6A287470" w14:textId="77777777" w:rsidTr="003A5727">
        <w:trPr>
          <w:cantSplit/>
        </w:trPr>
        <w:tc>
          <w:tcPr>
            <w:tcW w:w="931" w:type="dxa"/>
            <w:tcMar>
              <w:left w:w="28" w:type="dxa"/>
              <w:right w:w="0" w:type="dxa"/>
            </w:tcMar>
          </w:tcPr>
          <w:p w14:paraId="367B61E6" w14:textId="77777777" w:rsidR="0099356A" w:rsidRDefault="00E541C4" w:rsidP="0099356A">
            <w:pPr>
              <w:pStyle w:val="TableText"/>
            </w:pPr>
            <w:r>
              <w:lastRenderedPageBreak/>
              <w:t>SA-RD13</w:t>
            </w:r>
          </w:p>
        </w:tc>
        <w:tc>
          <w:tcPr>
            <w:tcW w:w="2652" w:type="dxa"/>
            <w:shd w:val="clear" w:color="auto" w:fill="auto"/>
          </w:tcPr>
          <w:p w14:paraId="36677FEF" w14:textId="77777777" w:rsidR="0099356A" w:rsidRPr="00E541C4" w:rsidRDefault="00402F70" w:rsidP="0099356A">
            <w:pPr>
              <w:pStyle w:val="TableText"/>
              <w:jc w:val="left"/>
            </w:pPr>
            <w:r>
              <w:t>SPPS</w:t>
            </w:r>
            <w:r w:rsidR="0099356A" w:rsidRPr="00E541C4">
              <w:t xml:space="preserve"> DB Architecture Variation EDA Pack v1.pptx</w:t>
            </w:r>
          </w:p>
        </w:tc>
        <w:tc>
          <w:tcPr>
            <w:tcW w:w="3905" w:type="dxa"/>
          </w:tcPr>
          <w:p w14:paraId="3BA3C353" w14:textId="77777777" w:rsidR="0099356A" w:rsidRPr="00E541C4" w:rsidRDefault="0099356A" w:rsidP="0099356A">
            <w:pPr>
              <w:pStyle w:val="TableText"/>
              <w:jc w:val="left"/>
            </w:pPr>
            <w:r w:rsidRPr="00E541C4">
              <w:t>Options for variation to the database architecture presented to the PTV EDA</w:t>
            </w:r>
          </w:p>
        </w:tc>
        <w:tc>
          <w:tcPr>
            <w:tcW w:w="2082" w:type="dxa"/>
          </w:tcPr>
          <w:p w14:paraId="14891648" w14:textId="77777777" w:rsidR="0099356A" w:rsidRPr="00E541C4" w:rsidRDefault="0099356A" w:rsidP="0099356A">
            <w:pPr>
              <w:pStyle w:val="TableText"/>
            </w:pPr>
            <w:r w:rsidRPr="00E541C4">
              <w:t>Delivery</w:t>
            </w:r>
          </w:p>
        </w:tc>
      </w:tr>
      <w:tr w:rsidR="0099356A" w:rsidRPr="00F57612" w14:paraId="63644AF6" w14:textId="77777777" w:rsidTr="003A5727">
        <w:trPr>
          <w:cantSplit/>
        </w:trPr>
        <w:tc>
          <w:tcPr>
            <w:tcW w:w="931" w:type="dxa"/>
            <w:tcMar>
              <w:left w:w="28" w:type="dxa"/>
              <w:right w:w="0" w:type="dxa"/>
            </w:tcMar>
          </w:tcPr>
          <w:p w14:paraId="2D07D3F1" w14:textId="77777777" w:rsidR="0099356A" w:rsidRDefault="00E541C4" w:rsidP="0099356A">
            <w:pPr>
              <w:pStyle w:val="TableText"/>
            </w:pPr>
            <w:r>
              <w:t>SA-RD14</w:t>
            </w:r>
          </w:p>
        </w:tc>
        <w:tc>
          <w:tcPr>
            <w:tcW w:w="2652" w:type="dxa"/>
            <w:shd w:val="clear" w:color="auto" w:fill="auto"/>
          </w:tcPr>
          <w:p w14:paraId="205A8391" w14:textId="77777777" w:rsidR="0099356A" w:rsidRPr="00E541C4" w:rsidRDefault="00402F70" w:rsidP="0099356A">
            <w:pPr>
              <w:pStyle w:val="TableText"/>
              <w:jc w:val="left"/>
            </w:pPr>
            <w:r>
              <w:t>SPPS</w:t>
            </w:r>
            <w:r w:rsidR="0099356A" w:rsidRPr="00E541C4">
              <w:t xml:space="preserve"> Reporting Architecture Variation EDA Pack v1.pptx</w:t>
            </w:r>
          </w:p>
        </w:tc>
        <w:tc>
          <w:tcPr>
            <w:tcW w:w="3905" w:type="dxa"/>
          </w:tcPr>
          <w:p w14:paraId="4B76224C" w14:textId="77777777" w:rsidR="0099356A" w:rsidRPr="00E541C4" w:rsidRDefault="0099356A" w:rsidP="0099356A">
            <w:pPr>
              <w:pStyle w:val="TableText"/>
              <w:jc w:val="left"/>
            </w:pPr>
            <w:r w:rsidRPr="00E541C4">
              <w:t>Options for variation to the reporting architecture presented to the PTV EDA</w:t>
            </w:r>
          </w:p>
        </w:tc>
        <w:tc>
          <w:tcPr>
            <w:tcW w:w="2082" w:type="dxa"/>
          </w:tcPr>
          <w:p w14:paraId="0E0EA889" w14:textId="77777777" w:rsidR="0099356A" w:rsidRPr="00E541C4" w:rsidRDefault="0099356A" w:rsidP="0099356A">
            <w:pPr>
              <w:pStyle w:val="TableText"/>
            </w:pPr>
            <w:r w:rsidRPr="00E541C4">
              <w:t>Delivery</w:t>
            </w:r>
          </w:p>
        </w:tc>
      </w:tr>
      <w:tr w:rsidR="002F6607" w:rsidRPr="00F57612" w14:paraId="578765B1" w14:textId="77777777" w:rsidTr="003A5727">
        <w:trPr>
          <w:cantSplit/>
        </w:trPr>
        <w:tc>
          <w:tcPr>
            <w:tcW w:w="931" w:type="dxa"/>
            <w:tcMar>
              <w:left w:w="28" w:type="dxa"/>
              <w:right w:w="0" w:type="dxa"/>
            </w:tcMar>
          </w:tcPr>
          <w:p w14:paraId="199CAC3E" w14:textId="77777777" w:rsidR="002F6607" w:rsidRDefault="00E541C4" w:rsidP="0099356A">
            <w:pPr>
              <w:pStyle w:val="TableText"/>
            </w:pPr>
            <w:r>
              <w:t>SA-RD15</w:t>
            </w:r>
          </w:p>
        </w:tc>
        <w:tc>
          <w:tcPr>
            <w:tcW w:w="2652" w:type="dxa"/>
            <w:shd w:val="clear" w:color="auto" w:fill="auto"/>
          </w:tcPr>
          <w:p w14:paraId="2A887714" w14:textId="77777777" w:rsidR="002F6607" w:rsidRPr="0099356A" w:rsidRDefault="00641807" w:rsidP="0099356A">
            <w:pPr>
              <w:pStyle w:val="TableText"/>
              <w:jc w:val="left"/>
              <w:rPr>
                <w:highlight w:val="yellow"/>
              </w:rPr>
            </w:pPr>
            <w:r w:rsidRPr="00641807">
              <w:t>SPPS - Oracle Fin Integration BRD_v3.docx</w:t>
            </w:r>
          </w:p>
        </w:tc>
        <w:tc>
          <w:tcPr>
            <w:tcW w:w="3905" w:type="dxa"/>
          </w:tcPr>
          <w:p w14:paraId="504D08B7" w14:textId="77777777" w:rsidR="002F6607" w:rsidRPr="00641807" w:rsidRDefault="00641807" w:rsidP="0099356A">
            <w:pPr>
              <w:pStyle w:val="TableText"/>
              <w:jc w:val="left"/>
            </w:pPr>
            <w:r w:rsidRPr="00641807">
              <w:t>BRD for Oracle Financial file formats</w:t>
            </w:r>
          </w:p>
        </w:tc>
        <w:tc>
          <w:tcPr>
            <w:tcW w:w="2082" w:type="dxa"/>
          </w:tcPr>
          <w:p w14:paraId="36543524" w14:textId="77777777" w:rsidR="002F6607" w:rsidRPr="00641807" w:rsidRDefault="004E17FF" w:rsidP="0099356A">
            <w:pPr>
              <w:pStyle w:val="TableText"/>
            </w:pPr>
            <w:r w:rsidRPr="00641807">
              <w:t>Delivery</w:t>
            </w:r>
          </w:p>
        </w:tc>
      </w:tr>
      <w:tr w:rsidR="00E541C4" w:rsidRPr="00F57612" w14:paraId="0AD0637B" w14:textId="77777777" w:rsidTr="00E541C4">
        <w:trPr>
          <w:cantSplit/>
        </w:trPr>
        <w:tc>
          <w:tcPr>
            <w:tcW w:w="931" w:type="dxa"/>
            <w:shd w:val="clear" w:color="auto" w:fill="auto"/>
            <w:tcMar>
              <w:left w:w="28" w:type="dxa"/>
              <w:right w:w="0" w:type="dxa"/>
            </w:tcMar>
          </w:tcPr>
          <w:p w14:paraId="00551950" w14:textId="77777777" w:rsidR="00E541C4" w:rsidRPr="00E541C4" w:rsidRDefault="00E541C4" w:rsidP="00E541C4">
            <w:pPr>
              <w:pStyle w:val="TableText"/>
            </w:pPr>
            <w:r>
              <w:t>SA-RD16</w:t>
            </w:r>
          </w:p>
        </w:tc>
        <w:tc>
          <w:tcPr>
            <w:tcW w:w="2652" w:type="dxa"/>
            <w:shd w:val="clear" w:color="auto" w:fill="auto"/>
          </w:tcPr>
          <w:p w14:paraId="5BB8B5A7" w14:textId="77777777" w:rsidR="00E541C4" w:rsidRPr="00E541C4" w:rsidRDefault="00E541C4" w:rsidP="00E541C4">
            <w:pPr>
              <w:pStyle w:val="TableText"/>
              <w:jc w:val="left"/>
            </w:pPr>
            <w:r w:rsidRPr="00E541C4">
              <w:t>Email Trust EDA Pack v1.pptx</w:t>
            </w:r>
          </w:p>
        </w:tc>
        <w:tc>
          <w:tcPr>
            <w:tcW w:w="3905" w:type="dxa"/>
            <w:shd w:val="clear" w:color="auto" w:fill="auto"/>
          </w:tcPr>
          <w:p w14:paraId="581DAC39" w14:textId="77777777" w:rsidR="00E541C4" w:rsidRPr="00E541C4" w:rsidRDefault="00E541C4" w:rsidP="00E541C4">
            <w:pPr>
              <w:pStyle w:val="TableText"/>
              <w:jc w:val="left"/>
            </w:pPr>
            <w:r w:rsidRPr="00E541C4">
              <w:t>Options for authorizing emails to be send from AWS presented to the PTV EDA</w:t>
            </w:r>
          </w:p>
        </w:tc>
        <w:tc>
          <w:tcPr>
            <w:tcW w:w="2082" w:type="dxa"/>
            <w:shd w:val="clear" w:color="auto" w:fill="auto"/>
          </w:tcPr>
          <w:p w14:paraId="0564E5CC" w14:textId="77777777" w:rsidR="00E541C4" w:rsidRPr="00E541C4" w:rsidRDefault="00E541C4" w:rsidP="00E541C4">
            <w:pPr>
              <w:pStyle w:val="TableText"/>
            </w:pPr>
            <w:r w:rsidRPr="00E541C4">
              <w:t>Delivery</w:t>
            </w:r>
          </w:p>
        </w:tc>
      </w:tr>
      <w:tr w:rsidR="00E541C4" w:rsidRPr="00F57612" w14:paraId="2B63B5EA" w14:textId="77777777" w:rsidTr="00E541C4">
        <w:trPr>
          <w:cantSplit/>
        </w:trPr>
        <w:tc>
          <w:tcPr>
            <w:tcW w:w="931" w:type="dxa"/>
            <w:shd w:val="clear" w:color="auto" w:fill="auto"/>
            <w:tcMar>
              <w:left w:w="28" w:type="dxa"/>
              <w:right w:w="0" w:type="dxa"/>
            </w:tcMar>
          </w:tcPr>
          <w:p w14:paraId="77852B24" w14:textId="77777777" w:rsidR="00E541C4" w:rsidRPr="00E541C4" w:rsidRDefault="00E541C4" w:rsidP="00E541C4">
            <w:pPr>
              <w:pStyle w:val="TableText"/>
            </w:pPr>
            <w:r>
              <w:t>SA-RD17</w:t>
            </w:r>
          </w:p>
        </w:tc>
        <w:tc>
          <w:tcPr>
            <w:tcW w:w="2652" w:type="dxa"/>
            <w:shd w:val="clear" w:color="auto" w:fill="auto"/>
          </w:tcPr>
          <w:p w14:paraId="4AD4EC87" w14:textId="77777777" w:rsidR="00E541C4" w:rsidRPr="00E541C4" w:rsidRDefault="00E541C4" w:rsidP="00E541C4">
            <w:pPr>
              <w:pStyle w:val="TableText"/>
              <w:jc w:val="left"/>
            </w:pPr>
            <w:r w:rsidRPr="00E541C4">
              <w:t>SPPS Reporting Additions v1.pptx</w:t>
            </w:r>
          </w:p>
          <w:p w14:paraId="6582D8F9" w14:textId="77777777" w:rsidR="00E541C4" w:rsidRPr="00E541C4" w:rsidRDefault="00E541C4" w:rsidP="00E541C4">
            <w:pPr>
              <w:pStyle w:val="TableText"/>
              <w:jc w:val="left"/>
            </w:pPr>
            <w:r w:rsidRPr="00E541C4">
              <w:t xml:space="preserve"> </w:t>
            </w:r>
          </w:p>
        </w:tc>
        <w:tc>
          <w:tcPr>
            <w:tcW w:w="3905" w:type="dxa"/>
            <w:shd w:val="clear" w:color="auto" w:fill="auto"/>
          </w:tcPr>
          <w:p w14:paraId="67CAB1CE" w14:textId="77777777" w:rsidR="00E541C4" w:rsidRPr="00E541C4" w:rsidRDefault="00E541C4" w:rsidP="00E541C4">
            <w:pPr>
              <w:pStyle w:val="TableText"/>
              <w:jc w:val="left"/>
            </w:pPr>
            <w:r w:rsidRPr="00E541C4">
              <w:t xml:space="preserve">Options for addition of </w:t>
            </w:r>
            <w:proofErr w:type="spellStart"/>
            <w:r w:rsidRPr="00E541C4">
              <w:t>JasperReport</w:t>
            </w:r>
            <w:proofErr w:type="spellEnd"/>
            <w:r w:rsidRPr="00E541C4">
              <w:t xml:space="preserve"> Library and JETL to the reporting architecture presented to the PTV EDA</w:t>
            </w:r>
          </w:p>
        </w:tc>
        <w:tc>
          <w:tcPr>
            <w:tcW w:w="2082" w:type="dxa"/>
            <w:shd w:val="clear" w:color="auto" w:fill="auto"/>
          </w:tcPr>
          <w:p w14:paraId="66141482" w14:textId="77777777" w:rsidR="00E541C4" w:rsidRPr="00E541C4" w:rsidRDefault="00E541C4" w:rsidP="00E541C4">
            <w:pPr>
              <w:pStyle w:val="TableText"/>
            </w:pPr>
            <w:r w:rsidRPr="00E541C4">
              <w:t>Delivery</w:t>
            </w:r>
          </w:p>
        </w:tc>
      </w:tr>
    </w:tbl>
    <w:p w14:paraId="2B46A10F" w14:textId="77777777" w:rsidR="004C6362" w:rsidRPr="00C47010" w:rsidRDefault="004C6362" w:rsidP="00C47010">
      <w:pPr>
        <w:pStyle w:val="Heading2"/>
      </w:pPr>
      <w:bookmarkStart w:id="64" w:name="_Toc468399881"/>
      <w:r w:rsidRPr="00C47010">
        <w:t>Key Architectural Requirements</w:t>
      </w:r>
      <w:bookmarkEnd w:id="64"/>
    </w:p>
    <w:p w14:paraId="4F9D8820" w14:textId="77777777" w:rsidR="009E0F85" w:rsidRDefault="009E0F85" w:rsidP="0059121B">
      <w:pPr>
        <w:pStyle w:val="NormalText"/>
      </w:pPr>
      <w:r w:rsidRPr="00537591">
        <w:rPr>
          <w:lang w:eastAsia="x-none"/>
        </w:rPr>
        <w:t xml:space="preserve">The </w:t>
      </w:r>
      <w:r>
        <w:rPr>
          <w:lang w:eastAsia="x-none"/>
        </w:rPr>
        <w:t xml:space="preserve">requirements that are key to </w:t>
      </w:r>
      <w:r w:rsidR="00402F70">
        <w:rPr>
          <w:lang w:eastAsia="x-none"/>
        </w:rPr>
        <w:t>SPPS</w:t>
      </w:r>
      <w:r>
        <w:rPr>
          <w:lang w:eastAsia="x-none"/>
        </w:rPr>
        <w:t xml:space="preserve"> solution architecture are as follows</w:t>
      </w:r>
    </w:p>
    <w:p w14:paraId="697C1EFF" w14:textId="77777777" w:rsidR="009E0F85" w:rsidRDefault="009E0F85" w:rsidP="00FC1C14">
      <w:pPr>
        <w:pStyle w:val="ListBullet"/>
      </w:pPr>
      <w:r>
        <w:rPr>
          <w:noProof/>
          <w:lang w:eastAsia="en-AU"/>
        </w:rPr>
        <w:t>Functional</w:t>
      </w:r>
    </w:p>
    <w:p w14:paraId="59BE01A4" w14:textId="77777777" w:rsidR="00E45305" w:rsidRDefault="00A72E83" w:rsidP="00E75330">
      <w:pPr>
        <w:pStyle w:val="NormalText"/>
        <w:numPr>
          <w:ilvl w:val="0"/>
          <w:numId w:val="6"/>
        </w:numPr>
        <w:ind w:left="1146"/>
        <w:rPr>
          <w:lang w:eastAsia="x-none"/>
        </w:rPr>
      </w:pPr>
      <w:r>
        <w:rPr>
          <w:lang w:eastAsia="x-none"/>
        </w:rPr>
        <w:t>T</w:t>
      </w:r>
      <w:r w:rsidRPr="001800EE">
        <w:rPr>
          <w:lang w:eastAsia="x-none"/>
        </w:rPr>
        <w:t xml:space="preserve">he solution should </w:t>
      </w:r>
      <w:r>
        <w:rPr>
          <w:lang w:eastAsia="x-none"/>
        </w:rPr>
        <w:t>provide a self-service portal for external users to register and reset password.</w:t>
      </w:r>
    </w:p>
    <w:p w14:paraId="6951C4B8" w14:textId="77777777" w:rsidR="00A72E83" w:rsidRDefault="00A72E83" w:rsidP="00E75330">
      <w:pPr>
        <w:pStyle w:val="NormalText"/>
        <w:numPr>
          <w:ilvl w:val="0"/>
          <w:numId w:val="6"/>
        </w:numPr>
        <w:ind w:left="1146"/>
        <w:rPr>
          <w:lang w:eastAsia="x-none"/>
        </w:rPr>
      </w:pPr>
      <w:r>
        <w:rPr>
          <w:lang w:eastAsia="x-none"/>
        </w:rPr>
        <w:t>The solution should provide function of bulk printing documents overnight without any user intervention.</w:t>
      </w:r>
    </w:p>
    <w:p w14:paraId="00F4C660" w14:textId="77777777" w:rsidR="00A72E83" w:rsidRDefault="00484F58" w:rsidP="00E75330">
      <w:pPr>
        <w:pStyle w:val="NormalText"/>
        <w:numPr>
          <w:ilvl w:val="0"/>
          <w:numId w:val="6"/>
        </w:numPr>
        <w:ind w:left="1146"/>
        <w:rPr>
          <w:lang w:eastAsia="x-none"/>
        </w:rPr>
      </w:pPr>
      <w:r>
        <w:rPr>
          <w:lang w:eastAsia="x-none"/>
        </w:rPr>
        <w:t xml:space="preserve">All the notification emails should be sent via a </w:t>
      </w:r>
      <w:r w:rsidR="00C4620B">
        <w:rPr>
          <w:lang w:eastAsia="x-none"/>
        </w:rPr>
        <w:t>@</w:t>
      </w:r>
      <w:r>
        <w:rPr>
          <w:lang w:eastAsia="x-none"/>
        </w:rPr>
        <w:t>ptv.vic.gov.au account</w:t>
      </w:r>
      <w:r w:rsidR="0055673A">
        <w:rPr>
          <w:lang w:eastAsia="x-none"/>
        </w:rPr>
        <w:t>.</w:t>
      </w:r>
    </w:p>
    <w:p w14:paraId="496B0A32" w14:textId="77777777" w:rsidR="0055673A" w:rsidRDefault="00F730A2" w:rsidP="00E75330">
      <w:pPr>
        <w:pStyle w:val="NormalText"/>
        <w:numPr>
          <w:ilvl w:val="0"/>
          <w:numId w:val="6"/>
        </w:numPr>
        <w:ind w:left="1146"/>
        <w:rPr>
          <w:lang w:eastAsia="x-none"/>
        </w:rPr>
      </w:pPr>
      <w:r>
        <w:rPr>
          <w:lang w:eastAsia="x-none"/>
        </w:rPr>
        <w:t xml:space="preserve">The solution should have mechanism to configure security roles to </w:t>
      </w:r>
      <w:r w:rsidR="0097406E">
        <w:rPr>
          <w:lang w:eastAsia="x-none"/>
        </w:rPr>
        <w:t xml:space="preserve">control </w:t>
      </w:r>
      <w:r>
        <w:rPr>
          <w:lang w:eastAsia="x-none"/>
        </w:rPr>
        <w:t>authoris</w:t>
      </w:r>
      <w:r w:rsidR="0097406E">
        <w:rPr>
          <w:lang w:eastAsia="x-none"/>
        </w:rPr>
        <w:t>ation</w:t>
      </w:r>
      <w:r>
        <w:rPr>
          <w:lang w:eastAsia="x-none"/>
        </w:rPr>
        <w:t xml:space="preserve"> to </w:t>
      </w:r>
      <w:r w:rsidR="0097406E">
        <w:rPr>
          <w:lang w:eastAsia="x-none"/>
        </w:rPr>
        <w:t>the application.</w:t>
      </w:r>
    </w:p>
    <w:p w14:paraId="2A72F848" w14:textId="77777777" w:rsidR="00C8241C" w:rsidRDefault="00C8241C" w:rsidP="00E75330">
      <w:pPr>
        <w:pStyle w:val="NormalText"/>
        <w:numPr>
          <w:ilvl w:val="0"/>
          <w:numId w:val="6"/>
        </w:numPr>
        <w:ind w:left="1146"/>
        <w:rPr>
          <w:lang w:eastAsia="x-none"/>
        </w:rPr>
      </w:pPr>
      <w:r>
        <w:rPr>
          <w:lang w:eastAsia="x-none"/>
        </w:rPr>
        <w:t>The solution should have mechanism to receive payment acknowledgements from Oracle Financial system.</w:t>
      </w:r>
      <w:r w:rsidR="00CF6F3C">
        <w:rPr>
          <w:lang w:eastAsia="x-none"/>
        </w:rPr>
        <w:tab/>
      </w:r>
    </w:p>
    <w:p w14:paraId="17ABB87A" w14:textId="77777777" w:rsidR="00CF6F3C" w:rsidRPr="001800EE" w:rsidRDefault="00CF6F3C" w:rsidP="00E75330">
      <w:pPr>
        <w:pStyle w:val="ListParagraph"/>
        <w:numPr>
          <w:ilvl w:val="0"/>
          <w:numId w:val="6"/>
        </w:numPr>
        <w:ind w:left="1146"/>
        <w:rPr>
          <w:lang w:eastAsia="x-none"/>
        </w:rPr>
      </w:pPr>
      <w:r w:rsidRPr="00CF6F3C">
        <w:rPr>
          <w:lang w:val="en-AU" w:eastAsia="x-none"/>
        </w:rPr>
        <w:t>Solution should generate and store non-editable audit trace for all the components of the solution</w:t>
      </w:r>
      <w:r>
        <w:rPr>
          <w:lang w:val="en-AU" w:eastAsia="x-none"/>
        </w:rPr>
        <w:t xml:space="preserve"> - </w:t>
      </w:r>
      <w:r w:rsidRPr="00CF6F3C">
        <w:rPr>
          <w:lang w:val="en-AU" w:eastAsia="x-none"/>
        </w:rPr>
        <w:t>application (Pega and reporting), infrastructure (logs etc.) and Data migration.</w:t>
      </w:r>
    </w:p>
    <w:p w14:paraId="31D0DD63" w14:textId="77777777" w:rsidR="009E0F85" w:rsidRDefault="009E0F85" w:rsidP="00FC1C14">
      <w:pPr>
        <w:pStyle w:val="ListBullet"/>
      </w:pPr>
      <w:r>
        <w:rPr>
          <w:noProof/>
          <w:lang w:eastAsia="en-AU"/>
        </w:rPr>
        <w:t>Non-Functional</w:t>
      </w:r>
    </w:p>
    <w:p w14:paraId="34C9FA3A" w14:textId="77777777" w:rsidR="00841CFC" w:rsidRDefault="0009776A" w:rsidP="00E75330">
      <w:pPr>
        <w:pStyle w:val="NormalText"/>
        <w:numPr>
          <w:ilvl w:val="0"/>
          <w:numId w:val="6"/>
        </w:numPr>
        <w:ind w:left="1146"/>
      </w:pPr>
      <w:r>
        <w:rPr>
          <w:noProof/>
          <w:lang w:eastAsia="en-AU"/>
        </w:rPr>
        <w:t xml:space="preserve">The </w:t>
      </w:r>
      <w:r w:rsidR="00BA6B58">
        <w:rPr>
          <w:noProof/>
          <w:lang w:eastAsia="en-AU"/>
        </w:rPr>
        <w:t>s</w:t>
      </w:r>
      <w:r w:rsidR="00841CFC" w:rsidRPr="0018130F">
        <w:rPr>
          <w:noProof/>
          <w:lang w:eastAsia="en-AU"/>
        </w:rPr>
        <w:t xml:space="preserve">olution </w:t>
      </w:r>
      <w:r w:rsidR="00841CFC">
        <w:rPr>
          <w:noProof/>
          <w:lang w:eastAsia="en-AU"/>
        </w:rPr>
        <w:t xml:space="preserve">should be </w:t>
      </w:r>
      <w:r w:rsidR="00841CFC" w:rsidRPr="0018130F">
        <w:rPr>
          <w:noProof/>
          <w:lang w:eastAsia="en-AU"/>
        </w:rPr>
        <w:t>hosted on cloud infrastructure</w:t>
      </w:r>
      <w:r>
        <w:rPr>
          <w:noProof/>
          <w:lang w:eastAsia="en-AU"/>
        </w:rPr>
        <w:t xml:space="preserve">, </w:t>
      </w:r>
      <w:r w:rsidR="00A43AA9">
        <w:rPr>
          <w:noProof/>
          <w:lang w:eastAsia="en-AU"/>
        </w:rPr>
        <w:t xml:space="preserve">as per </w:t>
      </w:r>
      <w:r w:rsidR="00A43AA9">
        <w:t>C</w:t>
      </w:r>
      <w:r w:rsidR="00A43AA9" w:rsidRPr="004515DA">
        <w:t xml:space="preserve">loud </w:t>
      </w:r>
      <w:r w:rsidR="002F3DFD">
        <w:t>P</w:t>
      </w:r>
      <w:r w:rsidR="002F3DFD" w:rsidRPr="004515DA">
        <w:t>reference</w:t>
      </w:r>
      <w:r w:rsidR="002F3DFD">
        <w:rPr>
          <w:noProof/>
          <w:lang w:eastAsia="en-AU"/>
        </w:rPr>
        <w:t xml:space="preserve"> principle</w:t>
      </w:r>
      <w:r w:rsidR="00A43AA9">
        <w:rPr>
          <w:noProof/>
          <w:lang w:eastAsia="en-AU"/>
        </w:rPr>
        <w:t>. T</w:t>
      </w:r>
      <w:r w:rsidR="00D15479">
        <w:rPr>
          <w:noProof/>
          <w:lang w:eastAsia="en-AU"/>
        </w:rPr>
        <w:t>here are few systems such Oracle Financial</w:t>
      </w:r>
      <w:r w:rsidR="008C17E8">
        <w:rPr>
          <w:noProof/>
          <w:lang w:eastAsia="en-AU"/>
        </w:rPr>
        <w:t xml:space="preserve">, </w:t>
      </w:r>
      <w:r w:rsidR="00D15479">
        <w:rPr>
          <w:noProof/>
          <w:lang w:eastAsia="en-AU"/>
        </w:rPr>
        <w:t>Indentity Manger</w:t>
      </w:r>
      <w:r w:rsidR="008C17E8">
        <w:rPr>
          <w:noProof/>
          <w:lang w:eastAsia="en-AU"/>
        </w:rPr>
        <w:t xml:space="preserve"> and Print Server</w:t>
      </w:r>
      <w:r w:rsidR="00D15479">
        <w:rPr>
          <w:noProof/>
          <w:lang w:eastAsia="en-AU"/>
        </w:rPr>
        <w:t xml:space="preserve">, which </w:t>
      </w:r>
      <w:r w:rsidR="008C17E8">
        <w:rPr>
          <w:noProof/>
          <w:lang w:eastAsia="en-AU"/>
        </w:rPr>
        <w:t xml:space="preserve">will stay in CenITex infrastructure. The solution </w:t>
      </w:r>
      <w:r w:rsidR="00451C2F">
        <w:rPr>
          <w:noProof/>
          <w:lang w:eastAsia="en-AU"/>
        </w:rPr>
        <w:t xml:space="preserve">needs to integrate </w:t>
      </w:r>
      <w:r w:rsidR="008C17E8">
        <w:rPr>
          <w:noProof/>
          <w:lang w:eastAsia="en-AU"/>
        </w:rPr>
        <w:t xml:space="preserve">with these systems. </w:t>
      </w:r>
    </w:p>
    <w:p w14:paraId="4391660D" w14:textId="77777777" w:rsidR="00057159" w:rsidRDefault="00057159" w:rsidP="00E75330">
      <w:pPr>
        <w:pStyle w:val="NormalText"/>
        <w:numPr>
          <w:ilvl w:val="0"/>
          <w:numId w:val="6"/>
        </w:numPr>
        <w:ind w:left="1146"/>
      </w:pPr>
      <w:r>
        <w:t xml:space="preserve">The solution must </w:t>
      </w:r>
      <w:r w:rsidR="00961658">
        <w:t>support 99.5% availability.</w:t>
      </w:r>
    </w:p>
    <w:p w14:paraId="3C04D88A" w14:textId="77777777" w:rsidR="009B0768" w:rsidRDefault="000052FE" w:rsidP="00E75330">
      <w:pPr>
        <w:pStyle w:val="NormalText"/>
        <w:numPr>
          <w:ilvl w:val="0"/>
          <w:numId w:val="6"/>
        </w:numPr>
        <w:ind w:left="1146"/>
        <w:rPr>
          <w:noProof/>
          <w:lang w:eastAsia="en-AU"/>
        </w:rPr>
      </w:pPr>
      <w:r>
        <w:rPr>
          <w:noProof/>
          <w:lang w:eastAsia="en-AU"/>
        </w:rPr>
        <w:lastRenderedPageBreak/>
        <w:t xml:space="preserve">The solution should </w:t>
      </w:r>
      <w:r w:rsidR="007D5D77">
        <w:rPr>
          <w:noProof/>
          <w:lang w:eastAsia="en-AU"/>
        </w:rPr>
        <w:t xml:space="preserve">also </w:t>
      </w:r>
      <w:r>
        <w:rPr>
          <w:noProof/>
          <w:lang w:eastAsia="en-AU"/>
        </w:rPr>
        <w:t xml:space="preserve">be accessible for </w:t>
      </w:r>
      <w:r w:rsidR="00BF72AC">
        <w:rPr>
          <w:noProof/>
          <w:lang w:eastAsia="en-AU"/>
        </w:rPr>
        <w:t xml:space="preserve">internal and </w:t>
      </w:r>
      <w:r>
        <w:rPr>
          <w:noProof/>
          <w:lang w:eastAsia="en-AU"/>
        </w:rPr>
        <w:t xml:space="preserve">external users </w:t>
      </w:r>
      <w:r w:rsidR="007D5D77">
        <w:rPr>
          <w:noProof/>
          <w:lang w:eastAsia="en-AU"/>
        </w:rPr>
        <w:t xml:space="preserve">over </w:t>
      </w:r>
      <w:r w:rsidR="00BF72AC">
        <w:rPr>
          <w:noProof/>
          <w:lang w:eastAsia="en-AU"/>
        </w:rPr>
        <w:t xml:space="preserve">a secure </w:t>
      </w:r>
      <w:r w:rsidR="007D5D77">
        <w:rPr>
          <w:noProof/>
          <w:lang w:eastAsia="en-AU"/>
        </w:rPr>
        <w:t>web interface</w:t>
      </w:r>
      <w:r w:rsidR="00BF72AC">
        <w:rPr>
          <w:noProof/>
          <w:lang w:eastAsia="en-AU"/>
        </w:rPr>
        <w:t>.</w:t>
      </w:r>
    </w:p>
    <w:p w14:paraId="20F3FB7A" w14:textId="77777777" w:rsidR="00841CFC" w:rsidRDefault="00E24C24" w:rsidP="00E75330">
      <w:pPr>
        <w:pStyle w:val="NormalText"/>
        <w:numPr>
          <w:ilvl w:val="0"/>
          <w:numId w:val="6"/>
        </w:numPr>
        <w:ind w:left="1146"/>
        <w:rPr>
          <w:noProof/>
          <w:lang w:eastAsia="en-AU"/>
        </w:rPr>
      </w:pPr>
      <w:r>
        <w:rPr>
          <w:noProof/>
          <w:lang w:eastAsia="en-AU"/>
        </w:rPr>
        <w:t xml:space="preserve">The </w:t>
      </w:r>
      <w:r w:rsidRPr="002C16EC">
        <w:rPr>
          <w:noProof/>
          <w:lang w:eastAsia="en-AU"/>
        </w:rPr>
        <w:t>solution</w:t>
      </w:r>
      <w:r>
        <w:rPr>
          <w:noProof/>
          <w:lang w:eastAsia="en-AU"/>
        </w:rPr>
        <w:t xml:space="preserve"> should have </w:t>
      </w:r>
      <w:r w:rsidR="00841CFC" w:rsidRPr="0018130F">
        <w:rPr>
          <w:noProof/>
          <w:lang w:eastAsia="en-AU"/>
        </w:rPr>
        <w:t xml:space="preserve">robust and leading Security mechanisms be in place to protect PTV’s operations and assets. </w:t>
      </w:r>
    </w:p>
    <w:p w14:paraId="4B034CE3" w14:textId="77777777" w:rsidR="00CF6F3C" w:rsidRDefault="00CF6F3C" w:rsidP="00E75330">
      <w:pPr>
        <w:pStyle w:val="NormalText"/>
        <w:numPr>
          <w:ilvl w:val="0"/>
          <w:numId w:val="6"/>
        </w:numPr>
        <w:ind w:left="1146"/>
        <w:rPr>
          <w:noProof/>
          <w:lang w:eastAsia="en-AU"/>
        </w:rPr>
      </w:pPr>
      <w:r>
        <w:rPr>
          <w:noProof/>
          <w:lang w:eastAsia="en-AU"/>
        </w:rPr>
        <w:t>Any custom utility (</w:t>
      </w:r>
      <w:r w:rsidR="00D532C1">
        <w:rPr>
          <w:noProof/>
          <w:lang w:eastAsia="en-AU"/>
        </w:rPr>
        <w:t xml:space="preserve">i.e. </w:t>
      </w:r>
      <w:r>
        <w:rPr>
          <w:noProof/>
          <w:lang w:eastAsia="en-AU"/>
        </w:rPr>
        <w:t>file transfer) should be managed by vendor and liase with infrastructure provider (e.g. CenITex) for any infrastructure related support.</w:t>
      </w:r>
    </w:p>
    <w:p w14:paraId="58A98AF0" w14:textId="77777777" w:rsidR="00CF6F3C" w:rsidRDefault="00CF6F3C" w:rsidP="00E75330">
      <w:pPr>
        <w:pStyle w:val="NormalText"/>
        <w:numPr>
          <w:ilvl w:val="0"/>
          <w:numId w:val="6"/>
        </w:numPr>
        <w:ind w:left="1146"/>
        <w:rPr>
          <w:noProof/>
          <w:lang w:eastAsia="en-AU"/>
        </w:rPr>
      </w:pPr>
      <w:r>
        <w:rPr>
          <w:noProof/>
          <w:lang w:eastAsia="en-AU"/>
        </w:rPr>
        <w:t>All the solution data should reside with-in Australia and should not accessed outside of Australia.</w:t>
      </w:r>
    </w:p>
    <w:p w14:paraId="7B43F74B" w14:textId="77777777" w:rsidR="00CF6F3C" w:rsidRPr="0018130F" w:rsidRDefault="00CF6F3C" w:rsidP="00E75330">
      <w:pPr>
        <w:pStyle w:val="NormalText"/>
        <w:numPr>
          <w:ilvl w:val="0"/>
          <w:numId w:val="6"/>
        </w:numPr>
        <w:rPr>
          <w:noProof/>
          <w:lang w:eastAsia="en-AU"/>
        </w:rPr>
      </w:pPr>
      <w:r>
        <w:rPr>
          <w:noProof/>
          <w:lang w:eastAsia="en-AU"/>
        </w:rPr>
        <w:t xml:space="preserve">System must </w:t>
      </w:r>
      <w:r w:rsidRPr="00CF6F3C">
        <w:rPr>
          <w:noProof/>
          <w:lang w:eastAsia="en-AU"/>
        </w:rPr>
        <w:t>adhere to WCAG 2.0</w:t>
      </w:r>
      <w:r>
        <w:rPr>
          <w:noProof/>
          <w:lang w:eastAsia="en-AU"/>
        </w:rPr>
        <w:t xml:space="preserve"> accessibility requirements.</w:t>
      </w:r>
    </w:p>
    <w:p w14:paraId="7972FDD7" w14:textId="77777777" w:rsidR="00430E61" w:rsidRPr="00C47010" w:rsidRDefault="00430E61" w:rsidP="00C47010">
      <w:pPr>
        <w:pStyle w:val="Heading2"/>
      </w:pPr>
      <w:bookmarkStart w:id="65" w:name="_Toc432767184"/>
      <w:bookmarkStart w:id="66" w:name="_Toc432767185"/>
      <w:bookmarkStart w:id="67" w:name="_Toc432767186"/>
      <w:bookmarkStart w:id="68" w:name="_Toc468399882"/>
      <w:bookmarkEnd w:id="65"/>
      <w:bookmarkEnd w:id="66"/>
      <w:bookmarkEnd w:id="67"/>
      <w:r w:rsidRPr="00C47010">
        <w:t>Assumptions</w:t>
      </w:r>
      <w:bookmarkEnd w:id="52"/>
      <w:bookmarkEnd w:id="53"/>
      <w:bookmarkEnd w:id="68"/>
    </w:p>
    <w:tbl>
      <w:tblPr>
        <w:tblW w:w="9331"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968"/>
        <w:gridCol w:w="8363"/>
      </w:tblGrid>
      <w:tr w:rsidR="00D51FCD" w:rsidRPr="00691460" w14:paraId="0E0EC636" w14:textId="77777777" w:rsidTr="00FC1C14">
        <w:trPr>
          <w:cantSplit/>
          <w:tblHeader/>
        </w:trPr>
        <w:tc>
          <w:tcPr>
            <w:tcW w:w="968" w:type="dxa"/>
            <w:shd w:val="clear" w:color="auto" w:fill="404040" w:themeFill="text1" w:themeFillTint="BF"/>
          </w:tcPr>
          <w:p w14:paraId="4B811C36" w14:textId="77777777" w:rsidR="00D51FCD" w:rsidRPr="00691460" w:rsidRDefault="00D51FCD" w:rsidP="00B8072C">
            <w:pPr>
              <w:pStyle w:val="TableHeader"/>
            </w:pPr>
            <w:bookmarkStart w:id="69" w:name="OLE_LINK3"/>
            <w:bookmarkStart w:id="70" w:name="OLE_LINK9"/>
            <w:bookmarkStart w:id="71" w:name="OLE_LINK143"/>
            <w:bookmarkStart w:id="72" w:name="_Toc248913668"/>
            <w:bookmarkStart w:id="73" w:name="_Toc263176138"/>
            <w:r w:rsidRPr="00691460">
              <w:t>#</w:t>
            </w:r>
          </w:p>
        </w:tc>
        <w:tc>
          <w:tcPr>
            <w:tcW w:w="8363" w:type="dxa"/>
            <w:shd w:val="clear" w:color="auto" w:fill="404040" w:themeFill="text1" w:themeFillTint="BF"/>
          </w:tcPr>
          <w:p w14:paraId="33242E3E" w14:textId="77777777" w:rsidR="00D51FCD" w:rsidRPr="00691460" w:rsidRDefault="00D51FCD" w:rsidP="00B8072C">
            <w:pPr>
              <w:pStyle w:val="TableHeader"/>
            </w:pPr>
            <w:r>
              <w:t>Assumption</w:t>
            </w:r>
          </w:p>
        </w:tc>
      </w:tr>
      <w:tr w:rsidR="00C46DC9" w:rsidRPr="00F57612" w14:paraId="1686E0E0" w14:textId="77777777" w:rsidTr="00FC1C14">
        <w:trPr>
          <w:cantSplit/>
        </w:trPr>
        <w:tc>
          <w:tcPr>
            <w:tcW w:w="968" w:type="dxa"/>
            <w:tcMar>
              <w:left w:w="57" w:type="dxa"/>
              <w:right w:w="28" w:type="dxa"/>
            </w:tcMar>
          </w:tcPr>
          <w:p w14:paraId="67D6B63E" w14:textId="77777777" w:rsidR="00C46DC9" w:rsidRDefault="00C46DC9" w:rsidP="00C37E15">
            <w:pPr>
              <w:pStyle w:val="TableText"/>
            </w:pPr>
            <w:bookmarkStart w:id="74" w:name="_Hlk432716584"/>
            <w:r>
              <w:t>SA-A3</w:t>
            </w:r>
          </w:p>
        </w:tc>
        <w:tc>
          <w:tcPr>
            <w:tcW w:w="8363" w:type="dxa"/>
          </w:tcPr>
          <w:p w14:paraId="331A644E" w14:textId="77777777" w:rsidR="00C46DC9" w:rsidRDefault="00C46DC9" w:rsidP="00964E40">
            <w:pPr>
              <w:pStyle w:val="TableText"/>
            </w:pPr>
            <w:proofErr w:type="spellStart"/>
            <w:r w:rsidRPr="00155E23">
              <w:t>CenITex</w:t>
            </w:r>
            <w:proofErr w:type="spellEnd"/>
            <w:r w:rsidRPr="00155E23">
              <w:t xml:space="preserve"> </w:t>
            </w:r>
            <w:r w:rsidR="00523577">
              <w:t xml:space="preserve">will provide access to authenticate PTV users via </w:t>
            </w:r>
            <w:proofErr w:type="spellStart"/>
            <w:r w:rsidR="00523577">
              <w:t>WoVGIDaaS</w:t>
            </w:r>
            <w:proofErr w:type="spellEnd"/>
            <w:r w:rsidR="00523577">
              <w:t xml:space="preserve"> (Whole of Victorian Government Identity as a Service)</w:t>
            </w:r>
            <w:r w:rsidR="00025153">
              <w:t xml:space="preserve"> to facilitate </w:t>
            </w:r>
            <w:r w:rsidR="00BD36E2">
              <w:t>single-sign-on</w:t>
            </w:r>
            <w:r>
              <w:t>.</w:t>
            </w:r>
          </w:p>
        </w:tc>
      </w:tr>
      <w:bookmarkEnd w:id="74"/>
      <w:tr w:rsidR="00DE4FBA" w:rsidRPr="00F57612" w14:paraId="563501C7" w14:textId="77777777" w:rsidTr="00FC1C14">
        <w:trPr>
          <w:cantSplit/>
        </w:trPr>
        <w:tc>
          <w:tcPr>
            <w:tcW w:w="968" w:type="dxa"/>
            <w:tcMar>
              <w:left w:w="57" w:type="dxa"/>
              <w:right w:w="28" w:type="dxa"/>
            </w:tcMar>
          </w:tcPr>
          <w:p w14:paraId="4F6DB15D" w14:textId="77777777" w:rsidR="00DE4FBA" w:rsidRPr="00201CAA" w:rsidRDefault="00DE4FBA" w:rsidP="006349A1">
            <w:pPr>
              <w:pStyle w:val="TableText"/>
            </w:pPr>
            <w:r w:rsidRPr="00201CAA">
              <w:t>SA-A7</w:t>
            </w:r>
          </w:p>
        </w:tc>
        <w:tc>
          <w:tcPr>
            <w:tcW w:w="8363" w:type="dxa"/>
          </w:tcPr>
          <w:p w14:paraId="3E3A1B45" w14:textId="4659481C" w:rsidR="00DE4FBA" w:rsidRPr="00201CAA" w:rsidRDefault="00DE4FBA" w:rsidP="00BD5078">
            <w:pPr>
              <w:pStyle w:val="TableText"/>
            </w:pPr>
            <w:r w:rsidRPr="00201CAA">
              <w:t xml:space="preserve">Decommissioning approach and solution is outside </w:t>
            </w:r>
            <w:r w:rsidR="00BD5078" w:rsidRPr="00201CAA">
              <w:t xml:space="preserve">the </w:t>
            </w:r>
            <w:r w:rsidRPr="00201CAA">
              <w:t>scope of this Solution Architecture</w:t>
            </w:r>
            <w:r w:rsidR="00BD5078" w:rsidRPr="00201CAA">
              <w:t>.</w:t>
            </w:r>
          </w:p>
        </w:tc>
      </w:tr>
      <w:tr w:rsidR="00DE4FBA" w:rsidRPr="00F57612" w14:paraId="0BCF5034" w14:textId="77777777" w:rsidTr="00FC1C14">
        <w:trPr>
          <w:cantSplit/>
        </w:trPr>
        <w:tc>
          <w:tcPr>
            <w:tcW w:w="968" w:type="dxa"/>
            <w:tcMar>
              <w:left w:w="57" w:type="dxa"/>
              <w:right w:w="28" w:type="dxa"/>
            </w:tcMar>
          </w:tcPr>
          <w:p w14:paraId="4A9215B8" w14:textId="77777777" w:rsidR="00DE4FBA" w:rsidRPr="00902B46" w:rsidRDefault="00DE4FBA" w:rsidP="006349A1">
            <w:pPr>
              <w:pStyle w:val="TableText"/>
            </w:pPr>
            <w:r w:rsidRPr="00902B46">
              <w:t>SA-A8</w:t>
            </w:r>
          </w:p>
        </w:tc>
        <w:tc>
          <w:tcPr>
            <w:tcW w:w="8363" w:type="dxa"/>
          </w:tcPr>
          <w:p w14:paraId="6158194C" w14:textId="77777777" w:rsidR="00DE4FBA" w:rsidRPr="00902B46" w:rsidRDefault="00DE4FBA" w:rsidP="008524AB">
            <w:pPr>
              <w:pStyle w:val="TableText"/>
            </w:pPr>
            <w:r w:rsidRPr="00902B46">
              <w:t xml:space="preserve">Data printed as part of Bulk Printing function in </w:t>
            </w:r>
            <w:r w:rsidR="00402F70" w:rsidRPr="00902B46">
              <w:t>SPPS</w:t>
            </w:r>
            <w:r w:rsidRPr="00902B46">
              <w:t xml:space="preserve"> solution is secured at physical level </w:t>
            </w:r>
            <w:r w:rsidRPr="00902B46">
              <w:rPr>
                <w:i/>
                <w:sz w:val="18"/>
              </w:rPr>
              <w:t>(access to building or print area)</w:t>
            </w:r>
            <w:r w:rsidRPr="00902B46">
              <w:t xml:space="preserve"> and will follow same security protocol as for PASS.</w:t>
            </w:r>
          </w:p>
        </w:tc>
      </w:tr>
      <w:tr w:rsidR="00DE4FBA" w:rsidRPr="00F57612" w14:paraId="7F7B49C2" w14:textId="77777777" w:rsidTr="00FC1C14">
        <w:trPr>
          <w:cantSplit/>
        </w:trPr>
        <w:tc>
          <w:tcPr>
            <w:tcW w:w="968" w:type="dxa"/>
            <w:tcMar>
              <w:left w:w="57" w:type="dxa"/>
              <w:right w:w="28" w:type="dxa"/>
            </w:tcMar>
          </w:tcPr>
          <w:p w14:paraId="2B449B55" w14:textId="77777777" w:rsidR="00DE4FBA" w:rsidRPr="00902B46" w:rsidRDefault="00DE4FBA" w:rsidP="006349A1">
            <w:pPr>
              <w:pStyle w:val="TableText"/>
            </w:pPr>
            <w:r w:rsidRPr="00902B46">
              <w:t>SA-A9</w:t>
            </w:r>
          </w:p>
        </w:tc>
        <w:tc>
          <w:tcPr>
            <w:tcW w:w="8363" w:type="dxa"/>
          </w:tcPr>
          <w:p w14:paraId="0207C773" w14:textId="77777777" w:rsidR="00DE4FBA" w:rsidRPr="00902B46" w:rsidRDefault="00C61782">
            <w:pPr>
              <w:pStyle w:val="TableText"/>
            </w:pPr>
            <w:r w:rsidRPr="00902B46">
              <w:t xml:space="preserve">Solution is designed considering Pega </w:t>
            </w:r>
            <w:r w:rsidR="00DE4FBA" w:rsidRPr="00902B46">
              <w:t xml:space="preserve">Perpetual license and all the infrastructure will be hosted in AWS instead of Pega cloud. </w:t>
            </w:r>
          </w:p>
        </w:tc>
      </w:tr>
    </w:tbl>
    <w:p w14:paraId="37C9A685" w14:textId="77777777" w:rsidR="00430E61" w:rsidRDefault="00430E61" w:rsidP="00C47010">
      <w:pPr>
        <w:pStyle w:val="Heading2"/>
      </w:pPr>
      <w:bookmarkStart w:id="75" w:name="_Toc468399883"/>
      <w:bookmarkEnd w:id="69"/>
      <w:bookmarkEnd w:id="70"/>
      <w:bookmarkEnd w:id="71"/>
      <w:r w:rsidRPr="00C47010">
        <w:t>Constraints</w:t>
      </w:r>
      <w:bookmarkEnd w:id="72"/>
      <w:bookmarkEnd w:id="73"/>
      <w:bookmarkEnd w:id="75"/>
    </w:p>
    <w:tbl>
      <w:tblPr>
        <w:tblW w:w="93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26"/>
        <w:gridCol w:w="2410"/>
        <w:gridCol w:w="6114"/>
      </w:tblGrid>
      <w:tr w:rsidR="0096477F" w:rsidRPr="00691460" w14:paraId="799AE70F" w14:textId="77777777" w:rsidTr="00842D8F">
        <w:trPr>
          <w:cantSplit/>
          <w:tblHeader/>
        </w:trPr>
        <w:tc>
          <w:tcPr>
            <w:tcW w:w="826" w:type="dxa"/>
            <w:shd w:val="clear" w:color="auto" w:fill="404040" w:themeFill="text1" w:themeFillTint="BF"/>
          </w:tcPr>
          <w:p w14:paraId="4E05FD47" w14:textId="77777777" w:rsidR="0096477F" w:rsidRPr="00691460" w:rsidRDefault="0096477F" w:rsidP="00842D8F">
            <w:pPr>
              <w:pStyle w:val="TableHeader"/>
            </w:pPr>
            <w:r w:rsidRPr="00691460">
              <w:t>#</w:t>
            </w:r>
          </w:p>
        </w:tc>
        <w:tc>
          <w:tcPr>
            <w:tcW w:w="2410" w:type="dxa"/>
            <w:shd w:val="clear" w:color="auto" w:fill="404040" w:themeFill="text1" w:themeFillTint="BF"/>
          </w:tcPr>
          <w:p w14:paraId="56D27923" w14:textId="77777777" w:rsidR="0096477F" w:rsidRPr="00691460" w:rsidRDefault="0096477F" w:rsidP="00842D8F">
            <w:pPr>
              <w:pStyle w:val="TableHeader"/>
            </w:pPr>
            <w:r>
              <w:t>Constraint</w:t>
            </w:r>
          </w:p>
        </w:tc>
        <w:tc>
          <w:tcPr>
            <w:tcW w:w="6114" w:type="dxa"/>
            <w:shd w:val="clear" w:color="auto" w:fill="404040" w:themeFill="text1" w:themeFillTint="BF"/>
          </w:tcPr>
          <w:p w14:paraId="637E2694" w14:textId="77777777" w:rsidR="0096477F" w:rsidRPr="00691460" w:rsidRDefault="0096477F" w:rsidP="00842D8F">
            <w:pPr>
              <w:pStyle w:val="TableHeader"/>
            </w:pPr>
            <w:r>
              <w:t>Description</w:t>
            </w:r>
          </w:p>
        </w:tc>
      </w:tr>
      <w:tr w:rsidR="0096477F" w:rsidRPr="00F57612" w14:paraId="33387E1C" w14:textId="77777777" w:rsidTr="00842D8F">
        <w:trPr>
          <w:cantSplit/>
        </w:trPr>
        <w:tc>
          <w:tcPr>
            <w:tcW w:w="826" w:type="dxa"/>
            <w:tcMar>
              <w:left w:w="57" w:type="dxa"/>
              <w:right w:w="28" w:type="dxa"/>
            </w:tcMar>
          </w:tcPr>
          <w:p w14:paraId="469F2ED9" w14:textId="77777777" w:rsidR="0096477F" w:rsidRPr="00F57612" w:rsidRDefault="0096477F" w:rsidP="0096477F">
            <w:pPr>
              <w:pStyle w:val="TableText"/>
            </w:pPr>
            <w:r>
              <w:t>SA-C1</w:t>
            </w:r>
          </w:p>
        </w:tc>
        <w:tc>
          <w:tcPr>
            <w:tcW w:w="2410" w:type="dxa"/>
            <w:shd w:val="clear" w:color="auto" w:fill="auto"/>
          </w:tcPr>
          <w:p w14:paraId="63D5132C" w14:textId="77777777" w:rsidR="0096477F" w:rsidRPr="00F57612" w:rsidRDefault="00D21FA2" w:rsidP="00842D8F">
            <w:pPr>
              <w:pStyle w:val="TableText"/>
            </w:pPr>
            <w:r>
              <w:t>Payment File</w:t>
            </w:r>
          </w:p>
        </w:tc>
        <w:tc>
          <w:tcPr>
            <w:tcW w:w="6114" w:type="dxa"/>
          </w:tcPr>
          <w:p w14:paraId="004D5EBF" w14:textId="77777777" w:rsidR="0096477F" w:rsidRPr="00F57612" w:rsidRDefault="005F72BE" w:rsidP="00842D8F">
            <w:pPr>
              <w:pStyle w:val="TableText"/>
            </w:pPr>
            <w:r>
              <w:t xml:space="preserve">No changes can be made to </w:t>
            </w:r>
            <w:r w:rsidR="00D21FA2">
              <w:t xml:space="preserve">Payment </w:t>
            </w:r>
            <w:r>
              <w:t xml:space="preserve">File </w:t>
            </w:r>
            <w:r w:rsidR="00D21FA2">
              <w:t xml:space="preserve">format that is exchanged between Pega and </w:t>
            </w:r>
            <w:r>
              <w:t>Oracle Financial</w:t>
            </w:r>
            <w:r w:rsidR="00012333">
              <w:t>, however, encryption of the file will be added.</w:t>
            </w:r>
          </w:p>
        </w:tc>
      </w:tr>
      <w:tr w:rsidR="00EB2455" w:rsidRPr="00F57612" w14:paraId="70FA34F5" w14:textId="77777777" w:rsidTr="00842D8F">
        <w:trPr>
          <w:cantSplit/>
        </w:trPr>
        <w:tc>
          <w:tcPr>
            <w:tcW w:w="826" w:type="dxa"/>
            <w:tcMar>
              <w:left w:w="57" w:type="dxa"/>
              <w:right w:w="28" w:type="dxa"/>
            </w:tcMar>
          </w:tcPr>
          <w:p w14:paraId="194ABEE9" w14:textId="77777777" w:rsidR="00EB2455" w:rsidRDefault="006905F4" w:rsidP="0096477F">
            <w:pPr>
              <w:pStyle w:val="TableText"/>
            </w:pPr>
            <w:r>
              <w:t>SA-C2</w:t>
            </w:r>
          </w:p>
        </w:tc>
        <w:tc>
          <w:tcPr>
            <w:tcW w:w="2410" w:type="dxa"/>
            <w:shd w:val="clear" w:color="auto" w:fill="auto"/>
          </w:tcPr>
          <w:p w14:paraId="638A9E20" w14:textId="77777777" w:rsidR="00EB2455" w:rsidRPr="00F57612" w:rsidRDefault="00624DC4" w:rsidP="00842D8F">
            <w:pPr>
              <w:pStyle w:val="TableText"/>
            </w:pPr>
            <w:r>
              <w:t>Authentication</w:t>
            </w:r>
          </w:p>
        </w:tc>
        <w:tc>
          <w:tcPr>
            <w:tcW w:w="6114" w:type="dxa"/>
          </w:tcPr>
          <w:p w14:paraId="57E11547" w14:textId="77777777" w:rsidR="00EB2455" w:rsidRPr="00F57612" w:rsidRDefault="00624DC4" w:rsidP="00803AFE">
            <w:pPr>
              <w:pStyle w:val="TableText"/>
            </w:pPr>
            <w:proofErr w:type="spellStart"/>
            <w:r>
              <w:t>CenITex</w:t>
            </w:r>
            <w:proofErr w:type="spellEnd"/>
            <w:r>
              <w:t xml:space="preserve"> </w:t>
            </w:r>
            <w:proofErr w:type="spellStart"/>
            <w:r w:rsidR="00803AFE" w:rsidRPr="00803AFE">
              <w:t>WoVG</w:t>
            </w:r>
            <w:r w:rsidR="00803AFE">
              <w:t>IDaaS</w:t>
            </w:r>
            <w:proofErr w:type="spellEnd"/>
            <w:r>
              <w:t xml:space="preserve"> only provides SAML interface to authenticate users and does not support LDAP queries over SSL.</w:t>
            </w:r>
          </w:p>
        </w:tc>
      </w:tr>
      <w:tr w:rsidR="00E455E6" w:rsidRPr="00F57612" w14:paraId="0B5532EB" w14:textId="77777777" w:rsidTr="00842D8F">
        <w:trPr>
          <w:cantSplit/>
        </w:trPr>
        <w:tc>
          <w:tcPr>
            <w:tcW w:w="826" w:type="dxa"/>
            <w:tcMar>
              <w:left w:w="57" w:type="dxa"/>
              <w:right w:w="28" w:type="dxa"/>
            </w:tcMar>
          </w:tcPr>
          <w:p w14:paraId="49CE97FC" w14:textId="77777777" w:rsidR="00E455E6" w:rsidRDefault="00E455E6" w:rsidP="0096477F">
            <w:pPr>
              <w:pStyle w:val="TableText"/>
            </w:pPr>
            <w:r>
              <w:t>SA-C3</w:t>
            </w:r>
          </w:p>
        </w:tc>
        <w:tc>
          <w:tcPr>
            <w:tcW w:w="2410" w:type="dxa"/>
            <w:shd w:val="clear" w:color="auto" w:fill="auto"/>
          </w:tcPr>
          <w:p w14:paraId="15A9777D" w14:textId="77777777" w:rsidR="00E455E6" w:rsidRDefault="0078358C" w:rsidP="00842D8F">
            <w:pPr>
              <w:pStyle w:val="TableText"/>
            </w:pPr>
            <w:r>
              <w:t>Internal User Portal</w:t>
            </w:r>
          </w:p>
        </w:tc>
        <w:tc>
          <w:tcPr>
            <w:tcW w:w="6114" w:type="dxa"/>
          </w:tcPr>
          <w:p w14:paraId="2159C131" w14:textId="77777777" w:rsidR="00E455E6" w:rsidRDefault="00023E18" w:rsidP="00964E40">
            <w:pPr>
              <w:pStyle w:val="TableText"/>
            </w:pPr>
            <w:r>
              <w:t>Internal user portal must not be accessible from outside PTV network.</w:t>
            </w:r>
          </w:p>
        </w:tc>
      </w:tr>
      <w:tr w:rsidR="003B4875" w:rsidRPr="00F57612" w14:paraId="25A63810" w14:textId="77777777" w:rsidTr="00842D8F">
        <w:trPr>
          <w:cantSplit/>
        </w:trPr>
        <w:tc>
          <w:tcPr>
            <w:tcW w:w="826" w:type="dxa"/>
            <w:tcMar>
              <w:left w:w="57" w:type="dxa"/>
              <w:right w:w="28" w:type="dxa"/>
            </w:tcMar>
          </w:tcPr>
          <w:p w14:paraId="5E8F2B19" w14:textId="77777777" w:rsidR="003B4875" w:rsidRDefault="003B4875" w:rsidP="0096477F">
            <w:pPr>
              <w:pStyle w:val="TableText"/>
            </w:pPr>
            <w:r>
              <w:t>SA-C4</w:t>
            </w:r>
          </w:p>
        </w:tc>
        <w:tc>
          <w:tcPr>
            <w:tcW w:w="2410" w:type="dxa"/>
            <w:shd w:val="clear" w:color="auto" w:fill="auto"/>
          </w:tcPr>
          <w:p w14:paraId="35755418" w14:textId="77777777" w:rsidR="003B4875" w:rsidRDefault="008F317C" w:rsidP="00842D8F">
            <w:pPr>
              <w:pStyle w:val="TableText"/>
            </w:pPr>
            <w:r>
              <w:t>Bulk Printing</w:t>
            </w:r>
          </w:p>
        </w:tc>
        <w:tc>
          <w:tcPr>
            <w:tcW w:w="6114" w:type="dxa"/>
          </w:tcPr>
          <w:p w14:paraId="7127F9C7" w14:textId="77777777" w:rsidR="003B4875" w:rsidRDefault="00632EF3" w:rsidP="00624DC4">
            <w:pPr>
              <w:pStyle w:val="TableText"/>
            </w:pPr>
            <w:r>
              <w:t xml:space="preserve">The printer hardware in PTV does not </w:t>
            </w:r>
            <w:r w:rsidR="00DE448F">
              <w:t xml:space="preserve">support document printing via </w:t>
            </w:r>
            <w:r w:rsidR="00EE70DC">
              <w:t xml:space="preserve">polling </w:t>
            </w:r>
            <w:r w:rsidR="00DE448F">
              <w:t>a</w:t>
            </w:r>
            <w:r>
              <w:t xml:space="preserve"> document store.</w:t>
            </w:r>
          </w:p>
        </w:tc>
      </w:tr>
    </w:tbl>
    <w:p w14:paraId="70766A38" w14:textId="77777777" w:rsidR="00430E61" w:rsidRDefault="00430E61" w:rsidP="00C47010">
      <w:pPr>
        <w:pStyle w:val="Heading2"/>
      </w:pPr>
      <w:bookmarkStart w:id="76" w:name="_Toc434963723"/>
      <w:bookmarkStart w:id="77" w:name="_Toc248913669"/>
      <w:bookmarkStart w:id="78" w:name="_Toc263176139"/>
      <w:bookmarkStart w:id="79" w:name="_Toc468399884"/>
      <w:bookmarkEnd w:id="76"/>
      <w:r w:rsidRPr="00C47010">
        <w:lastRenderedPageBreak/>
        <w:t>Dependencies</w:t>
      </w:r>
      <w:bookmarkEnd w:id="77"/>
      <w:bookmarkEnd w:id="78"/>
      <w:bookmarkEnd w:id="79"/>
    </w:p>
    <w:tbl>
      <w:tblPr>
        <w:tblW w:w="93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26"/>
        <w:gridCol w:w="1985"/>
        <w:gridCol w:w="6539"/>
      </w:tblGrid>
      <w:tr w:rsidR="00FA55C9" w:rsidRPr="00691460" w14:paraId="00F601B4" w14:textId="77777777" w:rsidTr="00110C51">
        <w:trPr>
          <w:cantSplit/>
          <w:tblHeader/>
        </w:trPr>
        <w:tc>
          <w:tcPr>
            <w:tcW w:w="826" w:type="dxa"/>
            <w:shd w:val="clear" w:color="auto" w:fill="404040" w:themeFill="text1" w:themeFillTint="BF"/>
          </w:tcPr>
          <w:p w14:paraId="09D5D6BD" w14:textId="77777777" w:rsidR="00FA55C9" w:rsidRPr="00691460" w:rsidRDefault="00FA55C9" w:rsidP="00842D8F">
            <w:pPr>
              <w:pStyle w:val="TableHeader"/>
            </w:pPr>
            <w:bookmarkStart w:id="80" w:name="OLE_LINK144"/>
            <w:bookmarkStart w:id="81" w:name="OLE_LINK145"/>
            <w:bookmarkStart w:id="82" w:name="OLE_LINK146"/>
            <w:r w:rsidRPr="00691460">
              <w:t>#</w:t>
            </w:r>
          </w:p>
        </w:tc>
        <w:tc>
          <w:tcPr>
            <w:tcW w:w="1985" w:type="dxa"/>
            <w:shd w:val="clear" w:color="auto" w:fill="404040" w:themeFill="text1" w:themeFillTint="BF"/>
          </w:tcPr>
          <w:p w14:paraId="6B9BD5D1" w14:textId="77777777" w:rsidR="00FA55C9" w:rsidRPr="00691460" w:rsidRDefault="00FA55C9" w:rsidP="00842D8F">
            <w:pPr>
              <w:pStyle w:val="TableHeader"/>
            </w:pPr>
            <w:r>
              <w:t>Dependency</w:t>
            </w:r>
            <w:r w:rsidR="00724503">
              <w:t xml:space="preserve"> On</w:t>
            </w:r>
          </w:p>
        </w:tc>
        <w:tc>
          <w:tcPr>
            <w:tcW w:w="6539" w:type="dxa"/>
            <w:shd w:val="clear" w:color="auto" w:fill="404040" w:themeFill="text1" w:themeFillTint="BF"/>
          </w:tcPr>
          <w:p w14:paraId="5466A5DD" w14:textId="77777777" w:rsidR="00FA55C9" w:rsidRPr="00691460" w:rsidRDefault="00FA55C9" w:rsidP="00842D8F">
            <w:pPr>
              <w:pStyle w:val="TableHeader"/>
            </w:pPr>
            <w:r>
              <w:t>Description</w:t>
            </w:r>
          </w:p>
        </w:tc>
      </w:tr>
      <w:tr w:rsidR="00FA55C9" w:rsidRPr="00F57612" w14:paraId="0DB4FEE3" w14:textId="77777777" w:rsidTr="00110C51">
        <w:trPr>
          <w:cantSplit/>
        </w:trPr>
        <w:tc>
          <w:tcPr>
            <w:tcW w:w="826" w:type="dxa"/>
            <w:tcMar>
              <w:left w:w="57" w:type="dxa"/>
              <w:right w:w="28" w:type="dxa"/>
            </w:tcMar>
          </w:tcPr>
          <w:p w14:paraId="78AC17E0" w14:textId="77777777" w:rsidR="00FA55C9" w:rsidRPr="00F57612" w:rsidRDefault="00FA55C9" w:rsidP="00FA55C9">
            <w:pPr>
              <w:pStyle w:val="TableText"/>
            </w:pPr>
            <w:r>
              <w:t>SA-D1</w:t>
            </w:r>
          </w:p>
        </w:tc>
        <w:tc>
          <w:tcPr>
            <w:tcW w:w="1985" w:type="dxa"/>
            <w:shd w:val="clear" w:color="auto" w:fill="auto"/>
          </w:tcPr>
          <w:p w14:paraId="7D1CE322" w14:textId="77777777" w:rsidR="00FA55C9" w:rsidRPr="00F57612" w:rsidRDefault="00FA55C9" w:rsidP="00842D8F">
            <w:pPr>
              <w:pStyle w:val="TableText"/>
            </w:pPr>
            <w:proofErr w:type="spellStart"/>
            <w:r>
              <w:rPr>
                <w:szCs w:val="20"/>
              </w:rPr>
              <w:t>CenITex</w:t>
            </w:r>
            <w:proofErr w:type="spellEnd"/>
          </w:p>
        </w:tc>
        <w:tc>
          <w:tcPr>
            <w:tcW w:w="6539" w:type="dxa"/>
          </w:tcPr>
          <w:p w14:paraId="58429758" w14:textId="77777777" w:rsidR="00FA55C9" w:rsidRPr="00F57612" w:rsidRDefault="00FA55C9" w:rsidP="00110C51">
            <w:pPr>
              <w:pStyle w:val="TableText"/>
            </w:pPr>
            <w:r>
              <w:t xml:space="preserve">The solution has dependency on </w:t>
            </w:r>
            <w:proofErr w:type="spellStart"/>
            <w:r>
              <w:t>CenITex</w:t>
            </w:r>
            <w:proofErr w:type="spellEnd"/>
            <w:r>
              <w:t xml:space="preserve"> to facilitate integration between AWS and </w:t>
            </w:r>
            <w:proofErr w:type="spellStart"/>
            <w:r>
              <w:t>CenITex</w:t>
            </w:r>
            <w:proofErr w:type="spellEnd"/>
            <w:r>
              <w:t xml:space="preserve"> integration touch points</w:t>
            </w:r>
            <w:r w:rsidR="00410457">
              <w:t xml:space="preserve"> and existing infrastructure which will remain part of </w:t>
            </w:r>
            <w:r w:rsidR="00402F70">
              <w:t>SPPS</w:t>
            </w:r>
            <w:r w:rsidR="00410457">
              <w:t xml:space="preserve"> solution</w:t>
            </w:r>
            <w:r>
              <w:t>.</w:t>
            </w:r>
          </w:p>
        </w:tc>
      </w:tr>
      <w:tr w:rsidR="00EB2455" w:rsidRPr="00F57612" w14:paraId="051A08FB" w14:textId="77777777" w:rsidTr="00110C51">
        <w:trPr>
          <w:cantSplit/>
        </w:trPr>
        <w:tc>
          <w:tcPr>
            <w:tcW w:w="826" w:type="dxa"/>
            <w:tcMar>
              <w:left w:w="57" w:type="dxa"/>
              <w:right w:w="28" w:type="dxa"/>
            </w:tcMar>
          </w:tcPr>
          <w:p w14:paraId="73A2FDDD" w14:textId="77777777" w:rsidR="00EB2455" w:rsidRDefault="00F54FE6" w:rsidP="00FA55C9">
            <w:pPr>
              <w:pStyle w:val="TableText"/>
            </w:pPr>
            <w:r>
              <w:t>SA-D2</w:t>
            </w:r>
          </w:p>
        </w:tc>
        <w:tc>
          <w:tcPr>
            <w:tcW w:w="1985" w:type="dxa"/>
            <w:shd w:val="clear" w:color="auto" w:fill="auto"/>
          </w:tcPr>
          <w:p w14:paraId="4EF1F85A" w14:textId="77777777" w:rsidR="00EB2455" w:rsidRDefault="00F54FE6" w:rsidP="00842D8F">
            <w:pPr>
              <w:pStyle w:val="TableText"/>
              <w:rPr>
                <w:szCs w:val="20"/>
              </w:rPr>
            </w:pPr>
            <w:r>
              <w:rPr>
                <w:szCs w:val="20"/>
              </w:rPr>
              <w:t>Oracle Financial</w:t>
            </w:r>
          </w:p>
        </w:tc>
        <w:tc>
          <w:tcPr>
            <w:tcW w:w="6539" w:type="dxa"/>
          </w:tcPr>
          <w:p w14:paraId="33D17248" w14:textId="77777777" w:rsidR="00EB2455" w:rsidRDefault="00F54FE6" w:rsidP="00110C51">
            <w:pPr>
              <w:spacing w:after="0"/>
              <w:ind w:left="0"/>
              <w:rPr>
                <w:szCs w:val="20"/>
              </w:rPr>
            </w:pPr>
            <w:r>
              <w:rPr>
                <w:szCs w:val="20"/>
              </w:rPr>
              <w:t>The solution has dependency on Oracle Financial team to facilitate integration AWS and Oracle Financial including development of Payment Acknowledgment feature.</w:t>
            </w:r>
          </w:p>
        </w:tc>
      </w:tr>
      <w:tr w:rsidR="004F29EE" w:rsidRPr="00F57612" w14:paraId="3182F729" w14:textId="77777777" w:rsidTr="00CE7B55">
        <w:trPr>
          <w:cantSplit/>
        </w:trPr>
        <w:tc>
          <w:tcPr>
            <w:tcW w:w="826" w:type="dxa"/>
            <w:tcMar>
              <w:left w:w="57" w:type="dxa"/>
              <w:right w:w="28" w:type="dxa"/>
            </w:tcMar>
          </w:tcPr>
          <w:p w14:paraId="52D729F9" w14:textId="77777777" w:rsidR="004F29EE" w:rsidRDefault="005E5182" w:rsidP="00FA55C9">
            <w:pPr>
              <w:pStyle w:val="TableText"/>
            </w:pPr>
            <w:r>
              <w:t>SA-D3</w:t>
            </w:r>
          </w:p>
        </w:tc>
        <w:tc>
          <w:tcPr>
            <w:tcW w:w="1985" w:type="dxa"/>
            <w:shd w:val="clear" w:color="auto" w:fill="auto"/>
          </w:tcPr>
          <w:p w14:paraId="2372166B" w14:textId="77777777" w:rsidR="004F29EE" w:rsidRDefault="005E5182" w:rsidP="00842D8F">
            <w:pPr>
              <w:pStyle w:val="TableText"/>
              <w:rPr>
                <w:szCs w:val="20"/>
              </w:rPr>
            </w:pPr>
            <w:r>
              <w:rPr>
                <w:szCs w:val="20"/>
              </w:rPr>
              <w:t>Pega</w:t>
            </w:r>
          </w:p>
        </w:tc>
        <w:tc>
          <w:tcPr>
            <w:tcW w:w="6539" w:type="dxa"/>
          </w:tcPr>
          <w:p w14:paraId="6AD2BBFE" w14:textId="77777777" w:rsidR="004F29EE" w:rsidRDefault="00DE0567" w:rsidP="00110C51">
            <w:pPr>
              <w:spacing w:after="0"/>
              <w:ind w:left="0"/>
              <w:rPr>
                <w:szCs w:val="20"/>
              </w:rPr>
            </w:pPr>
            <w:r>
              <w:rPr>
                <w:szCs w:val="20"/>
              </w:rPr>
              <w:t>The solution has dependency on Pega to provide product fixes, if required.</w:t>
            </w:r>
          </w:p>
        </w:tc>
      </w:tr>
    </w:tbl>
    <w:p w14:paraId="0850AB5A" w14:textId="77777777" w:rsidR="00430E61" w:rsidRDefault="00430E61" w:rsidP="00C47010">
      <w:pPr>
        <w:pStyle w:val="Heading2"/>
      </w:pPr>
      <w:bookmarkStart w:id="83" w:name="_Toc248913670"/>
      <w:bookmarkStart w:id="84" w:name="_Toc263176140"/>
      <w:bookmarkStart w:id="85" w:name="_Toc468399885"/>
      <w:bookmarkEnd w:id="80"/>
      <w:bookmarkEnd w:id="81"/>
      <w:bookmarkEnd w:id="82"/>
      <w:r w:rsidRPr="00C47010">
        <w:t>Issues</w:t>
      </w:r>
      <w:bookmarkEnd w:id="83"/>
      <w:bookmarkEnd w:id="84"/>
      <w:bookmarkEnd w:id="85"/>
    </w:p>
    <w:tbl>
      <w:tblPr>
        <w:tblW w:w="9331"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26"/>
        <w:gridCol w:w="8505"/>
      </w:tblGrid>
      <w:tr w:rsidR="002F2FDB" w:rsidRPr="00691460" w14:paraId="7D939556" w14:textId="77777777" w:rsidTr="00110C51">
        <w:trPr>
          <w:cantSplit/>
          <w:tblHeader/>
        </w:trPr>
        <w:tc>
          <w:tcPr>
            <w:tcW w:w="826" w:type="dxa"/>
            <w:shd w:val="clear" w:color="auto" w:fill="404040" w:themeFill="text1" w:themeFillTint="BF"/>
          </w:tcPr>
          <w:p w14:paraId="19CA4BCD" w14:textId="77777777" w:rsidR="002F2FDB" w:rsidRPr="00691460" w:rsidRDefault="002F2FDB" w:rsidP="00842D8F">
            <w:pPr>
              <w:pStyle w:val="TableHeader"/>
            </w:pPr>
            <w:r w:rsidRPr="00691460">
              <w:t>#</w:t>
            </w:r>
          </w:p>
        </w:tc>
        <w:tc>
          <w:tcPr>
            <w:tcW w:w="8505" w:type="dxa"/>
            <w:shd w:val="clear" w:color="auto" w:fill="404040" w:themeFill="text1" w:themeFillTint="BF"/>
          </w:tcPr>
          <w:p w14:paraId="00CAC27B" w14:textId="77777777" w:rsidR="002F2FDB" w:rsidRPr="00691460" w:rsidRDefault="002F2FDB" w:rsidP="00842D8F">
            <w:pPr>
              <w:pStyle w:val="TableHeader"/>
            </w:pPr>
            <w:r>
              <w:t>Issue</w:t>
            </w:r>
          </w:p>
        </w:tc>
      </w:tr>
      <w:tr w:rsidR="002F2FDB" w:rsidRPr="00F57612" w14:paraId="137759E8" w14:textId="77777777" w:rsidTr="00110C51">
        <w:trPr>
          <w:cantSplit/>
        </w:trPr>
        <w:tc>
          <w:tcPr>
            <w:tcW w:w="826" w:type="dxa"/>
            <w:tcMar>
              <w:left w:w="57" w:type="dxa"/>
              <w:right w:w="28" w:type="dxa"/>
            </w:tcMar>
          </w:tcPr>
          <w:p w14:paraId="21D50E57" w14:textId="77777777" w:rsidR="002F2FDB" w:rsidRDefault="002F2FDB" w:rsidP="001B708B">
            <w:pPr>
              <w:pStyle w:val="TableText"/>
            </w:pPr>
          </w:p>
        </w:tc>
        <w:tc>
          <w:tcPr>
            <w:tcW w:w="8505" w:type="dxa"/>
            <w:shd w:val="clear" w:color="auto" w:fill="auto"/>
          </w:tcPr>
          <w:p w14:paraId="0593D5A2" w14:textId="77777777" w:rsidR="002F2FDB" w:rsidRPr="00F57612" w:rsidRDefault="002F2FDB" w:rsidP="00C779F5">
            <w:pPr>
              <w:pStyle w:val="TableText"/>
            </w:pPr>
          </w:p>
        </w:tc>
      </w:tr>
    </w:tbl>
    <w:p w14:paraId="64C0D9A5" w14:textId="77777777" w:rsidR="001B708B" w:rsidRPr="001B708B" w:rsidRDefault="001B708B" w:rsidP="001B708B"/>
    <w:p w14:paraId="556A69E7" w14:textId="77777777" w:rsidR="00430E61" w:rsidRPr="00C47010" w:rsidRDefault="00430E61" w:rsidP="00C47010">
      <w:pPr>
        <w:pStyle w:val="Heading2"/>
      </w:pPr>
      <w:bookmarkStart w:id="86" w:name="_Ref433606613"/>
      <w:bookmarkStart w:id="87" w:name="_Toc468399886"/>
      <w:r w:rsidRPr="00C47010">
        <w:t>Risks</w:t>
      </w:r>
      <w:bookmarkEnd w:id="54"/>
      <w:bookmarkEnd w:id="86"/>
      <w:bookmarkEnd w:id="87"/>
    </w:p>
    <w:tbl>
      <w:tblPr>
        <w:tblW w:w="1004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26"/>
        <w:gridCol w:w="3260"/>
        <w:gridCol w:w="1134"/>
        <w:gridCol w:w="709"/>
        <w:gridCol w:w="851"/>
        <w:gridCol w:w="992"/>
        <w:gridCol w:w="2268"/>
      </w:tblGrid>
      <w:tr w:rsidR="00E53A88" w:rsidRPr="00B258C1" w14:paraId="72BE2D3E" w14:textId="77777777" w:rsidTr="00E53A88">
        <w:trPr>
          <w:cantSplit/>
          <w:trHeight w:val="1279"/>
          <w:tblHeader/>
        </w:trPr>
        <w:tc>
          <w:tcPr>
            <w:tcW w:w="826" w:type="dxa"/>
            <w:shd w:val="clear" w:color="auto" w:fill="404040" w:themeFill="text1" w:themeFillTint="BF"/>
          </w:tcPr>
          <w:p w14:paraId="6E6DB063" w14:textId="77777777" w:rsidR="00E53A88" w:rsidRPr="00B258C1" w:rsidRDefault="00E53A88" w:rsidP="00B8072C">
            <w:pPr>
              <w:pStyle w:val="TableHeader"/>
            </w:pPr>
            <w:r>
              <w:t>#</w:t>
            </w:r>
          </w:p>
        </w:tc>
        <w:tc>
          <w:tcPr>
            <w:tcW w:w="3260" w:type="dxa"/>
            <w:shd w:val="clear" w:color="auto" w:fill="404040" w:themeFill="text1" w:themeFillTint="BF"/>
          </w:tcPr>
          <w:p w14:paraId="0114AE45" w14:textId="77777777" w:rsidR="00E53A88" w:rsidRPr="00B258C1" w:rsidRDefault="00E53A88" w:rsidP="00B8072C">
            <w:pPr>
              <w:pStyle w:val="TableHeader"/>
            </w:pPr>
            <w:r w:rsidRPr="00B258C1">
              <w:t>Risk</w:t>
            </w:r>
          </w:p>
        </w:tc>
        <w:tc>
          <w:tcPr>
            <w:tcW w:w="1134" w:type="dxa"/>
            <w:shd w:val="clear" w:color="auto" w:fill="404040" w:themeFill="text1" w:themeFillTint="BF"/>
            <w:textDirection w:val="btLr"/>
          </w:tcPr>
          <w:p w14:paraId="116E3A8D" w14:textId="77777777" w:rsidR="00E53A88" w:rsidRPr="00B258C1" w:rsidRDefault="00E53A88" w:rsidP="00110C51">
            <w:pPr>
              <w:pStyle w:val="TableHeader"/>
              <w:jc w:val="right"/>
            </w:pPr>
            <w:r w:rsidRPr="00B258C1">
              <w:t>Likelihood</w:t>
            </w:r>
          </w:p>
        </w:tc>
        <w:tc>
          <w:tcPr>
            <w:tcW w:w="709" w:type="dxa"/>
            <w:shd w:val="clear" w:color="auto" w:fill="404040" w:themeFill="text1" w:themeFillTint="BF"/>
            <w:textDirection w:val="btLr"/>
          </w:tcPr>
          <w:p w14:paraId="4CC8F084" w14:textId="77777777" w:rsidR="00E53A88" w:rsidRPr="00B258C1" w:rsidRDefault="00E53A88" w:rsidP="00110C51">
            <w:pPr>
              <w:pStyle w:val="TableHeader"/>
              <w:jc w:val="right"/>
            </w:pPr>
            <w:r w:rsidRPr="00B258C1">
              <w:t>Owner</w:t>
            </w:r>
          </w:p>
        </w:tc>
        <w:tc>
          <w:tcPr>
            <w:tcW w:w="851" w:type="dxa"/>
            <w:shd w:val="clear" w:color="auto" w:fill="404040" w:themeFill="text1" w:themeFillTint="BF"/>
            <w:textDirection w:val="btLr"/>
          </w:tcPr>
          <w:p w14:paraId="53BFCD42" w14:textId="77777777" w:rsidR="00E53A88" w:rsidRPr="00B258C1" w:rsidRDefault="00E53A88" w:rsidP="00110C51">
            <w:pPr>
              <w:pStyle w:val="TableHeader"/>
              <w:jc w:val="right"/>
            </w:pPr>
            <w:r w:rsidRPr="00B258C1">
              <w:t>Severity</w:t>
            </w:r>
          </w:p>
        </w:tc>
        <w:tc>
          <w:tcPr>
            <w:tcW w:w="992" w:type="dxa"/>
            <w:shd w:val="clear" w:color="auto" w:fill="404040" w:themeFill="text1" w:themeFillTint="BF"/>
            <w:textDirection w:val="btLr"/>
          </w:tcPr>
          <w:p w14:paraId="00324249" w14:textId="77777777" w:rsidR="00E53A88" w:rsidRPr="00B258C1" w:rsidRDefault="00E53A88" w:rsidP="00E53A88">
            <w:pPr>
              <w:pStyle w:val="TableHeader"/>
              <w:ind w:left="113" w:right="113"/>
            </w:pPr>
            <w:r>
              <w:t>Status</w:t>
            </w:r>
          </w:p>
        </w:tc>
        <w:tc>
          <w:tcPr>
            <w:tcW w:w="2268" w:type="dxa"/>
            <w:shd w:val="clear" w:color="auto" w:fill="404040" w:themeFill="text1" w:themeFillTint="BF"/>
          </w:tcPr>
          <w:p w14:paraId="23258DD0" w14:textId="77777777" w:rsidR="00E53A88" w:rsidRPr="00B258C1" w:rsidRDefault="00E53A88" w:rsidP="00B8072C">
            <w:pPr>
              <w:pStyle w:val="TableHeader"/>
            </w:pPr>
            <w:r w:rsidRPr="00B258C1">
              <w:t>Potential Impact/Mitigation Strategy</w:t>
            </w:r>
          </w:p>
        </w:tc>
      </w:tr>
      <w:tr w:rsidR="00E53A88" w:rsidRPr="00F57612" w14:paraId="2997F97E" w14:textId="77777777" w:rsidTr="00C8021C">
        <w:trPr>
          <w:cantSplit/>
          <w:trHeight w:val="1381"/>
        </w:trPr>
        <w:tc>
          <w:tcPr>
            <w:tcW w:w="826" w:type="dxa"/>
            <w:shd w:val="clear" w:color="auto" w:fill="BFBFBF" w:themeFill="background1" w:themeFillShade="BF"/>
            <w:tcMar>
              <w:left w:w="28" w:type="dxa"/>
              <w:right w:w="0" w:type="dxa"/>
            </w:tcMar>
          </w:tcPr>
          <w:p w14:paraId="04DA9318" w14:textId="77777777" w:rsidR="00E53A88" w:rsidRDefault="00E53A88" w:rsidP="0073330A">
            <w:pPr>
              <w:spacing w:after="0"/>
              <w:ind w:left="0"/>
              <w:rPr>
                <w:szCs w:val="20"/>
              </w:rPr>
            </w:pPr>
            <w:r>
              <w:rPr>
                <w:szCs w:val="20"/>
              </w:rPr>
              <w:t>SA-R1</w:t>
            </w:r>
          </w:p>
        </w:tc>
        <w:tc>
          <w:tcPr>
            <w:tcW w:w="3260" w:type="dxa"/>
            <w:shd w:val="clear" w:color="auto" w:fill="BFBFBF" w:themeFill="background1" w:themeFillShade="BF"/>
          </w:tcPr>
          <w:p w14:paraId="5049C507" w14:textId="77777777" w:rsidR="00E53A88" w:rsidRPr="00C61782" w:rsidRDefault="00E53A88" w:rsidP="00190AFF">
            <w:pPr>
              <w:spacing w:after="0"/>
              <w:ind w:left="0"/>
              <w:rPr>
                <w:szCs w:val="20"/>
              </w:rPr>
            </w:pPr>
            <w:r>
              <w:rPr>
                <w:szCs w:val="20"/>
              </w:rPr>
              <w:t xml:space="preserve">There is a project undergoing to replace current Printers with Secure Printing, this may result in change in approach to bulk printing. </w:t>
            </w:r>
          </w:p>
        </w:tc>
        <w:tc>
          <w:tcPr>
            <w:tcW w:w="1134" w:type="dxa"/>
            <w:shd w:val="clear" w:color="auto" w:fill="BFBFBF" w:themeFill="background1" w:themeFillShade="BF"/>
          </w:tcPr>
          <w:p w14:paraId="3918780F" w14:textId="77777777" w:rsidR="00E53A88" w:rsidRPr="00F57612" w:rsidRDefault="00E53A88" w:rsidP="00754FA2">
            <w:pPr>
              <w:spacing w:after="0"/>
              <w:ind w:left="0"/>
              <w:rPr>
                <w:szCs w:val="20"/>
              </w:rPr>
            </w:pPr>
            <w:r>
              <w:rPr>
                <w:szCs w:val="20"/>
              </w:rPr>
              <w:t>Unlikely</w:t>
            </w:r>
          </w:p>
        </w:tc>
        <w:tc>
          <w:tcPr>
            <w:tcW w:w="709" w:type="dxa"/>
            <w:shd w:val="clear" w:color="auto" w:fill="BFBFBF" w:themeFill="background1" w:themeFillShade="BF"/>
          </w:tcPr>
          <w:p w14:paraId="7AC29B1B" w14:textId="77777777" w:rsidR="00E53A88" w:rsidRPr="00F57612" w:rsidRDefault="00E53A88" w:rsidP="00754FA2">
            <w:pPr>
              <w:spacing w:after="0"/>
              <w:ind w:left="0"/>
              <w:rPr>
                <w:szCs w:val="20"/>
              </w:rPr>
            </w:pPr>
            <w:r>
              <w:rPr>
                <w:szCs w:val="20"/>
              </w:rPr>
              <w:t>PTV</w:t>
            </w:r>
          </w:p>
        </w:tc>
        <w:tc>
          <w:tcPr>
            <w:tcW w:w="851" w:type="dxa"/>
            <w:shd w:val="clear" w:color="auto" w:fill="BFBFBF" w:themeFill="background1" w:themeFillShade="BF"/>
          </w:tcPr>
          <w:p w14:paraId="16C55BD7" w14:textId="77777777" w:rsidR="00E53A88" w:rsidRPr="00F57612" w:rsidRDefault="00E53A88" w:rsidP="00754FA2">
            <w:pPr>
              <w:spacing w:after="0"/>
              <w:ind w:left="0"/>
              <w:rPr>
                <w:szCs w:val="20"/>
              </w:rPr>
            </w:pPr>
            <w:r>
              <w:rPr>
                <w:szCs w:val="20"/>
              </w:rPr>
              <w:t>Minor</w:t>
            </w:r>
          </w:p>
        </w:tc>
        <w:tc>
          <w:tcPr>
            <w:tcW w:w="992" w:type="dxa"/>
            <w:shd w:val="clear" w:color="auto" w:fill="BFBFBF" w:themeFill="background1" w:themeFillShade="BF"/>
          </w:tcPr>
          <w:p w14:paraId="2C60F27E" w14:textId="77777777" w:rsidR="00E53A88" w:rsidRDefault="00E53A88" w:rsidP="0073330A">
            <w:pPr>
              <w:spacing w:after="0"/>
              <w:ind w:left="0"/>
              <w:rPr>
                <w:szCs w:val="20"/>
              </w:rPr>
            </w:pPr>
            <w:r>
              <w:rPr>
                <w:szCs w:val="20"/>
              </w:rPr>
              <w:t>Closed</w:t>
            </w:r>
          </w:p>
        </w:tc>
        <w:tc>
          <w:tcPr>
            <w:tcW w:w="2268" w:type="dxa"/>
            <w:shd w:val="clear" w:color="auto" w:fill="BFBFBF" w:themeFill="background1" w:themeFillShade="BF"/>
          </w:tcPr>
          <w:p w14:paraId="1E4385C5" w14:textId="77777777" w:rsidR="00E53A88" w:rsidRDefault="00E53A88" w:rsidP="00190AFF">
            <w:pPr>
              <w:spacing w:after="0"/>
              <w:ind w:left="0"/>
              <w:rPr>
                <w:szCs w:val="20"/>
              </w:rPr>
            </w:pPr>
            <w:r>
              <w:rPr>
                <w:szCs w:val="20"/>
              </w:rPr>
              <w:t>Architecture is capable of sending print to any printer.</w:t>
            </w:r>
          </w:p>
          <w:p w14:paraId="1F6FA0AC" w14:textId="77777777" w:rsidR="00012333" w:rsidRDefault="00012333" w:rsidP="00190AFF">
            <w:pPr>
              <w:spacing w:after="0"/>
              <w:ind w:left="0"/>
              <w:rPr>
                <w:szCs w:val="20"/>
              </w:rPr>
            </w:pPr>
          </w:p>
          <w:p w14:paraId="1873B29D" w14:textId="77777777" w:rsidR="00012333" w:rsidRPr="00F57612" w:rsidRDefault="00012333" w:rsidP="00190AFF">
            <w:pPr>
              <w:spacing w:after="0"/>
              <w:ind w:left="0"/>
              <w:rPr>
                <w:szCs w:val="20"/>
              </w:rPr>
            </w:pPr>
            <w:r>
              <w:rPr>
                <w:szCs w:val="20"/>
              </w:rPr>
              <w:t xml:space="preserve">Update 22/11/2016: Printing will leverage email-print via </w:t>
            </w:r>
            <w:proofErr w:type="spellStart"/>
            <w:r>
              <w:rPr>
                <w:szCs w:val="20"/>
              </w:rPr>
              <w:t>SafeQ</w:t>
            </w:r>
            <w:proofErr w:type="spellEnd"/>
            <w:r>
              <w:rPr>
                <w:szCs w:val="20"/>
              </w:rPr>
              <w:t xml:space="preserve"> to the Finance Printer.</w:t>
            </w:r>
          </w:p>
        </w:tc>
      </w:tr>
      <w:tr w:rsidR="00E53A88" w:rsidRPr="00F57612" w14:paraId="4CCC9728" w14:textId="77777777" w:rsidTr="005F03E7">
        <w:trPr>
          <w:cantSplit/>
        </w:trPr>
        <w:tc>
          <w:tcPr>
            <w:tcW w:w="826" w:type="dxa"/>
            <w:shd w:val="clear" w:color="auto" w:fill="BFBFBF" w:themeFill="background1" w:themeFillShade="BF"/>
            <w:tcMar>
              <w:left w:w="28" w:type="dxa"/>
              <w:right w:w="0" w:type="dxa"/>
            </w:tcMar>
          </w:tcPr>
          <w:p w14:paraId="464B230D" w14:textId="77777777" w:rsidR="00E53A88" w:rsidRDefault="00E53A88" w:rsidP="0073330A">
            <w:pPr>
              <w:spacing w:after="0"/>
              <w:ind w:left="0"/>
              <w:rPr>
                <w:szCs w:val="20"/>
              </w:rPr>
            </w:pPr>
            <w:r>
              <w:rPr>
                <w:szCs w:val="20"/>
              </w:rPr>
              <w:t>SA-R2</w:t>
            </w:r>
          </w:p>
        </w:tc>
        <w:tc>
          <w:tcPr>
            <w:tcW w:w="3260" w:type="dxa"/>
            <w:shd w:val="clear" w:color="auto" w:fill="BFBFBF" w:themeFill="background1" w:themeFillShade="BF"/>
          </w:tcPr>
          <w:p w14:paraId="4B8C801D" w14:textId="77777777" w:rsidR="00E53A88" w:rsidRDefault="002F5884" w:rsidP="00C779F5">
            <w:pPr>
              <w:spacing w:after="0"/>
              <w:ind w:left="0"/>
              <w:rPr>
                <w:szCs w:val="20"/>
              </w:rPr>
            </w:pPr>
            <w:r>
              <w:rPr>
                <w:szCs w:val="20"/>
              </w:rPr>
              <w:t>SPPS</w:t>
            </w:r>
            <w:r w:rsidR="00E53A88">
              <w:rPr>
                <w:szCs w:val="20"/>
              </w:rPr>
              <w:t xml:space="preserve"> email volume may hit the AWS SES threshold, as it is a shared service for single PTV account.</w:t>
            </w:r>
          </w:p>
        </w:tc>
        <w:tc>
          <w:tcPr>
            <w:tcW w:w="1134" w:type="dxa"/>
            <w:shd w:val="clear" w:color="auto" w:fill="BFBFBF" w:themeFill="background1" w:themeFillShade="BF"/>
          </w:tcPr>
          <w:p w14:paraId="681BC2EE" w14:textId="77777777" w:rsidR="00E53A88" w:rsidRDefault="00E53A88" w:rsidP="00754FA2">
            <w:pPr>
              <w:spacing w:after="0"/>
              <w:ind w:left="0"/>
              <w:rPr>
                <w:szCs w:val="20"/>
              </w:rPr>
            </w:pPr>
            <w:r>
              <w:rPr>
                <w:szCs w:val="20"/>
              </w:rPr>
              <w:t>Unlikely</w:t>
            </w:r>
          </w:p>
        </w:tc>
        <w:tc>
          <w:tcPr>
            <w:tcW w:w="709" w:type="dxa"/>
            <w:shd w:val="clear" w:color="auto" w:fill="BFBFBF" w:themeFill="background1" w:themeFillShade="BF"/>
          </w:tcPr>
          <w:p w14:paraId="0C1221F8" w14:textId="77777777" w:rsidR="00E53A88" w:rsidRDefault="00E53A88" w:rsidP="00754FA2">
            <w:pPr>
              <w:spacing w:after="0"/>
              <w:ind w:left="0"/>
              <w:rPr>
                <w:szCs w:val="20"/>
              </w:rPr>
            </w:pPr>
            <w:r>
              <w:rPr>
                <w:szCs w:val="20"/>
              </w:rPr>
              <w:t>PTV</w:t>
            </w:r>
          </w:p>
        </w:tc>
        <w:tc>
          <w:tcPr>
            <w:tcW w:w="851" w:type="dxa"/>
            <w:shd w:val="clear" w:color="auto" w:fill="BFBFBF" w:themeFill="background1" w:themeFillShade="BF"/>
          </w:tcPr>
          <w:p w14:paraId="2EADE416" w14:textId="77777777" w:rsidR="00E53A88" w:rsidRDefault="00E53A88" w:rsidP="00754FA2">
            <w:pPr>
              <w:spacing w:after="0"/>
              <w:ind w:left="0"/>
              <w:rPr>
                <w:szCs w:val="20"/>
              </w:rPr>
            </w:pPr>
            <w:r>
              <w:rPr>
                <w:szCs w:val="20"/>
              </w:rPr>
              <w:t>Minor</w:t>
            </w:r>
          </w:p>
        </w:tc>
        <w:tc>
          <w:tcPr>
            <w:tcW w:w="992" w:type="dxa"/>
            <w:shd w:val="clear" w:color="auto" w:fill="BFBFBF" w:themeFill="background1" w:themeFillShade="BF"/>
          </w:tcPr>
          <w:p w14:paraId="6013F449" w14:textId="77777777" w:rsidR="00E53A88" w:rsidRDefault="0090129C" w:rsidP="009928FD">
            <w:pPr>
              <w:spacing w:after="0"/>
              <w:ind w:left="0"/>
              <w:rPr>
                <w:szCs w:val="20"/>
              </w:rPr>
            </w:pPr>
            <w:r>
              <w:rPr>
                <w:szCs w:val="20"/>
              </w:rPr>
              <w:t>Closed</w:t>
            </w:r>
          </w:p>
        </w:tc>
        <w:tc>
          <w:tcPr>
            <w:tcW w:w="2268" w:type="dxa"/>
            <w:shd w:val="clear" w:color="auto" w:fill="BFBFBF" w:themeFill="background1" w:themeFillShade="BF"/>
          </w:tcPr>
          <w:p w14:paraId="788F7B9E" w14:textId="77777777" w:rsidR="00E53A88" w:rsidRDefault="00E53A88" w:rsidP="009928FD">
            <w:pPr>
              <w:spacing w:after="0"/>
              <w:ind w:left="0"/>
              <w:rPr>
                <w:szCs w:val="20"/>
              </w:rPr>
            </w:pPr>
            <w:r>
              <w:rPr>
                <w:szCs w:val="20"/>
              </w:rPr>
              <w:t>An assessment will be planned before Go Live.</w:t>
            </w:r>
          </w:p>
          <w:p w14:paraId="33865A34" w14:textId="77777777" w:rsidR="0090129C" w:rsidRDefault="0090129C" w:rsidP="009928FD">
            <w:pPr>
              <w:spacing w:after="0"/>
              <w:ind w:left="0"/>
              <w:rPr>
                <w:szCs w:val="20"/>
              </w:rPr>
            </w:pPr>
          </w:p>
          <w:p w14:paraId="443F55D5" w14:textId="77777777" w:rsidR="0090129C" w:rsidRDefault="0090129C" w:rsidP="009928FD">
            <w:pPr>
              <w:spacing w:after="0"/>
              <w:ind w:left="0"/>
              <w:rPr>
                <w:szCs w:val="20"/>
              </w:rPr>
            </w:pPr>
            <w:r>
              <w:rPr>
                <w:szCs w:val="20"/>
              </w:rPr>
              <w:t>Update 22/11/2016: SES Limit set for SPPS account only, and volume/rate limits can be lifted by application to AWS.</w:t>
            </w:r>
          </w:p>
        </w:tc>
      </w:tr>
      <w:tr w:rsidR="00E53A88" w:rsidRPr="00F57612" w14:paraId="104F7D51" w14:textId="77777777" w:rsidTr="005F03E7">
        <w:trPr>
          <w:cantSplit/>
        </w:trPr>
        <w:tc>
          <w:tcPr>
            <w:tcW w:w="826" w:type="dxa"/>
            <w:shd w:val="clear" w:color="auto" w:fill="BFBFBF" w:themeFill="background1" w:themeFillShade="BF"/>
            <w:tcMar>
              <w:left w:w="28" w:type="dxa"/>
              <w:right w:w="0" w:type="dxa"/>
            </w:tcMar>
          </w:tcPr>
          <w:p w14:paraId="5FCFBE02" w14:textId="77777777" w:rsidR="00E53A88" w:rsidRDefault="00E53A88" w:rsidP="0073330A">
            <w:pPr>
              <w:spacing w:after="0"/>
              <w:ind w:left="0"/>
              <w:rPr>
                <w:szCs w:val="20"/>
              </w:rPr>
            </w:pPr>
            <w:r>
              <w:rPr>
                <w:szCs w:val="20"/>
              </w:rPr>
              <w:lastRenderedPageBreak/>
              <w:t>SA-R3</w:t>
            </w:r>
          </w:p>
        </w:tc>
        <w:tc>
          <w:tcPr>
            <w:tcW w:w="3260" w:type="dxa"/>
            <w:shd w:val="clear" w:color="auto" w:fill="BFBFBF" w:themeFill="background1" w:themeFillShade="BF"/>
          </w:tcPr>
          <w:p w14:paraId="3FB942D2" w14:textId="77777777" w:rsidR="00E53A88" w:rsidRDefault="00E53A88" w:rsidP="00C86C45">
            <w:pPr>
              <w:spacing w:after="0"/>
              <w:ind w:left="0"/>
              <w:rPr>
                <w:szCs w:val="20"/>
              </w:rPr>
            </w:pPr>
            <w:r>
              <w:rPr>
                <w:szCs w:val="20"/>
              </w:rPr>
              <w:t>Design phase may influence an architectural decision and may require changing an integration approach or solution approach.</w:t>
            </w:r>
          </w:p>
        </w:tc>
        <w:tc>
          <w:tcPr>
            <w:tcW w:w="1134" w:type="dxa"/>
            <w:shd w:val="clear" w:color="auto" w:fill="BFBFBF" w:themeFill="background1" w:themeFillShade="BF"/>
          </w:tcPr>
          <w:p w14:paraId="414541F0" w14:textId="77777777" w:rsidR="00E53A88" w:rsidRDefault="00E53A88" w:rsidP="00754FA2">
            <w:pPr>
              <w:spacing w:after="0"/>
              <w:ind w:left="0"/>
              <w:rPr>
                <w:szCs w:val="20"/>
              </w:rPr>
            </w:pPr>
            <w:r>
              <w:rPr>
                <w:szCs w:val="20"/>
              </w:rPr>
              <w:t>Unlikely</w:t>
            </w:r>
          </w:p>
        </w:tc>
        <w:tc>
          <w:tcPr>
            <w:tcW w:w="709" w:type="dxa"/>
            <w:shd w:val="clear" w:color="auto" w:fill="BFBFBF" w:themeFill="background1" w:themeFillShade="BF"/>
          </w:tcPr>
          <w:p w14:paraId="18FF7140" w14:textId="77777777" w:rsidR="00E53A88" w:rsidRDefault="00E53A88" w:rsidP="00111395">
            <w:pPr>
              <w:spacing w:after="0"/>
              <w:ind w:left="0"/>
              <w:rPr>
                <w:szCs w:val="20"/>
              </w:rPr>
            </w:pPr>
            <w:r>
              <w:rPr>
                <w:szCs w:val="20"/>
              </w:rPr>
              <w:t>PTV, Vendor</w:t>
            </w:r>
          </w:p>
        </w:tc>
        <w:tc>
          <w:tcPr>
            <w:tcW w:w="851" w:type="dxa"/>
            <w:shd w:val="clear" w:color="auto" w:fill="BFBFBF" w:themeFill="background1" w:themeFillShade="BF"/>
          </w:tcPr>
          <w:p w14:paraId="1AA86EA8" w14:textId="77777777" w:rsidR="00E53A88" w:rsidRDefault="00E53A88" w:rsidP="00754FA2">
            <w:pPr>
              <w:spacing w:after="0"/>
              <w:ind w:left="0"/>
              <w:rPr>
                <w:szCs w:val="20"/>
              </w:rPr>
            </w:pPr>
            <w:r>
              <w:rPr>
                <w:szCs w:val="20"/>
              </w:rPr>
              <w:t>Moderate</w:t>
            </w:r>
          </w:p>
        </w:tc>
        <w:tc>
          <w:tcPr>
            <w:tcW w:w="992" w:type="dxa"/>
            <w:shd w:val="clear" w:color="auto" w:fill="BFBFBF" w:themeFill="background1" w:themeFillShade="BF"/>
          </w:tcPr>
          <w:p w14:paraId="4AA9E4AB" w14:textId="77777777" w:rsidR="00E53A88" w:rsidRDefault="0090129C" w:rsidP="009928FD">
            <w:pPr>
              <w:spacing w:after="0"/>
              <w:ind w:left="0"/>
              <w:rPr>
                <w:szCs w:val="20"/>
              </w:rPr>
            </w:pPr>
            <w:r>
              <w:rPr>
                <w:szCs w:val="20"/>
              </w:rPr>
              <w:t>Closed</w:t>
            </w:r>
          </w:p>
        </w:tc>
        <w:tc>
          <w:tcPr>
            <w:tcW w:w="2268" w:type="dxa"/>
            <w:shd w:val="clear" w:color="auto" w:fill="BFBFBF" w:themeFill="background1" w:themeFillShade="BF"/>
          </w:tcPr>
          <w:p w14:paraId="72B65274" w14:textId="77777777" w:rsidR="00E53A88" w:rsidRDefault="00E53A88" w:rsidP="00190AFF">
            <w:pPr>
              <w:spacing w:after="0"/>
              <w:ind w:left="0"/>
              <w:rPr>
                <w:szCs w:val="20"/>
              </w:rPr>
            </w:pPr>
            <w:r>
              <w:rPr>
                <w:szCs w:val="20"/>
              </w:rPr>
              <w:t xml:space="preserve">This is unlikely but may occur, as design is influenced by business requirements and technology choices made in this architecture. If any of these changes, this document will be updated and circulated for review. </w:t>
            </w:r>
            <w:r w:rsidR="00190AFF">
              <w:rPr>
                <w:szCs w:val="20"/>
              </w:rPr>
              <w:t>Few things identified are Multi factor authentication, third party user accounts lifecycle, outcome of Security Impact Assessment.</w:t>
            </w:r>
          </w:p>
          <w:p w14:paraId="57862047" w14:textId="77777777" w:rsidR="0090129C" w:rsidRDefault="0090129C" w:rsidP="00190AFF">
            <w:pPr>
              <w:spacing w:after="0"/>
              <w:ind w:left="0"/>
              <w:rPr>
                <w:szCs w:val="20"/>
              </w:rPr>
            </w:pPr>
          </w:p>
          <w:p w14:paraId="4F91329C" w14:textId="77777777" w:rsidR="0090129C" w:rsidRDefault="0090129C" w:rsidP="0090129C">
            <w:pPr>
              <w:spacing w:after="0"/>
              <w:ind w:left="0"/>
              <w:rPr>
                <w:szCs w:val="20"/>
              </w:rPr>
            </w:pPr>
            <w:r>
              <w:rPr>
                <w:szCs w:val="20"/>
              </w:rPr>
              <w:t xml:space="preserve">Update 22/11/2016: Several architectural chances have been made based on deeper analysis of requirements, product limitations, and improved implementation methods. Major changes outlined in Section </w:t>
            </w:r>
            <w:r>
              <w:rPr>
                <w:szCs w:val="20"/>
              </w:rPr>
              <w:fldChar w:fldCharType="begin"/>
            </w:r>
            <w:r>
              <w:rPr>
                <w:szCs w:val="20"/>
              </w:rPr>
              <w:instrText xml:space="preserve"> REF _Ref467606059 \r \h </w:instrText>
            </w:r>
            <w:r w:rsidR="00D53200">
              <w:rPr>
                <w:szCs w:val="20"/>
              </w:rPr>
              <w:instrText xml:space="preserve"> \* MERGEFORMAT </w:instrText>
            </w:r>
            <w:r>
              <w:rPr>
                <w:szCs w:val="20"/>
              </w:rPr>
            </w:r>
            <w:r>
              <w:rPr>
                <w:szCs w:val="20"/>
              </w:rPr>
              <w:fldChar w:fldCharType="separate"/>
            </w:r>
            <w:r>
              <w:rPr>
                <w:szCs w:val="20"/>
              </w:rPr>
              <w:t>1.4</w:t>
            </w:r>
            <w:r>
              <w:rPr>
                <w:szCs w:val="20"/>
              </w:rPr>
              <w:fldChar w:fldCharType="end"/>
            </w:r>
            <w:r>
              <w:rPr>
                <w:szCs w:val="20"/>
              </w:rPr>
              <w:t>.</w:t>
            </w:r>
          </w:p>
        </w:tc>
      </w:tr>
      <w:tr w:rsidR="00E53A88" w:rsidRPr="00F57612" w14:paraId="3FF5DFF9" w14:textId="77777777" w:rsidTr="00E53A88">
        <w:trPr>
          <w:cantSplit/>
        </w:trPr>
        <w:tc>
          <w:tcPr>
            <w:tcW w:w="826" w:type="dxa"/>
            <w:tcMar>
              <w:left w:w="28" w:type="dxa"/>
              <w:right w:w="0" w:type="dxa"/>
            </w:tcMar>
          </w:tcPr>
          <w:p w14:paraId="54873C74" w14:textId="77777777" w:rsidR="00E53A88" w:rsidRDefault="00E53A88" w:rsidP="0073330A">
            <w:pPr>
              <w:spacing w:after="0"/>
              <w:ind w:left="0"/>
              <w:rPr>
                <w:szCs w:val="20"/>
              </w:rPr>
            </w:pPr>
            <w:r>
              <w:rPr>
                <w:szCs w:val="20"/>
              </w:rPr>
              <w:lastRenderedPageBreak/>
              <w:t>SA-R4</w:t>
            </w:r>
          </w:p>
        </w:tc>
        <w:tc>
          <w:tcPr>
            <w:tcW w:w="3260" w:type="dxa"/>
            <w:shd w:val="clear" w:color="auto" w:fill="auto"/>
          </w:tcPr>
          <w:p w14:paraId="63271889" w14:textId="77777777" w:rsidR="00E53A88" w:rsidRDefault="00E53A88" w:rsidP="00EF5858">
            <w:pPr>
              <w:spacing w:after="0"/>
              <w:ind w:left="0"/>
              <w:rPr>
                <w:szCs w:val="20"/>
              </w:rPr>
            </w:pPr>
            <w:r>
              <w:rPr>
                <w:szCs w:val="20"/>
              </w:rPr>
              <w:t>Lifecycle of external users cannot be fully controlled by PTV and a solution to control unauthorised access by an external users is yet to be finalised</w:t>
            </w:r>
          </w:p>
        </w:tc>
        <w:tc>
          <w:tcPr>
            <w:tcW w:w="1134" w:type="dxa"/>
          </w:tcPr>
          <w:p w14:paraId="6DE53D46" w14:textId="77777777" w:rsidR="00E53A88" w:rsidRDefault="00E53A88" w:rsidP="00754FA2">
            <w:pPr>
              <w:spacing w:after="0"/>
              <w:ind w:left="0"/>
              <w:rPr>
                <w:szCs w:val="20"/>
              </w:rPr>
            </w:pPr>
            <w:r>
              <w:rPr>
                <w:szCs w:val="20"/>
              </w:rPr>
              <w:t>Likely</w:t>
            </w:r>
          </w:p>
        </w:tc>
        <w:tc>
          <w:tcPr>
            <w:tcW w:w="709" w:type="dxa"/>
          </w:tcPr>
          <w:p w14:paraId="0E6C89CA" w14:textId="77777777" w:rsidR="00E53A88" w:rsidRDefault="00E53A88" w:rsidP="00111395">
            <w:pPr>
              <w:spacing w:after="0"/>
              <w:ind w:left="0"/>
              <w:rPr>
                <w:szCs w:val="20"/>
              </w:rPr>
            </w:pPr>
            <w:r>
              <w:rPr>
                <w:szCs w:val="20"/>
              </w:rPr>
              <w:t>PTV, Vendor</w:t>
            </w:r>
          </w:p>
        </w:tc>
        <w:tc>
          <w:tcPr>
            <w:tcW w:w="851" w:type="dxa"/>
          </w:tcPr>
          <w:p w14:paraId="74EEB876" w14:textId="77777777" w:rsidR="00E53A88" w:rsidRDefault="00E53A88" w:rsidP="00754FA2">
            <w:pPr>
              <w:spacing w:after="0"/>
              <w:ind w:left="0"/>
              <w:rPr>
                <w:szCs w:val="20"/>
              </w:rPr>
            </w:pPr>
            <w:r>
              <w:rPr>
                <w:szCs w:val="20"/>
              </w:rPr>
              <w:t>Moderate</w:t>
            </w:r>
          </w:p>
        </w:tc>
        <w:tc>
          <w:tcPr>
            <w:tcW w:w="992" w:type="dxa"/>
          </w:tcPr>
          <w:p w14:paraId="05277BE9" w14:textId="77777777" w:rsidR="00E53A88" w:rsidRDefault="00190AFF" w:rsidP="00EF5858">
            <w:pPr>
              <w:spacing w:after="0"/>
              <w:ind w:left="0"/>
              <w:rPr>
                <w:szCs w:val="20"/>
              </w:rPr>
            </w:pPr>
            <w:r>
              <w:rPr>
                <w:szCs w:val="20"/>
              </w:rPr>
              <w:t>Open</w:t>
            </w:r>
          </w:p>
        </w:tc>
        <w:tc>
          <w:tcPr>
            <w:tcW w:w="2268" w:type="dxa"/>
          </w:tcPr>
          <w:p w14:paraId="56C942A1" w14:textId="77777777" w:rsidR="00E53A88" w:rsidRDefault="00E53A88" w:rsidP="00EF5858">
            <w:pPr>
              <w:spacing w:after="0"/>
              <w:ind w:left="0"/>
              <w:rPr>
                <w:szCs w:val="20"/>
              </w:rPr>
            </w:pPr>
            <w:r>
              <w:rPr>
                <w:szCs w:val="20"/>
              </w:rPr>
              <w:t>Business teams will work with Operators/Service Providers to define the process.</w:t>
            </w:r>
          </w:p>
          <w:p w14:paraId="020E020B" w14:textId="77777777" w:rsidR="00190AFF" w:rsidRDefault="00190AFF" w:rsidP="00EF5858">
            <w:pPr>
              <w:spacing w:after="0"/>
              <w:ind w:left="0"/>
              <w:rPr>
                <w:szCs w:val="20"/>
              </w:rPr>
            </w:pPr>
            <w:r>
              <w:rPr>
                <w:szCs w:val="20"/>
              </w:rPr>
              <w:t>Technology measures will be in place as recommended by SIA like, password expiry, Captc</w:t>
            </w:r>
            <w:r w:rsidR="00021638">
              <w:rPr>
                <w:szCs w:val="20"/>
              </w:rPr>
              <w:t>h</w:t>
            </w:r>
            <w:r>
              <w:rPr>
                <w:szCs w:val="20"/>
              </w:rPr>
              <w:t xml:space="preserve">a, in- activity, email validation etc.  </w:t>
            </w:r>
          </w:p>
          <w:p w14:paraId="6E711485" w14:textId="77777777" w:rsidR="005B4F04" w:rsidRDefault="005B4F04" w:rsidP="00EF5858">
            <w:pPr>
              <w:spacing w:after="0"/>
              <w:ind w:left="0"/>
              <w:rPr>
                <w:szCs w:val="20"/>
              </w:rPr>
            </w:pPr>
          </w:p>
          <w:p w14:paraId="032D18D3" w14:textId="77777777" w:rsidR="005B4F04" w:rsidRPr="0018225F" w:rsidRDefault="005B4F04" w:rsidP="003D2101">
            <w:pPr>
              <w:spacing w:after="0"/>
              <w:ind w:left="0"/>
            </w:pPr>
            <w:r>
              <w:rPr>
                <w:szCs w:val="20"/>
              </w:rPr>
              <w:t xml:space="preserve">Update 22/11/2016: Service Provider Portal is to be delivered in OPSM Release 4. </w:t>
            </w:r>
            <w:r w:rsidRPr="0018225F">
              <w:t xml:space="preserve">Controls for lifecycle management of external users to </w:t>
            </w:r>
            <w:r>
              <w:t xml:space="preserve">be </w:t>
            </w:r>
            <w:r w:rsidRPr="0018225F">
              <w:t>update</w:t>
            </w:r>
            <w:r>
              <w:t>d when portal requirements are groomed.</w:t>
            </w:r>
          </w:p>
          <w:p w14:paraId="741E0D6C" w14:textId="77777777" w:rsidR="005B4F04" w:rsidRDefault="005B4F04" w:rsidP="00BC4B87">
            <w:pPr>
              <w:spacing w:after="0"/>
              <w:ind w:left="0"/>
              <w:rPr>
                <w:szCs w:val="20"/>
              </w:rPr>
            </w:pPr>
          </w:p>
        </w:tc>
      </w:tr>
      <w:tr w:rsidR="00E53A88" w:rsidRPr="00F57612" w14:paraId="6F22E5A7" w14:textId="77777777" w:rsidTr="005F03E7">
        <w:trPr>
          <w:cantSplit/>
        </w:trPr>
        <w:tc>
          <w:tcPr>
            <w:tcW w:w="826" w:type="dxa"/>
            <w:shd w:val="clear" w:color="auto" w:fill="BFBFBF" w:themeFill="background1" w:themeFillShade="BF"/>
            <w:tcMar>
              <w:left w:w="28" w:type="dxa"/>
              <w:right w:w="0" w:type="dxa"/>
            </w:tcMar>
          </w:tcPr>
          <w:p w14:paraId="569E280D" w14:textId="77777777" w:rsidR="00E53A88" w:rsidRDefault="00E53A88" w:rsidP="0073330A">
            <w:pPr>
              <w:spacing w:after="0"/>
              <w:ind w:left="0"/>
              <w:rPr>
                <w:szCs w:val="20"/>
              </w:rPr>
            </w:pPr>
            <w:r>
              <w:rPr>
                <w:szCs w:val="20"/>
              </w:rPr>
              <w:t>SA-R5</w:t>
            </w:r>
          </w:p>
        </w:tc>
        <w:tc>
          <w:tcPr>
            <w:tcW w:w="3260" w:type="dxa"/>
            <w:shd w:val="clear" w:color="auto" w:fill="BFBFBF" w:themeFill="background1" w:themeFillShade="BF"/>
          </w:tcPr>
          <w:p w14:paraId="0C735756" w14:textId="77777777" w:rsidR="00E53A88" w:rsidRDefault="00E53A88" w:rsidP="00CA3388">
            <w:pPr>
              <w:spacing w:after="0"/>
              <w:ind w:left="0"/>
              <w:rPr>
                <w:szCs w:val="20"/>
              </w:rPr>
            </w:pPr>
            <w:r>
              <w:rPr>
                <w:szCs w:val="20"/>
              </w:rPr>
              <w:t xml:space="preserve">The integration with S3 may turn out to be quite complex. </w:t>
            </w:r>
          </w:p>
        </w:tc>
        <w:tc>
          <w:tcPr>
            <w:tcW w:w="1134" w:type="dxa"/>
            <w:shd w:val="clear" w:color="auto" w:fill="BFBFBF" w:themeFill="background1" w:themeFillShade="BF"/>
          </w:tcPr>
          <w:p w14:paraId="3FEA4533" w14:textId="77777777" w:rsidR="00E53A88" w:rsidRDefault="00E53A88" w:rsidP="00754FA2">
            <w:pPr>
              <w:spacing w:after="0"/>
              <w:ind w:left="0"/>
              <w:rPr>
                <w:szCs w:val="20"/>
              </w:rPr>
            </w:pPr>
            <w:r>
              <w:rPr>
                <w:szCs w:val="20"/>
              </w:rPr>
              <w:t>Unlikely</w:t>
            </w:r>
          </w:p>
        </w:tc>
        <w:tc>
          <w:tcPr>
            <w:tcW w:w="709" w:type="dxa"/>
            <w:shd w:val="clear" w:color="auto" w:fill="BFBFBF" w:themeFill="background1" w:themeFillShade="BF"/>
          </w:tcPr>
          <w:p w14:paraId="196D8FE5" w14:textId="77777777" w:rsidR="00E53A88" w:rsidRDefault="00E53A88" w:rsidP="00111395">
            <w:pPr>
              <w:spacing w:after="0"/>
              <w:ind w:left="0"/>
              <w:rPr>
                <w:szCs w:val="20"/>
              </w:rPr>
            </w:pPr>
            <w:r>
              <w:rPr>
                <w:szCs w:val="20"/>
              </w:rPr>
              <w:t>PTV, Vendor</w:t>
            </w:r>
          </w:p>
        </w:tc>
        <w:tc>
          <w:tcPr>
            <w:tcW w:w="851" w:type="dxa"/>
            <w:shd w:val="clear" w:color="auto" w:fill="BFBFBF" w:themeFill="background1" w:themeFillShade="BF"/>
          </w:tcPr>
          <w:p w14:paraId="1B35F9EB" w14:textId="77777777" w:rsidR="00E53A88" w:rsidRDefault="00190AFF" w:rsidP="00754FA2">
            <w:pPr>
              <w:spacing w:after="0"/>
              <w:ind w:left="0"/>
              <w:rPr>
                <w:szCs w:val="20"/>
              </w:rPr>
            </w:pPr>
            <w:r>
              <w:rPr>
                <w:szCs w:val="20"/>
              </w:rPr>
              <w:t>Minor</w:t>
            </w:r>
          </w:p>
        </w:tc>
        <w:tc>
          <w:tcPr>
            <w:tcW w:w="992" w:type="dxa"/>
            <w:shd w:val="clear" w:color="auto" w:fill="BFBFBF" w:themeFill="background1" w:themeFillShade="BF"/>
          </w:tcPr>
          <w:p w14:paraId="00C168EB" w14:textId="77777777" w:rsidR="00E53A88" w:rsidRDefault="00496936" w:rsidP="00EF5858">
            <w:pPr>
              <w:spacing w:after="0"/>
              <w:ind w:left="0"/>
              <w:rPr>
                <w:szCs w:val="20"/>
              </w:rPr>
            </w:pPr>
            <w:r>
              <w:rPr>
                <w:szCs w:val="20"/>
              </w:rPr>
              <w:t>Closed</w:t>
            </w:r>
          </w:p>
        </w:tc>
        <w:tc>
          <w:tcPr>
            <w:tcW w:w="2268" w:type="dxa"/>
            <w:shd w:val="clear" w:color="auto" w:fill="BFBFBF" w:themeFill="background1" w:themeFillShade="BF"/>
          </w:tcPr>
          <w:p w14:paraId="16E2A9DC" w14:textId="77777777" w:rsidR="00E53A88" w:rsidRDefault="00E53A88" w:rsidP="00EF5858">
            <w:pPr>
              <w:spacing w:after="0"/>
              <w:ind w:left="0"/>
              <w:rPr>
                <w:szCs w:val="20"/>
              </w:rPr>
            </w:pPr>
            <w:r>
              <w:rPr>
                <w:szCs w:val="20"/>
              </w:rPr>
              <w:t xml:space="preserve">Vendor will confirm if there are any issues with this design pattern and </w:t>
            </w:r>
            <w:proofErr w:type="spellStart"/>
            <w:r>
              <w:rPr>
                <w:szCs w:val="20"/>
              </w:rPr>
              <w:t>CenITex</w:t>
            </w:r>
            <w:proofErr w:type="spellEnd"/>
            <w:r>
              <w:rPr>
                <w:szCs w:val="20"/>
              </w:rPr>
              <w:t xml:space="preserve"> will need to engage for SFTP as an alternate option.</w:t>
            </w:r>
          </w:p>
          <w:p w14:paraId="109B1007" w14:textId="77777777" w:rsidR="00496936" w:rsidRDefault="00496936" w:rsidP="00EF5858">
            <w:pPr>
              <w:spacing w:after="0"/>
              <w:ind w:left="0"/>
              <w:rPr>
                <w:szCs w:val="20"/>
              </w:rPr>
            </w:pPr>
          </w:p>
          <w:p w14:paraId="27C296E0" w14:textId="77777777" w:rsidR="00496936" w:rsidRDefault="00496936" w:rsidP="00496936">
            <w:pPr>
              <w:spacing w:after="0"/>
              <w:ind w:left="0"/>
              <w:rPr>
                <w:szCs w:val="20"/>
              </w:rPr>
            </w:pPr>
            <w:r>
              <w:rPr>
                <w:szCs w:val="20"/>
              </w:rPr>
              <w:t xml:space="preserve">Update 22/11/2016: Integration with S3 achieved as per design specified in section </w:t>
            </w:r>
            <w:r>
              <w:rPr>
                <w:szCs w:val="20"/>
              </w:rPr>
              <w:fldChar w:fldCharType="begin"/>
            </w:r>
            <w:r>
              <w:rPr>
                <w:szCs w:val="20"/>
              </w:rPr>
              <w:instrText xml:space="preserve"> REF _Ref467606275 \r \h </w:instrText>
            </w:r>
            <w:r w:rsidR="003D2101">
              <w:rPr>
                <w:szCs w:val="20"/>
              </w:rPr>
              <w:instrText xml:space="preserve"> \* MERGEFORMAT </w:instrText>
            </w:r>
            <w:r>
              <w:rPr>
                <w:szCs w:val="20"/>
              </w:rPr>
            </w:r>
            <w:r>
              <w:rPr>
                <w:szCs w:val="20"/>
              </w:rPr>
              <w:fldChar w:fldCharType="separate"/>
            </w:r>
            <w:r>
              <w:rPr>
                <w:szCs w:val="20"/>
              </w:rPr>
              <w:t>6.2.2</w:t>
            </w:r>
            <w:r>
              <w:rPr>
                <w:szCs w:val="20"/>
              </w:rPr>
              <w:fldChar w:fldCharType="end"/>
            </w:r>
            <w:r>
              <w:rPr>
                <w:szCs w:val="20"/>
              </w:rPr>
              <w:t>.</w:t>
            </w:r>
          </w:p>
        </w:tc>
      </w:tr>
      <w:tr w:rsidR="00E53A88" w:rsidRPr="00F57612" w14:paraId="33ACDC7B" w14:textId="77777777" w:rsidTr="005F03E7">
        <w:trPr>
          <w:cantSplit/>
        </w:trPr>
        <w:tc>
          <w:tcPr>
            <w:tcW w:w="826" w:type="dxa"/>
            <w:shd w:val="clear" w:color="auto" w:fill="BFBFBF" w:themeFill="background1" w:themeFillShade="BF"/>
            <w:tcMar>
              <w:left w:w="28" w:type="dxa"/>
              <w:right w:w="0" w:type="dxa"/>
            </w:tcMar>
          </w:tcPr>
          <w:p w14:paraId="28D12ACC" w14:textId="77777777" w:rsidR="00E53A88" w:rsidRDefault="00E53A88" w:rsidP="0073330A">
            <w:pPr>
              <w:spacing w:after="0"/>
              <w:ind w:left="0"/>
              <w:rPr>
                <w:szCs w:val="20"/>
              </w:rPr>
            </w:pPr>
            <w:r>
              <w:rPr>
                <w:szCs w:val="20"/>
              </w:rPr>
              <w:lastRenderedPageBreak/>
              <w:t>SA-R6</w:t>
            </w:r>
          </w:p>
        </w:tc>
        <w:tc>
          <w:tcPr>
            <w:tcW w:w="3260" w:type="dxa"/>
            <w:shd w:val="clear" w:color="auto" w:fill="BFBFBF" w:themeFill="background1" w:themeFillShade="BF"/>
          </w:tcPr>
          <w:p w14:paraId="7B639E5C" w14:textId="77777777" w:rsidR="00E53A88" w:rsidRDefault="00E53A88" w:rsidP="0073330A">
            <w:pPr>
              <w:spacing w:after="0"/>
              <w:ind w:left="0"/>
              <w:rPr>
                <w:szCs w:val="20"/>
              </w:rPr>
            </w:pPr>
            <w:r>
              <w:rPr>
                <w:szCs w:val="20"/>
              </w:rPr>
              <w:t>Delay in design and delivery timeframes from integration partners (</w:t>
            </w:r>
            <w:proofErr w:type="spellStart"/>
            <w:r>
              <w:rPr>
                <w:szCs w:val="20"/>
              </w:rPr>
              <w:t>CenITex</w:t>
            </w:r>
            <w:proofErr w:type="spellEnd"/>
            <w:r>
              <w:rPr>
                <w:szCs w:val="20"/>
              </w:rPr>
              <w:t xml:space="preserve"> and Oracle Financials) can delay the overall delivery of </w:t>
            </w:r>
            <w:r w:rsidR="00402F70">
              <w:rPr>
                <w:szCs w:val="20"/>
              </w:rPr>
              <w:t>SPPS</w:t>
            </w:r>
          </w:p>
        </w:tc>
        <w:tc>
          <w:tcPr>
            <w:tcW w:w="1134" w:type="dxa"/>
            <w:shd w:val="clear" w:color="auto" w:fill="BFBFBF" w:themeFill="background1" w:themeFillShade="BF"/>
          </w:tcPr>
          <w:p w14:paraId="37BF2FDA" w14:textId="77777777" w:rsidR="00E53A88" w:rsidRDefault="00E53A88" w:rsidP="00754FA2">
            <w:pPr>
              <w:spacing w:after="0"/>
              <w:ind w:left="0"/>
              <w:rPr>
                <w:szCs w:val="20"/>
              </w:rPr>
            </w:pPr>
            <w:r>
              <w:rPr>
                <w:szCs w:val="20"/>
              </w:rPr>
              <w:t>Likely</w:t>
            </w:r>
            <w:r w:rsidDel="00190E15">
              <w:rPr>
                <w:szCs w:val="20"/>
              </w:rPr>
              <w:t xml:space="preserve"> </w:t>
            </w:r>
          </w:p>
        </w:tc>
        <w:tc>
          <w:tcPr>
            <w:tcW w:w="709" w:type="dxa"/>
            <w:shd w:val="clear" w:color="auto" w:fill="BFBFBF" w:themeFill="background1" w:themeFillShade="BF"/>
          </w:tcPr>
          <w:p w14:paraId="3C9B7E8F" w14:textId="77777777" w:rsidR="00E53A88" w:rsidRDefault="00E53A88" w:rsidP="00754FA2">
            <w:pPr>
              <w:spacing w:after="0"/>
              <w:ind w:left="0"/>
              <w:rPr>
                <w:szCs w:val="20"/>
              </w:rPr>
            </w:pPr>
            <w:r>
              <w:rPr>
                <w:szCs w:val="20"/>
              </w:rPr>
              <w:t>PTV, Vendor</w:t>
            </w:r>
            <w:r w:rsidDel="00190E15">
              <w:rPr>
                <w:szCs w:val="20"/>
              </w:rPr>
              <w:t xml:space="preserve"> </w:t>
            </w:r>
          </w:p>
        </w:tc>
        <w:tc>
          <w:tcPr>
            <w:tcW w:w="851" w:type="dxa"/>
            <w:shd w:val="clear" w:color="auto" w:fill="BFBFBF" w:themeFill="background1" w:themeFillShade="BF"/>
          </w:tcPr>
          <w:p w14:paraId="34530EEA" w14:textId="77777777" w:rsidR="00E53A88" w:rsidRDefault="00E53A88" w:rsidP="00400872">
            <w:pPr>
              <w:spacing w:after="0"/>
              <w:ind w:left="-108"/>
              <w:rPr>
                <w:szCs w:val="20"/>
              </w:rPr>
            </w:pPr>
            <w:r>
              <w:rPr>
                <w:szCs w:val="20"/>
              </w:rPr>
              <w:t>Moderate</w:t>
            </w:r>
            <w:r w:rsidDel="00190E15">
              <w:rPr>
                <w:szCs w:val="20"/>
              </w:rPr>
              <w:t xml:space="preserve"> </w:t>
            </w:r>
          </w:p>
        </w:tc>
        <w:tc>
          <w:tcPr>
            <w:tcW w:w="992" w:type="dxa"/>
            <w:shd w:val="clear" w:color="auto" w:fill="BFBFBF" w:themeFill="background1" w:themeFillShade="BF"/>
          </w:tcPr>
          <w:p w14:paraId="716FEE1D" w14:textId="77777777" w:rsidR="00E53A88" w:rsidRDefault="00893B75" w:rsidP="00CA3388">
            <w:pPr>
              <w:spacing w:after="0"/>
              <w:ind w:left="0"/>
              <w:rPr>
                <w:szCs w:val="20"/>
              </w:rPr>
            </w:pPr>
            <w:r>
              <w:rPr>
                <w:szCs w:val="20"/>
              </w:rPr>
              <w:t>Closed</w:t>
            </w:r>
          </w:p>
        </w:tc>
        <w:tc>
          <w:tcPr>
            <w:tcW w:w="2268" w:type="dxa"/>
            <w:shd w:val="clear" w:color="auto" w:fill="BFBFBF" w:themeFill="background1" w:themeFillShade="BF"/>
          </w:tcPr>
          <w:p w14:paraId="6E0EB6D5" w14:textId="77777777" w:rsidR="00E53A88" w:rsidRDefault="00E53A88" w:rsidP="00CA3388">
            <w:pPr>
              <w:spacing w:after="0"/>
              <w:ind w:left="0"/>
              <w:rPr>
                <w:szCs w:val="20"/>
              </w:rPr>
            </w:pPr>
            <w:r>
              <w:rPr>
                <w:szCs w:val="20"/>
              </w:rPr>
              <w:t xml:space="preserve">There will be contractual arrangement with integration partners and planning activity will be performed to align the dates. </w:t>
            </w:r>
          </w:p>
          <w:p w14:paraId="45890396" w14:textId="77777777" w:rsidR="00893B75" w:rsidRDefault="00893B75" w:rsidP="00CA3388">
            <w:pPr>
              <w:spacing w:after="0"/>
              <w:ind w:left="0"/>
              <w:rPr>
                <w:szCs w:val="20"/>
              </w:rPr>
            </w:pPr>
          </w:p>
          <w:p w14:paraId="345B7539" w14:textId="77777777" w:rsidR="00893B75" w:rsidRDefault="00893B75" w:rsidP="00893B75">
            <w:pPr>
              <w:spacing w:after="0"/>
              <w:ind w:left="0"/>
              <w:rPr>
                <w:szCs w:val="20"/>
              </w:rPr>
            </w:pPr>
            <w:r>
              <w:rPr>
                <w:szCs w:val="20"/>
              </w:rPr>
              <w:t>Update 22/11/2016: Managed by project delivery</w:t>
            </w:r>
          </w:p>
        </w:tc>
      </w:tr>
      <w:tr w:rsidR="00E53A88" w:rsidRPr="00F57612" w14:paraId="47D6A21E" w14:textId="77777777" w:rsidTr="005F03E7">
        <w:trPr>
          <w:cantSplit/>
        </w:trPr>
        <w:tc>
          <w:tcPr>
            <w:tcW w:w="826" w:type="dxa"/>
            <w:tcMar>
              <w:left w:w="28" w:type="dxa"/>
              <w:right w:w="0" w:type="dxa"/>
            </w:tcMar>
          </w:tcPr>
          <w:p w14:paraId="09932D2F" w14:textId="77777777" w:rsidR="00E53A88" w:rsidRDefault="00E53A88" w:rsidP="0073330A">
            <w:pPr>
              <w:spacing w:after="0"/>
              <w:ind w:left="0"/>
              <w:rPr>
                <w:szCs w:val="20"/>
              </w:rPr>
            </w:pPr>
            <w:r>
              <w:rPr>
                <w:szCs w:val="20"/>
              </w:rPr>
              <w:t>SA-R7</w:t>
            </w:r>
          </w:p>
        </w:tc>
        <w:tc>
          <w:tcPr>
            <w:tcW w:w="3260" w:type="dxa"/>
            <w:shd w:val="clear" w:color="auto" w:fill="BFBFBF" w:themeFill="background1" w:themeFillShade="BF"/>
          </w:tcPr>
          <w:p w14:paraId="6E391706" w14:textId="77777777" w:rsidR="00E53A88" w:rsidRDefault="00E53A88" w:rsidP="00CA3D97">
            <w:pPr>
              <w:spacing w:after="0"/>
              <w:ind w:left="0"/>
              <w:rPr>
                <w:szCs w:val="20"/>
                <w:lang w:val="en-AU"/>
              </w:rPr>
            </w:pPr>
            <w:r>
              <w:rPr>
                <w:szCs w:val="20"/>
                <w:lang w:val="en-AU"/>
              </w:rPr>
              <w:t>WACG2.0 is one of the mandatory NFRs and that has extensive list of requirements.</w:t>
            </w:r>
          </w:p>
          <w:p w14:paraId="1F352ECD" w14:textId="77777777" w:rsidR="00E53A88" w:rsidRDefault="00E53A88" w:rsidP="008251D5">
            <w:pPr>
              <w:spacing w:after="0"/>
              <w:ind w:left="0"/>
              <w:rPr>
                <w:szCs w:val="20"/>
              </w:rPr>
            </w:pPr>
            <w:r w:rsidRPr="00CA3D97">
              <w:rPr>
                <w:szCs w:val="20"/>
                <w:lang w:val="en-AU"/>
              </w:rPr>
              <w:t xml:space="preserve">WACG requirements are new to PTV and may take </w:t>
            </w:r>
            <w:r>
              <w:rPr>
                <w:szCs w:val="20"/>
                <w:lang w:val="en-AU"/>
              </w:rPr>
              <w:t>time to understand and review</w:t>
            </w:r>
            <w:r w:rsidRPr="00CA3D97">
              <w:rPr>
                <w:szCs w:val="20"/>
                <w:lang w:val="en-AU"/>
              </w:rPr>
              <w:t xml:space="preserve"> </w:t>
            </w:r>
          </w:p>
        </w:tc>
        <w:tc>
          <w:tcPr>
            <w:tcW w:w="1134" w:type="dxa"/>
            <w:shd w:val="clear" w:color="auto" w:fill="BFBFBF" w:themeFill="background1" w:themeFillShade="BF"/>
          </w:tcPr>
          <w:p w14:paraId="56513E6C" w14:textId="77777777" w:rsidR="00E53A88" w:rsidRDefault="00E53A88" w:rsidP="00754FA2">
            <w:pPr>
              <w:spacing w:after="0"/>
              <w:ind w:left="0"/>
              <w:rPr>
                <w:szCs w:val="20"/>
              </w:rPr>
            </w:pPr>
            <w:r>
              <w:rPr>
                <w:szCs w:val="20"/>
              </w:rPr>
              <w:t>Likely</w:t>
            </w:r>
          </w:p>
        </w:tc>
        <w:tc>
          <w:tcPr>
            <w:tcW w:w="709" w:type="dxa"/>
            <w:shd w:val="clear" w:color="auto" w:fill="BFBFBF" w:themeFill="background1" w:themeFillShade="BF"/>
          </w:tcPr>
          <w:p w14:paraId="05D487CF" w14:textId="77777777" w:rsidR="00E53A88" w:rsidRDefault="00E53A88" w:rsidP="00754FA2">
            <w:pPr>
              <w:spacing w:after="0"/>
              <w:ind w:left="0"/>
              <w:rPr>
                <w:szCs w:val="20"/>
              </w:rPr>
            </w:pPr>
            <w:r>
              <w:rPr>
                <w:szCs w:val="20"/>
              </w:rPr>
              <w:t>PTV, Vendor</w:t>
            </w:r>
          </w:p>
        </w:tc>
        <w:tc>
          <w:tcPr>
            <w:tcW w:w="851" w:type="dxa"/>
            <w:shd w:val="clear" w:color="auto" w:fill="BFBFBF" w:themeFill="background1" w:themeFillShade="BF"/>
          </w:tcPr>
          <w:p w14:paraId="456ACA1E" w14:textId="77777777" w:rsidR="00E53A88" w:rsidRDefault="00E53A88" w:rsidP="00754FA2">
            <w:pPr>
              <w:spacing w:after="0"/>
              <w:ind w:left="0"/>
              <w:rPr>
                <w:szCs w:val="20"/>
              </w:rPr>
            </w:pPr>
            <w:r>
              <w:rPr>
                <w:szCs w:val="20"/>
              </w:rPr>
              <w:t>Moderate</w:t>
            </w:r>
          </w:p>
        </w:tc>
        <w:tc>
          <w:tcPr>
            <w:tcW w:w="992" w:type="dxa"/>
            <w:shd w:val="clear" w:color="auto" w:fill="BFBFBF" w:themeFill="background1" w:themeFillShade="BF"/>
          </w:tcPr>
          <w:p w14:paraId="2CD8CA66" w14:textId="77777777" w:rsidR="00E53A88" w:rsidRPr="00CA3D97" w:rsidRDefault="00893B75" w:rsidP="00CA3D97">
            <w:pPr>
              <w:spacing w:after="0"/>
              <w:ind w:left="0"/>
              <w:rPr>
                <w:szCs w:val="20"/>
              </w:rPr>
            </w:pPr>
            <w:r>
              <w:rPr>
                <w:szCs w:val="20"/>
              </w:rPr>
              <w:t>Closed</w:t>
            </w:r>
          </w:p>
        </w:tc>
        <w:tc>
          <w:tcPr>
            <w:tcW w:w="2268" w:type="dxa"/>
            <w:shd w:val="clear" w:color="auto" w:fill="BFBFBF" w:themeFill="background1" w:themeFillShade="BF"/>
          </w:tcPr>
          <w:p w14:paraId="13D97B4E" w14:textId="77777777" w:rsidR="00E53A88" w:rsidRPr="00CA3D97" w:rsidRDefault="00E53A88" w:rsidP="00CA3D97">
            <w:pPr>
              <w:spacing w:after="0"/>
              <w:ind w:left="0"/>
              <w:rPr>
                <w:szCs w:val="20"/>
                <w:lang w:val="en-AU"/>
              </w:rPr>
            </w:pPr>
            <w:r w:rsidRPr="00CA3D97">
              <w:rPr>
                <w:szCs w:val="20"/>
              </w:rPr>
              <w:t>The solution may take longer in meeting Accessibility requirements, if any issues/limitation</w:t>
            </w:r>
            <w:r>
              <w:rPr>
                <w:szCs w:val="20"/>
              </w:rPr>
              <w:t>s</w:t>
            </w:r>
            <w:r w:rsidRPr="00CA3D97">
              <w:rPr>
                <w:szCs w:val="20"/>
              </w:rPr>
              <w:t xml:space="preserve"> are found with user facing off-the-shelf products </w:t>
            </w:r>
            <w:r>
              <w:rPr>
                <w:szCs w:val="20"/>
              </w:rPr>
              <w:t>which</w:t>
            </w:r>
            <w:r w:rsidRPr="00CA3D97">
              <w:rPr>
                <w:szCs w:val="20"/>
              </w:rPr>
              <w:t xml:space="preserve"> may require fixes from software vendors. Workshops are scheduled with multiple parties within PTV and vendor</w:t>
            </w:r>
            <w:r>
              <w:rPr>
                <w:szCs w:val="20"/>
              </w:rPr>
              <w:t>.</w:t>
            </w:r>
          </w:p>
          <w:p w14:paraId="195C276B" w14:textId="77777777" w:rsidR="00893B75" w:rsidRDefault="00893B75" w:rsidP="00CA3388">
            <w:pPr>
              <w:spacing w:after="0"/>
              <w:ind w:left="0"/>
              <w:rPr>
                <w:szCs w:val="20"/>
              </w:rPr>
            </w:pPr>
          </w:p>
          <w:p w14:paraId="7F6103AB" w14:textId="77777777" w:rsidR="00E53A88" w:rsidRDefault="00893B75" w:rsidP="00CA3388">
            <w:pPr>
              <w:spacing w:after="0"/>
              <w:ind w:left="0"/>
              <w:rPr>
                <w:szCs w:val="20"/>
              </w:rPr>
            </w:pPr>
            <w:r>
              <w:rPr>
                <w:szCs w:val="20"/>
              </w:rPr>
              <w:t>Update 22/11/2016: Managed by project delivery</w:t>
            </w:r>
          </w:p>
        </w:tc>
      </w:tr>
      <w:tr w:rsidR="00C107C7" w:rsidRPr="00F57612" w14:paraId="20EB0EEA" w14:textId="77777777" w:rsidTr="00E53A88">
        <w:trPr>
          <w:cantSplit/>
        </w:trPr>
        <w:tc>
          <w:tcPr>
            <w:tcW w:w="826" w:type="dxa"/>
            <w:tcMar>
              <w:left w:w="28" w:type="dxa"/>
              <w:right w:w="0" w:type="dxa"/>
            </w:tcMar>
          </w:tcPr>
          <w:p w14:paraId="1016416D" w14:textId="77777777" w:rsidR="00C107C7" w:rsidRDefault="00C107C7" w:rsidP="0073330A">
            <w:pPr>
              <w:spacing w:after="0"/>
              <w:ind w:left="0"/>
              <w:rPr>
                <w:szCs w:val="20"/>
              </w:rPr>
            </w:pPr>
            <w:r>
              <w:rPr>
                <w:szCs w:val="20"/>
              </w:rPr>
              <w:t>SA-R8</w:t>
            </w:r>
          </w:p>
        </w:tc>
        <w:tc>
          <w:tcPr>
            <w:tcW w:w="3260" w:type="dxa"/>
            <w:shd w:val="clear" w:color="auto" w:fill="auto"/>
          </w:tcPr>
          <w:p w14:paraId="40D8B4FC" w14:textId="77777777" w:rsidR="00C107C7" w:rsidRDefault="00402F70" w:rsidP="00C107C7">
            <w:pPr>
              <w:spacing w:after="0"/>
              <w:ind w:left="0"/>
              <w:rPr>
                <w:szCs w:val="20"/>
                <w:lang w:val="en-AU"/>
              </w:rPr>
            </w:pPr>
            <w:r>
              <w:rPr>
                <w:szCs w:val="20"/>
                <w:lang w:val="en-AU"/>
              </w:rPr>
              <w:t>SPPS</w:t>
            </w:r>
            <w:r w:rsidR="00C107C7">
              <w:rPr>
                <w:szCs w:val="20"/>
                <w:lang w:val="en-AU"/>
              </w:rPr>
              <w:t xml:space="preserve"> support arrangements are not clarified</w:t>
            </w:r>
          </w:p>
        </w:tc>
        <w:tc>
          <w:tcPr>
            <w:tcW w:w="1134" w:type="dxa"/>
          </w:tcPr>
          <w:p w14:paraId="54A3FED6" w14:textId="77777777" w:rsidR="00C107C7" w:rsidRDefault="00C107C7" w:rsidP="00754FA2">
            <w:pPr>
              <w:spacing w:after="0"/>
              <w:ind w:left="0"/>
              <w:rPr>
                <w:szCs w:val="20"/>
              </w:rPr>
            </w:pPr>
            <w:r>
              <w:rPr>
                <w:szCs w:val="20"/>
              </w:rPr>
              <w:t>Unlikely</w:t>
            </w:r>
          </w:p>
        </w:tc>
        <w:tc>
          <w:tcPr>
            <w:tcW w:w="709" w:type="dxa"/>
          </w:tcPr>
          <w:p w14:paraId="32744909" w14:textId="77777777" w:rsidR="00C107C7" w:rsidRDefault="00C107C7" w:rsidP="00754FA2">
            <w:pPr>
              <w:spacing w:after="0"/>
              <w:ind w:left="0"/>
              <w:rPr>
                <w:szCs w:val="20"/>
              </w:rPr>
            </w:pPr>
            <w:r>
              <w:rPr>
                <w:szCs w:val="20"/>
              </w:rPr>
              <w:t>PTV, Vendor</w:t>
            </w:r>
          </w:p>
        </w:tc>
        <w:tc>
          <w:tcPr>
            <w:tcW w:w="851" w:type="dxa"/>
          </w:tcPr>
          <w:p w14:paraId="3222AA53" w14:textId="77777777" w:rsidR="00C107C7" w:rsidRDefault="00C107C7" w:rsidP="00754FA2">
            <w:pPr>
              <w:spacing w:after="0"/>
              <w:ind w:left="0"/>
              <w:rPr>
                <w:szCs w:val="20"/>
              </w:rPr>
            </w:pPr>
            <w:r>
              <w:rPr>
                <w:szCs w:val="20"/>
              </w:rPr>
              <w:t>Moderate</w:t>
            </w:r>
          </w:p>
        </w:tc>
        <w:tc>
          <w:tcPr>
            <w:tcW w:w="992" w:type="dxa"/>
          </w:tcPr>
          <w:p w14:paraId="76ECF3A3" w14:textId="77777777" w:rsidR="00C107C7" w:rsidRPr="00CA3D97" w:rsidRDefault="00F2294C" w:rsidP="00CA3D97">
            <w:pPr>
              <w:spacing w:after="0"/>
              <w:ind w:left="0"/>
              <w:rPr>
                <w:szCs w:val="20"/>
              </w:rPr>
            </w:pPr>
            <w:r>
              <w:rPr>
                <w:szCs w:val="20"/>
              </w:rPr>
              <w:t>Open</w:t>
            </w:r>
          </w:p>
        </w:tc>
        <w:tc>
          <w:tcPr>
            <w:tcW w:w="2268" w:type="dxa"/>
          </w:tcPr>
          <w:p w14:paraId="7B4BAAF9" w14:textId="77777777" w:rsidR="00893B75" w:rsidRPr="00CA3D97" w:rsidRDefault="00C107C7" w:rsidP="00893B75">
            <w:pPr>
              <w:spacing w:after="0"/>
              <w:ind w:left="0"/>
              <w:rPr>
                <w:szCs w:val="20"/>
              </w:rPr>
            </w:pPr>
            <w:r>
              <w:rPr>
                <w:szCs w:val="20"/>
              </w:rPr>
              <w:t>Support arrangements are currently under discussion and will be closed as a part of contract finalisation.</w:t>
            </w:r>
          </w:p>
        </w:tc>
      </w:tr>
    </w:tbl>
    <w:p w14:paraId="74A7F59B" w14:textId="77777777" w:rsidR="00F81691" w:rsidRPr="00C47010" w:rsidRDefault="00F2294C" w:rsidP="00F81691">
      <w:pPr>
        <w:pStyle w:val="Heading2"/>
      </w:pPr>
      <w:bookmarkStart w:id="88" w:name="_Toc436134619"/>
      <w:bookmarkStart w:id="89" w:name="_Toc468399887"/>
      <w:bookmarkEnd w:id="88"/>
      <w:r>
        <w:lastRenderedPageBreak/>
        <w:t xml:space="preserve">Outstanding </w:t>
      </w:r>
      <w:r w:rsidR="00F81691">
        <w:t>Items</w:t>
      </w:r>
      <w:bookmarkEnd w:id="89"/>
    </w:p>
    <w:tbl>
      <w:tblPr>
        <w:tblW w:w="10069"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26"/>
        <w:gridCol w:w="2410"/>
        <w:gridCol w:w="4706"/>
        <w:gridCol w:w="2127"/>
      </w:tblGrid>
      <w:tr w:rsidR="00F2294C" w:rsidRPr="00691460" w14:paraId="7E16E5EE" w14:textId="77777777" w:rsidTr="005F03E7">
        <w:trPr>
          <w:cantSplit/>
          <w:tblHeader/>
        </w:trPr>
        <w:tc>
          <w:tcPr>
            <w:tcW w:w="826" w:type="dxa"/>
            <w:shd w:val="clear" w:color="auto" w:fill="404040" w:themeFill="text1" w:themeFillTint="BF"/>
          </w:tcPr>
          <w:p w14:paraId="6A8629E7" w14:textId="77777777" w:rsidR="00F2294C" w:rsidRPr="00691460" w:rsidRDefault="00F2294C" w:rsidP="009F24DD">
            <w:pPr>
              <w:pStyle w:val="TableHeader"/>
            </w:pPr>
            <w:r w:rsidRPr="00691460">
              <w:t>#</w:t>
            </w:r>
          </w:p>
        </w:tc>
        <w:tc>
          <w:tcPr>
            <w:tcW w:w="2410" w:type="dxa"/>
            <w:shd w:val="clear" w:color="auto" w:fill="404040" w:themeFill="text1" w:themeFillTint="BF"/>
          </w:tcPr>
          <w:p w14:paraId="380260A7" w14:textId="77777777" w:rsidR="00F2294C" w:rsidRPr="00691460" w:rsidRDefault="00F2294C" w:rsidP="00B83CCF">
            <w:pPr>
              <w:pStyle w:val="TableHeader"/>
            </w:pPr>
            <w:r>
              <w:t>Outstanding Item</w:t>
            </w:r>
          </w:p>
        </w:tc>
        <w:tc>
          <w:tcPr>
            <w:tcW w:w="4706" w:type="dxa"/>
            <w:shd w:val="clear" w:color="auto" w:fill="404040" w:themeFill="text1" w:themeFillTint="BF"/>
          </w:tcPr>
          <w:p w14:paraId="4E42C96C" w14:textId="77777777" w:rsidR="00F2294C" w:rsidRPr="00662681" w:rsidRDefault="00F2294C" w:rsidP="009F24DD">
            <w:pPr>
              <w:pStyle w:val="TableHeader"/>
            </w:pPr>
            <w:r w:rsidRPr="00662681">
              <w:t>Description</w:t>
            </w:r>
          </w:p>
        </w:tc>
        <w:tc>
          <w:tcPr>
            <w:tcW w:w="2127" w:type="dxa"/>
            <w:shd w:val="clear" w:color="auto" w:fill="404040" w:themeFill="text1" w:themeFillTint="BF"/>
          </w:tcPr>
          <w:p w14:paraId="73361D81" w14:textId="77777777" w:rsidR="00F2294C" w:rsidRPr="00662681" w:rsidRDefault="00F2294C" w:rsidP="009F24DD">
            <w:pPr>
              <w:pStyle w:val="TableHeader"/>
            </w:pPr>
            <w:r w:rsidRPr="00662681">
              <w:t>Status</w:t>
            </w:r>
          </w:p>
        </w:tc>
      </w:tr>
      <w:tr w:rsidR="00F2294C" w:rsidRPr="00F57612" w14:paraId="596D87DD" w14:textId="77777777" w:rsidTr="005F03E7">
        <w:trPr>
          <w:cantSplit/>
        </w:trPr>
        <w:tc>
          <w:tcPr>
            <w:tcW w:w="826" w:type="dxa"/>
            <w:shd w:val="clear" w:color="auto" w:fill="BFBFBF" w:themeFill="background1" w:themeFillShade="BF"/>
            <w:tcMar>
              <w:left w:w="57" w:type="dxa"/>
              <w:right w:w="28" w:type="dxa"/>
            </w:tcMar>
          </w:tcPr>
          <w:p w14:paraId="4F7FD645" w14:textId="77777777" w:rsidR="00F2294C" w:rsidRPr="00496936" w:rsidRDefault="00F2294C" w:rsidP="00F81691">
            <w:pPr>
              <w:pStyle w:val="TableText"/>
              <w:rPr>
                <w:strike/>
              </w:rPr>
            </w:pPr>
            <w:r w:rsidRPr="00496936">
              <w:rPr>
                <w:strike/>
              </w:rPr>
              <w:t>SA-O1</w:t>
            </w:r>
          </w:p>
        </w:tc>
        <w:tc>
          <w:tcPr>
            <w:tcW w:w="2410" w:type="dxa"/>
            <w:shd w:val="clear" w:color="auto" w:fill="BFBFBF" w:themeFill="background1" w:themeFillShade="BF"/>
          </w:tcPr>
          <w:p w14:paraId="764BE3D0" w14:textId="77777777" w:rsidR="00F2294C" w:rsidRPr="00496936" w:rsidRDefault="00F2294C" w:rsidP="00B83CCF">
            <w:pPr>
              <w:pStyle w:val="TableText"/>
              <w:jc w:val="left"/>
              <w:rPr>
                <w:strike/>
              </w:rPr>
            </w:pPr>
            <w:r w:rsidRPr="00496936">
              <w:rPr>
                <w:strike/>
              </w:rPr>
              <w:t>Security Impact Assessment (SIA)</w:t>
            </w:r>
          </w:p>
        </w:tc>
        <w:tc>
          <w:tcPr>
            <w:tcW w:w="4706" w:type="dxa"/>
            <w:shd w:val="clear" w:color="auto" w:fill="BFBFBF" w:themeFill="background1" w:themeFillShade="BF"/>
          </w:tcPr>
          <w:p w14:paraId="586F9F18" w14:textId="77777777" w:rsidR="00F2294C" w:rsidRPr="00496936" w:rsidRDefault="00F2294C" w:rsidP="009F24DD">
            <w:pPr>
              <w:pStyle w:val="TableText"/>
              <w:rPr>
                <w:strike/>
              </w:rPr>
            </w:pPr>
            <w:r w:rsidRPr="00496936">
              <w:rPr>
                <w:strike/>
              </w:rPr>
              <w:t>SIA will be conducted in next phase hence this document will be updated reflecting the outcome of the assessment</w:t>
            </w:r>
          </w:p>
        </w:tc>
        <w:tc>
          <w:tcPr>
            <w:tcW w:w="2127" w:type="dxa"/>
            <w:shd w:val="clear" w:color="auto" w:fill="BFBFBF" w:themeFill="background1" w:themeFillShade="BF"/>
          </w:tcPr>
          <w:p w14:paraId="4D37315C" w14:textId="77777777" w:rsidR="00F2294C" w:rsidRPr="00496936" w:rsidRDefault="00662681" w:rsidP="009F24DD">
            <w:pPr>
              <w:pStyle w:val="TableText"/>
              <w:rPr>
                <w:strike/>
              </w:rPr>
            </w:pPr>
            <w:r>
              <w:rPr>
                <w:strike/>
              </w:rPr>
              <w:t>Closed</w:t>
            </w:r>
          </w:p>
        </w:tc>
      </w:tr>
      <w:tr w:rsidR="00F2294C" w:rsidRPr="00F57612" w14:paraId="6C7C6A8F" w14:textId="77777777" w:rsidTr="005F03E7">
        <w:trPr>
          <w:cantSplit/>
        </w:trPr>
        <w:tc>
          <w:tcPr>
            <w:tcW w:w="826" w:type="dxa"/>
            <w:shd w:val="clear" w:color="auto" w:fill="BFBFBF" w:themeFill="background1" w:themeFillShade="BF"/>
            <w:tcMar>
              <w:left w:w="57" w:type="dxa"/>
              <w:right w:w="28" w:type="dxa"/>
            </w:tcMar>
          </w:tcPr>
          <w:p w14:paraId="5A020346" w14:textId="77777777" w:rsidR="00F2294C" w:rsidRPr="00496936" w:rsidRDefault="00F2294C" w:rsidP="009F24DD">
            <w:pPr>
              <w:pStyle w:val="TableText"/>
              <w:rPr>
                <w:strike/>
              </w:rPr>
            </w:pPr>
            <w:r w:rsidRPr="00496936">
              <w:rPr>
                <w:strike/>
              </w:rPr>
              <w:t>SA-O2</w:t>
            </w:r>
          </w:p>
        </w:tc>
        <w:tc>
          <w:tcPr>
            <w:tcW w:w="2410" w:type="dxa"/>
            <w:shd w:val="clear" w:color="auto" w:fill="BFBFBF" w:themeFill="background1" w:themeFillShade="BF"/>
          </w:tcPr>
          <w:p w14:paraId="1A44740A" w14:textId="77777777" w:rsidR="00F2294C" w:rsidRPr="00496936" w:rsidRDefault="00F2294C" w:rsidP="00B83CCF">
            <w:pPr>
              <w:pStyle w:val="TableText"/>
              <w:jc w:val="left"/>
              <w:rPr>
                <w:strike/>
              </w:rPr>
            </w:pPr>
            <w:r w:rsidRPr="00496936">
              <w:rPr>
                <w:strike/>
              </w:rPr>
              <w:t>Data Architecture</w:t>
            </w:r>
          </w:p>
        </w:tc>
        <w:tc>
          <w:tcPr>
            <w:tcW w:w="4706" w:type="dxa"/>
            <w:shd w:val="clear" w:color="auto" w:fill="BFBFBF" w:themeFill="background1" w:themeFillShade="BF"/>
          </w:tcPr>
          <w:p w14:paraId="4F2474C8" w14:textId="77777777" w:rsidR="00F2294C" w:rsidRPr="00496936" w:rsidRDefault="00F2294C" w:rsidP="00027ED7">
            <w:pPr>
              <w:pStyle w:val="TableText"/>
              <w:rPr>
                <w:strike/>
              </w:rPr>
            </w:pPr>
            <w:r w:rsidRPr="00496936">
              <w:rPr>
                <w:strike/>
              </w:rPr>
              <w:t>Pega inception (current phase) only captures high level requirements and use cases. Next phase Elaboration and construction phase will gather detailed information regarding fields and forms. Data Architecture section will be updated accordingly. This section will also cover the recommendations from Information and privacy recommendations in next phase.</w:t>
            </w:r>
          </w:p>
        </w:tc>
        <w:tc>
          <w:tcPr>
            <w:tcW w:w="2127" w:type="dxa"/>
            <w:shd w:val="clear" w:color="auto" w:fill="BFBFBF" w:themeFill="background1" w:themeFillShade="BF"/>
          </w:tcPr>
          <w:p w14:paraId="44A0EBA1" w14:textId="77777777" w:rsidR="00F2294C" w:rsidRPr="00496936" w:rsidRDefault="00662681" w:rsidP="00027ED7">
            <w:pPr>
              <w:pStyle w:val="TableText"/>
              <w:rPr>
                <w:strike/>
              </w:rPr>
            </w:pPr>
            <w:r>
              <w:rPr>
                <w:strike/>
              </w:rPr>
              <w:t>Closed</w:t>
            </w:r>
          </w:p>
        </w:tc>
      </w:tr>
      <w:tr w:rsidR="00F2294C" w:rsidRPr="00F57612" w14:paraId="2352DE25" w14:textId="77777777" w:rsidTr="005F03E7">
        <w:trPr>
          <w:cantSplit/>
        </w:trPr>
        <w:tc>
          <w:tcPr>
            <w:tcW w:w="826" w:type="dxa"/>
            <w:shd w:val="clear" w:color="auto" w:fill="BFBFBF" w:themeFill="background1" w:themeFillShade="BF"/>
            <w:tcMar>
              <w:left w:w="57" w:type="dxa"/>
              <w:right w:w="28" w:type="dxa"/>
            </w:tcMar>
          </w:tcPr>
          <w:p w14:paraId="7C10DF70" w14:textId="77777777" w:rsidR="00F2294C" w:rsidRPr="005F03E7" w:rsidRDefault="00F2294C" w:rsidP="009F24DD">
            <w:pPr>
              <w:pStyle w:val="TableText"/>
              <w:rPr>
                <w:strike/>
              </w:rPr>
            </w:pPr>
            <w:r w:rsidRPr="005F03E7">
              <w:rPr>
                <w:strike/>
              </w:rPr>
              <w:t>SA-O3</w:t>
            </w:r>
          </w:p>
        </w:tc>
        <w:tc>
          <w:tcPr>
            <w:tcW w:w="2410" w:type="dxa"/>
            <w:shd w:val="clear" w:color="auto" w:fill="BFBFBF" w:themeFill="background1" w:themeFillShade="BF"/>
          </w:tcPr>
          <w:p w14:paraId="2E58D6AE" w14:textId="77777777" w:rsidR="00F2294C" w:rsidRPr="005F03E7" w:rsidRDefault="00F2294C" w:rsidP="00A130F7">
            <w:pPr>
              <w:pStyle w:val="TableText"/>
              <w:jc w:val="left"/>
              <w:rPr>
                <w:strike/>
              </w:rPr>
            </w:pPr>
            <w:r w:rsidRPr="005F03E7">
              <w:rPr>
                <w:strike/>
              </w:rPr>
              <w:t xml:space="preserve">Archiving </w:t>
            </w:r>
          </w:p>
        </w:tc>
        <w:tc>
          <w:tcPr>
            <w:tcW w:w="4706" w:type="dxa"/>
            <w:shd w:val="clear" w:color="auto" w:fill="BFBFBF" w:themeFill="background1" w:themeFillShade="BF"/>
          </w:tcPr>
          <w:p w14:paraId="2130A8F4" w14:textId="77777777" w:rsidR="00F2294C" w:rsidRPr="005F03E7" w:rsidRDefault="00F2294C" w:rsidP="00027ED7">
            <w:pPr>
              <w:pStyle w:val="TableText"/>
              <w:rPr>
                <w:strike/>
              </w:rPr>
            </w:pPr>
            <w:r w:rsidRPr="005F03E7">
              <w:rPr>
                <w:strike/>
              </w:rPr>
              <w:t>As a part of elaboration phase data information will be captured, Retention , archiving and purging frequencies will be captured as a part of Data Architecture</w:t>
            </w:r>
          </w:p>
        </w:tc>
        <w:tc>
          <w:tcPr>
            <w:tcW w:w="2127" w:type="dxa"/>
            <w:shd w:val="clear" w:color="auto" w:fill="BFBFBF" w:themeFill="background1" w:themeFillShade="BF"/>
          </w:tcPr>
          <w:p w14:paraId="62CE6704" w14:textId="77777777" w:rsidR="00F2294C" w:rsidRPr="00F22C74" w:rsidRDefault="00662681" w:rsidP="00027ED7">
            <w:pPr>
              <w:pStyle w:val="TableText"/>
              <w:rPr>
                <w:strike/>
              </w:rPr>
            </w:pPr>
            <w:r>
              <w:rPr>
                <w:strike/>
              </w:rPr>
              <w:t>Closed</w:t>
            </w:r>
          </w:p>
        </w:tc>
      </w:tr>
      <w:tr w:rsidR="00F2294C" w:rsidRPr="00F57612" w14:paraId="7D804EB2" w14:textId="77777777" w:rsidTr="005F03E7">
        <w:trPr>
          <w:cantSplit/>
        </w:trPr>
        <w:tc>
          <w:tcPr>
            <w:tcW w:w="826" w:type="dxa"/>
            <w:shd w:val="clear" w:color="auto" w:fill="BFBFBF" w:themeFill="background1" w:themeFillShade="BF"/>
            <w:tcMar>
              <w:left w:w="57" w:type="dxa"/>
              <w:right w:w="28" w:type="dxa"/>
            </w:tcMar>
          </w:tcPr>
          <w:p w14:paraId="3D20F52D" w14:textId="77777777" w:rsidR="00F2294C" w:rsidRPr="00496936" w:rsidRDefault="00F2294C" w:rsidP="00027ED7">
            <w:pPr>
              <w:pStyle w:val="TableText"/>
              <w:rPr>
                <w:strike/>
              </w:rPr>
            </w:pPr>
            <w:r w:rsidRPr="00496936">
              <w:rPr>
                <w:strike/>
              </w:rPr>
              <w:t>SA-O4</w:t>
            </w:r>
          </w:p>
        </w:tc>
        <w:tc>
          <w:tcPr>
            <w:tcW w:w="2410" w:type="dxa"/>
            <w:shd w:val="clear" w:color="auto" w:fill="BFBFBF" w:themeFill="background1" w:themeFillShade="BF"/>
          </w:tcPr>
          <w:p w14:paraId="346AA0FB" w14:textId="77777777" w:rsidR="00F2294C" w:rsidRPr="00496936" w:rsidRDefault="00F2294C" w:rsidP="00B83CCF">
            <w:pPr>
              <w:pStyle w:val="TableText"/>
              <w:jc w:val="left"/>
              <w:rPr>
                <w:strike/>
              </w:rPr>
            </w:pPr>
            <w:proofErr w:type="spellStart"/>
            <w:r w:rsidRPr="00496936">
              <w:rPr>
                <w:strike/>
              </w:rPr>
              <w:t>CenITex</w:t>
            </w:r>
            <w:proofErr w:type="spellEnd"/>
            <w:r w:rsidRPr="00496936">
              <w:rPr>
                <w:strike/>
              </w:rPr>
              <w:t xml:space="preserve"> Infrastructure and functionality design</w:t>
            </w:r>
          </w:p>
        </w:tc>
        <w:tc>
          <w:tcPr>
            <w:tcW w:w="4706" w:type="dxa"/>
            <w:shd w:val="clear" w:color="auto" w:fill="BFBFBF" w:themeFill="background1" w:themeFillShade="BF"/>
          </w:tcPr>
          <w:p w14:paraId="79AE8AA8" w14:textId="77777777" w:rsidR="00F2294C" w:rsidRPr="00496936" w:rsidRDefault="00F2294C" w:rsidP="00C775A6">
            <w:pPr>
              <w:pStyle w:val="TableText"/>
              <w:rPr>
                <w:strike/>
              </w:rPr>
            </w:pPr>
            <w:r w:rsidRPr="00496936">
              <w:rPr>
                <w:strike/>
              </w:rPr>
              <w:t xml:space="preserve">Integration touch points and Infrastructure required to host in </w:t>
            </w:r>
            <w:proofErr w:type="spellStart"/>
            <w:r w:rsidRPr="00496936">
              <w:rPr>
                <w:strike/>
              </w:rPr>
              <w:t>CenITex</w:t>
            </w:r>
            <w:proofErr w:type="spellEnd"/>
            <w:r w:rsidRPr="00496936">
              <w:rPr>
                <w:strike/>
              </w:rPr>
              <w:t xml:space="preserve"> will be covered as a part of next phase. A formal engagement will timelines will be initiated after business case approval. </w:t>
            </w:r>
          </w:p>
        </w:tc>
        <w:tc>
          <w:tcPr>
            <w:tcW w:w="2127" w:type="dxa"/>
            <w:shd w:val="clear" w:color="auto" w:fill="BFBFBF" w:themeFill="background1" w:themeFillShade="BF"/>
          </w:tcPr>
          <w:p w14:paraId="380A4831" w14:textId="77777777" w:rsidR="00F2294C" w:rsidRPr="00496936" w:rsidRDefault="00662681" w:rsidP="00C775A6">
            <w:pPr>
              <w:pStyle w:val="TableText"/>
              <w:rPr>
                <w:strike/>
              </w:rPr>
            </w:pPr>
            <w:r>
              <w:rPr>
                <w:strike/>
              </w:rPr>
              <w:t>Closed</w:t>
            </w:r>
          </w:p>
        </w:tc>
      </w:tr>
      <w:tr w:rsidR="00F2294C" w:rsidRPr="00F57612" w14:paraId="1629397F" w14:textId="77777777" w:rsidTr="005F03E7">
        <w:trPr>
          <w:cantSplit/>
        </w:trPr>
        <w:tc>
          <w:tcPr>
            <w:tcW w:w="826" w:type="dxa"/>
            <w:tcMar>
              <w:left w:w="57" w:type="dxa"/>
              <w:right w:w="28" w:type="dxa"/>
            </w:tcMar>
          </w:tcPr>
          <w:p w14:paraId="3E580D22" w14:textId="77777777" w:rsidR="00F2294C" w:rsidRDefault="00F2294C" w:rsidP="00BE1CC1">
            <w:pPr>
              <w:pStyle w:val="TableText"/>
            </w:pPr>
            <w:r>
              <w:t>SA-O5</w:t>
            </w:r>
          </w:p>
        </w:tc>
        <w:tc>
          <w:tcPr>
            <w:tcW w:w="2410" w:type="dxa"/>
            <w:shd w:val="clear" w:color="auto" w:fill="auto"/>
          </w:tcPr>
          <w:p w14:paraId="52FC9E9A" w14:textId="77777777" w:rsidR="00F2294C" w:rsidRDefault="00F2294C" w:rsidP="00B83CCF">
            <w:pPr>
              <w:pStyle w:val="TableText"/>
              <w:jc w:val="left"/>
            </w:pPr>
            <w:r>
              <w:t>PASS systems (PASS BUS IT and PASS Payments) decommissioning</w:t>
            </w:r>
          </w:p>
        </w:tc>
        <w:tc>
          <w:tcPr>
            <w:tcW w:w="4706" w:type="dxa"/>
          </w:tcPr>
          <w:p w14:paraId="405D5E33" w14:textId="77777777" w:rsidR="00F2294C" w:rsidRDefault="00F2294C" w:rsidP="009F24DD">
            <w:pPr>
              <w:pStyle w:val="TableText"/>
            </w:pPr>
            <w:r>
              <w:t>Decommissioning of existing system is not part of this document, however will be covered as a separate activity with-in SPPS Program.</w:t>
            </w:r>
          </w:p>
        </w:tc>
        <w:tc>
          <w:tcPr>
            <w:tcW w:w="2127" w:type="dxa"/>
          </w:tcPr>
          <w:p w14:paraId="58F3A5B7" w14:textId="77777777" w:rsidR="00F2294C" w:rsidRDefault="00662681" w:rsidP="009F24DD">
            <w:pPr>
              <w:pStyle w:val="TableText"/>
            </w:pPr>
            <w:r>
              <w:t>Open</w:t>
            </w:r>
          </w:p>
        </w:tc>
      </w:tr>
      <w:tr w:rsidR="00F2294C" w:rsidRPr="00F57612" w14:paraId="59BFD3BB" w14:textId="77777777" w:rsidTr="005F03E7">
        <w:trPr>
          <w:cantSplit/>
        </w:trPr>
        <w:tc>
          <w:tcPr>
            <w:tcW w:w="826" w:type="dxa"/>
            <w:tcMar>
              <w:left w:w="57" w:type="dxa"/>
              <w:right w:w="28" w:type="dxa"/>
            </w:tcMar>
          </w:tcPr>
          <w:p w14:paraId="468F72B6" w14:textId="77777777" w:rsidR="00F2294C" w:rsidRDefault="00F2294C" w:rsidP="00ED43D1">
            <w:pPr>
              <w:pStyle w:val="TableText"/>
            </w:pPr>
            <w:r>
              <w:t>SA-O6</w:t>
            </w:r>
          </w:p>
        </w:tc>
        <w:tc>
          <w:tcPr>
            <w:tcW w:w="2410" w:type="dxa"/>
            <w:shd w:val="clear" w:color="auto" w:fill="auto"/>
          </w:tcPr>
          <w:p w14:paraId="08308517" w14:textId="77777777" w:rsidR="00F2294C" w:rsidRDefault="00F2294C" w:rsidP="00B83CCF">
            <w:pPr>
              <w:pStyle w:val="TableText"/>
              <w:jc w:val="left"/>
            </w:pPr>
            <w:r>
              <w:t>Business Continuity</w:t>
            </w:r>
          </w:p>
        </w:tc>
        <w:tc>
          <w:tcPr>
            <w:tcW w:w="4706" w:type="dxa"/>
          </w:tcPr>
          <w:p w14:paraId="486E7615" w14:textId="77777777" w:rsidR="00F2294C" w:rsidRPr="00A40C57" w:rsidRDefault="00F2294C" w:rsidP="00400872">
            <w:pPr>
              <w:pStyle w:val="TableText"/>
            </w:pPr>
            <w:r w:rsidRPr="00B1316A">
              <w:t>Business Continuity plans will be managed outside of this document and managed by different departments involved in the solution. A detailed review of the business continuity (if required) will be reviewed as a part of implementation phase.</w:t>
            </w:r>
          </w:p>
          <w:p w14:paraId="50B4DC58" w14:textId="77777777" w:rsidR="00F2294C" w:rsidRDefault="00F2294C" w:rsidP="00ED43D1">
            <w:pPr>
              <w:pStyle w:val="TableText"/>
            </w:pPr>
          </w:p>
        </w:tc>
        <w:tc>
          <w:tcPr>
            <w:tcW w:w="2127" w:type="dxa"/>
          </w:tcPr>
          <w:p w14:paraId="4575F835" w14:textId="77777777" w:rsidR="00F2294C" w:rsidRPr="00B1316A" w:rsidRDefault="00662681" w:rsidP="00400872">
            <w:pPr>
              <w:pStyle w:val="TableText"/>
            </w:pPr>
            <w:r>
              <w:t>Open</w:t>
            </w:r>
          </w:p>
        </w:tc>
      </w:tr>
      <w:tr w:rsidR="00F2294C" w:rsidRPr="00F57612" w14:paraId="57333E67" w14:textId="77777777" w:rsidTr="005F03E7">
        <w:trPr>
          <w:cantSplit/>
        </w:trPr>
        <w:tc>
          <w:tcPr>
            <w:tcW w:w="826" w:type="dxa"/>
            <w:shd w:val="clear" w:color="auto" w:fill="BFBFBF" w:themeFill="background1" w:themeFillShade="BF"/>
            <w:tcMar>
              <w:left w:w="57" w:type="dxa"/>
              <w:right w:w="28" w:type="dxa"/>
            </w:tcMar>
          </w:tcPr>
          <w:p w14:paraId="2F2A9BE7" w14:textId="77777777" w:rsidR="00F2294C" w:rsidRPr="005F03E7" w:rsidRDefault="00F2294C" w:rsidP="00ED43D1">
            <w:pPr>
              <w:pStyle w:val="TableText"/>
              <w:rPr>
                <w:strike/>
              </w:rPr>
            </w:pPr>
            <w:r w:rsidRPr="005F03E7">
              <w:rPr>
                <w:strike/>
              </w:rPr>
              <w:t>SA-O7</w:t>
            </w:r>
          </w:p>
        </w:tc>
        <w:tc>
          <w:tcPr>
            <w:tcW w:w="2410" w:type="dxa"/>
            <w:shd w:val="clear" w:color="auto" w:fill="BFBFBF" w:themeFill="background1" w:themeFillShade="BF"/>
          </w:tcPr>
          <w:p w14:paraId="10ABC723" w14:textId="77777777" w:rsidR="00F2294C" w:rsidRPr="005F03E7" w:rsidRDefault="00F2294C" w:rsidP="00B83CCF">
            <w:pPr>
              <w:pStyle w:val="TableText"/>
              <w:jc w:val="left"/>
              <w:rPr>
                <w:strike/>
              </w:rPr>
            </w:pPr>
            <w:r w:rsidRPr="005F03E7">
              <w:rPr>
                <w:strike/>
              </w:rPr>
              <w:t>Back-up</w:t>
            </w:r>
          </w:p>
        </w:tc>
        <w:tc>
          <w:tcPr>
            <w:tcW w:w="4706" w:type="dxa"/>
            <w:shd w:val="clear" w:color="auto" w:fill="BFBFBF" w:themeFill="background1" w:themeFillShade="BF"/>
          </w:tcPr>
          <w:p w14:paraId="29033181" w14:textId="77777777" w:rsidR="00F2294C" w:rsidRPr="005F03E7" w:rsidRDefault="00F2294C" w:rsidP="00400872">
            <w:pPr>
              <w:pStyle w:val="TableText"/>
              <w:rPr>
                <w:strike/>
              </w:rPr>
            </w:pPr>
            <w:r w:rsidRPr="005F03E7">
              <w:rPr>
                <w:strike/>
              </w:rPr>
              <w:t>Backup frequencies will be defined in next phase.</w:t>
            </w:r>
          </w:p>
        </w:tc>
        <w:tc>
          <w:tcPr>
            <w:tcW w:w="2127" w:type="dxa"/>
            <w:shd w:val="clear" w:color="auto" w:fill="BFBFBF" w:themeFill="background1" w:themeFillShade="BF"/>
          </w:tcPr>
          <w:p w14:paraId="7A8EE6A5" w14:textId="77777777" w:rsidR="00F2294C" w:rsidRPr="00C07609" w:rsidRDefault="00662681" w:rsidP="00400872">
            <w:pPr>
              <w:pStyle w:val="TableText"/>
              <w:rPr>
                <w:strike/>
              </w:rPr>
            </w:pPr>
            <w:r>
              <w:rPr>
                <w:strike/>
              </w:rPr>
              <w:t>Closed</w:t>
            </w:r>
          </w:p>
        </w:tc>
      </w:tr>
      <w:tr w:rsidR="00F2294C" w:rsidRPr="00F57612" w14:paraId="71A9C8CA" w14:textId="77777777" w:rsidTr="005F03E7">
        <w:trPr>
          <w:cantSplit/>
        </w:trPr>
        <w:tc>
          <w:tcPr>
            <w:tcW w:w="826" w:type="dxa"/>
            <w:shd w:val="clear" w:color="auto" w:fill="BFBFBF" w:themeFill="background1" w:themeFillShade="BF"/>
            <w:tcMar>
              <w:left w:w="57" w:type="dxa"/>
              <w:right w:w="28" w:type="dxa"/>
            </w:tcMar>
          </w:tcPr>
          <w:p w14:paraId="63EDD600" w14:textId="77777777" w:rsidR="00F2294C" w:rsidRPr="006E52CE" w:rsidRDefault="00F2294C" w:rsidP="00ED43D1">
            <w:pPr>
              <w:pStyle w:val="TableText"/>
              <w:rPr>
                <w:strike/>
              </w:rPr>
            </w:pPr>
            <w:r w:rsidRPr="006E52CE">
              <w:rPr>
                <w:strike/>
              </w:rPr>
              <w:t>SA-O8</w:t>
            </w:r>
          </w:p>
        </w:tc>
        <w:tc>
          <w:tcPr>
            <w:tcW w:w="2410" w:type="dxa"/>
            <w:shd w:val="clear" w:color="auto" w:fill="BFBFBF" w:themeFill="background1" w:themeFillShade="BF"/>
          </w:tcPr>
          <w:p w14:paraId="36379D03" w14:textId="77777777" w:rsidR="00F2294C" w:rsidRPr="006E52CE" w:rsidRDefault="00F2294C" w:rsidP="00B83CCF">
            <w:pPr>
              <w:pStyle w:val="TableText"/>
              <w:jc w:val="left"/>
              <w:rPr>
                <w:strike/>
              </w:rPr>
            </w:pPr>
            <w:r w:rsidRPr="006E52CE">
              <w:rPr>
                <w:strike/>
              </w:rPr>
              <w:t>Multifactor Authentication</w:t>
            </w:r>
          </w:p>
        </w:tc>
        <w:tc>
          <w:tcPr>
            <w:tcW w:w="4706" w:type="dxa"/>
            <w:shd w:val="clear" w:color="auto" w:fill="BFBFBF" w:themeFill="background1" w:themeFillShade="BF"/>
          </w:tcPr>
          <w:p w14:paraId="0E8F3BDB" w14:textId="77777777" w:rsidR="00F2294C" w:rsidRPr="006E52CE" w:rsidRDefault="00F2294C" w:rsidP="00400872">
            <w:pPr>
              <w:pStyle w:val="TableText"/>
              <w:rPr>
                <w:strike/>
              </w:rPr>
            </w:pPr>
            <w:r w:rsidRPr="006E52CE">
              <w:rPr>
                <w:strike/>
              </w:rPr>
              <w:t>Multi factor Authentication will be assessed as a part of SIA</w:t>
            </w:r>
          </w:p>
        </w:tc>
        <w:tc>
          <w:tcPr>
            <w:tcW w:w="2127" w:type="dxa"/>
            <w:shd w:val="clear" w:color="auto" w:fill="BFBFBF" w:themeFill="background1" w:themeFillShade="BF"/>
          </w:tcPr>
          <w:p w14:paraId="27F80A24" w14:textId="77777777" w:rsidR="00F2294C" w:rsidRPr="006E52CE" w:rsidRDefault="00662681" w:rsidP="00400872">
            <w:pPr>
              <w:pStyle w:val="TableText"/>
              <w:rPr>
                <w:strike/>
              </w:rPr>
            </w:pPr>
            <w:r>
              <w:rPr>
                <w:strike/>
              </w:rPr>
              <w:t>Closed</w:t>
            </w:r>
          </w:p>
        </w:tc>
      </w:tr>
      <w:tr w:rsidR="00F2294C" w:rsidRPr="00F57612" w14:paraId="1A263D76" w14:textId="77777777" w:rsidTr="005F03E7">
        <w:trPr>
          <w:cantSplit/>
        </w:trPr>
        <w:tc>
          <w:tcPr>
            <w:tcW w:w="826" w:type="dxa"/>
            <w:tcMar>
              <w:left w:w="57" w:type="dxa"/>
              <w:right w:w="28" w:type="dxa"/>
            </w:tcMar>
          </w:tcPr>
          <w:p w14:paraId="1988D2B0" w14:textId="77777777" w:rsidR="00F2294C" w:rsidRDefault="00F2294C" w:rsidP="0018225F">
            <w:pPr>
              <w:pStyle w:val="TableText"/>
            </w:pPr>
            <w:r>
              <w:t>SA-O9</w:t>
            </w:r>
          </w:p>
        </w:tc>
        <w:tc>
          <w:tcPr>
            <w:tcW w:w="2410" w:type="dxa"/>
            <w:shd w:val="clear" w:color="auto" w:fill="auto"/>
          </w:tcPr>
          <w:p w14:paraId="31077398" w14:textId="77777777" w:rsidR="00F2294C" w:rsidRDefault="00F2294C" w:rsidP="00B83CCF">
            <w:pPr>
              <w:pStyle w:val="TableText"/>
              <w:jc w:val="left"/>
            </w:pPr>
            <w:r w:rsidRPr="0018225F">
              <w:t>Lifecycle of external users</w:t>
            </w:r>
          </w:p>
        </w:tc>
        <w:tc>
          <w:tcPr>
            <w:tcW w:w="4706" w:type="dxa"/>
          </w:tcPr>
          <w:p w14:paraId="05EA56E7" w14:textId="77777777" w:rsidR="00F2294C" w:rsidRPr="0018225F" w:rsidRDefault="00F2294C" w:rsidP="0018225F">
            <w:pPr>
              <w:pStyle w:val="TableText"/>
            </w:pPr>
            <w:r w:rsidRPr="0018225F">
              <w:t xml:space="preserve">Controls for lifecycle management of external users to </w:t>
            </w:r>
            <w:r>
              <w:t xml:space="preserve">be </w:t>
            </w:r>
            <w:r w:rsidRPr="0018225F">
              <w:t>update</w:t>
            </w:r>
            <w:r>
              <w:t>d in OPSM Release 4 when portal requirements are groomed.</w:t>
            </w:r>
          </w:p>
          <w:p w14:paraId="0A1496BE" w14:textId="77777777" w:rsidR="00F2294C" w:rsidRPr="0018225F" w:rsidRDefault="00F2294C" w:rsidP="00400872">
            <w:pPr>
              <w:pStyle w:val="TableText"/>
            </w:pPr>
          </w:p>
        </w:tc>
        <w:tc>
          <w:tcPr>
            <w:tcW w:w="2127" w:type="dxa"/>
          </w:tcPr>
          <w:p w14:paraId="52E79AB0" w14:textId="77777777" w:rsidR="00F2294C" w:rsidRPr="0018225F" w:rsidRDefault="00662681" w:rsidP="0018225F">
            <w:pPr>
              <w:pStyle w:val="TableText"/>
            </w:pPr>
            <w:r>
              <w:t>Open</w:t>
            </w:r>
          </w:p>
        </w:tc>
      </w:tr>
      <w:tr w:rsidR="00F2294C" w:rsidRPr="00F57612" w14:paraId="3B8D5753" w14:textId="77777777" w:rsidTr="005F03E7">
        <w:trPr>
          <w:cantSplit/>
        </w:trPr>
        <w:tc>
          <w:tcPr>
            <w:tcW w:w="826" w:type="dxa"/>
            <w:tcMar>
              <w:left w:w="57" w:type="dxa"/>
              <w:right w:w="28" w:type="dxa"/>
            </w:tcMar>
          </w:tcPr>
          <w:p w14:paraId="4810A472" w14:textId="77777777" w:rsidR="00F2294C" w:rsidRDefault="00F2294C" w:rsidP="0018225F">
            <w:pPr>
              <w:pStyle w:val="TableText"/>
            </w:pPr>
            <w:r>
              <w:lastRenderedPageBreak/>
              <w:t>SA-O10</w:t>
            </w:r>
          </w:p>
        </w:tc>
        <w:tc>
          <w:tcPr>
            <w:tcW w:w="2410" w:type="dxa"/>
            <w:shd w:val="clear" w:color="auto" w:fill="auto"/>
          </w:tcPr>
          <w:p w14:paraId="41817551" w14:textId="77777777" w:rsidR="00F2294C" w:rsidRPr="0018225F" w:rsidRDefault="00F2294C" w:rsidP="0018225F">
            <w:pPr>
              <w:pStyle w:val="TableText"/>
              <w:jc w:val="left"/>
            </w:pPr>
            <w:r w:rsidRPr="0018225F">
              <w:t>Legal assessment for auditing requirements</w:t>
            </w:r>
          </w:p>
          <w:p w14:paraId="1E7E7E58" w14:textId="77777777" w:rsidR="00F2294C" w:rsidRPr="0018225F" w:rsidRDefault="00F2294C" w:rsidP="0018225F">
            <w:pPr>
              <w:pStyle w:val="TableText"/>
              <w:jc w:val="left"/>
            </w:pPr>
          </w:p>
        </w:tc>
        <w:tc>
          <w:tcPr>
            <w:tcW w:w="4706" w:type="dxa"/>
          </w:tcPr>
          <w:p w14:paraId="75C1A83E" w14:textId="77777777" w:rsidR="00F2294C" w:rsidRPr="0018225F" w:rsidRDefault="00F2294C" w:rsidP="0018225F">
            <w:pPr>
              <w:pStyle w:val="TableText"/>
              <w:jc w:val="left"/>
            </w:pPr>
            <w:r w:rsidRPr="0018225F">
              <w:t>Legal assessment for auditing requirements</w:t>
            </w:r>
            <w:r>
              <w:t xml:space="preserve"> will be done as a part of next phase.</w:t>
            </w:r>
          </w:p>
          <w:p w14:paraId="21604E28" w14:textId="77777777" w:rsidR="00F2294C" w:rsidRPr="0018225F" w:rsidRDefault="00F2294C" w:rsidP="0018225F">
            <w:pPr>
              <w:pStyle w:val="TableText"/>
            </w:pPr>
          </w:p>
        </w:tc>
        <w:tc>
          <w:tcPr>
            <w:tcW w:w="2127" w:type="dxa"/>
          </w:tcPr>
          <w:p w14:paraId="06A32349" w14:textId="77777777" w:rsidR="00F2294C" w:rsidRPr="0018225F" w:rsidRDefault="00662681" w:rsidP="0018225F">
            <w:pPr>
              <w:pStyle w:val="TableText"/>
              <w:jc w:val="left"/>
            </w:pPr>
            <w:r>
              <w:t>Open</w:t>
            </w:r>
          </w:p>
        </w:tc>
      </w:tr>
      <w:tr w:rsidR="00F2294C" w:rsidRPr="00F57612" w14:paraId="42125394" w14:textId="77777777" w:rsidTr="005F03E7">
        <w:trPr>
          <w:cantSplit/>
        </w:trPr>
        <w:tc>
          <w:tcPr>
            <w:tcW w:w="826" w:type="dxa"/>
            <w:tcMar>
              <w:left w:w="57" w:type="dxa"/>
              <w:right w:w="28" w:type="dxa"/>
            </w:tcMar>
          </w:tcPr>
          <w:p w14:paraId="385BE0A5" w14:textId="77777777" w:rsidR="00F2294C" w:rsidRDefault="00F2294C" w:rsidP="0018225F">
            <w:pPr>
              <w:pStyle w:val="TableText"/>
            </w:pPr>
            <w:r>
              <w:t>SA-O11</w:t>
            </w:r>
          </w:p>
        </w:tc>
        <w:tc>
          <w:tcPr>
            <w:tcW w:w="2410" w:type="dxa"/>
            <w:shd w:val="clear" w:color="auto" w:fill="auto"/>
          </w:tcPr>
          <w:p w14:paraId="37C5FD72" w14:textId="77777777" w:rsidR="00F2294C" w:rsidRPr="0018225F" w:rsidRDefault="00F2294C" w:rsidP="0018225F">
            <w:pPr>
              <w:pStyle w:val="TableText"/>
              <w:jc w:val="left"/>
            </w:pPr>
            <w:r w:rsidRPr="0018225F">
              <w:t>Encryption and other key matrix (ownership and sharing)</w:t>
            </w:r>
          </w:p>
          <w:p w14:paraId="4198E0A5" w14:textId="77777777" w:rsidR="00F2294C" w:rsidRPr="0018225F" w:rsidRDefault="00F2294C" w:rsidP="0018225F">
            <w:pPr>
              <w:pStyle w:val="TableText"/>
              <w:jc w:val="left"/>
            </w:pPr>
          </w:p>
        </w:tc>
        <w:tc>
          <w:tcPr>
            <w:tcW w:w="4706" w:type="dxa"/>
          </w:tcPr>
          <w:p w14:paraId="20EEF8CE" w14:textId="77777777" w:rsidR="00F2294C" w:rsidRPr="0018225F" w:rsidRDefault="00F2294C">
            <w:pPr>
              <w:pStyle w:val="TableText"/>
              <w:jc w:val="left"/>
            </w:pPr>
            <w:r>
              <w:t>AWS and application Encryption and access key matrix will be produced</w:t>
            </w:r>
            <w:r w:rsidR="00662681">
              <w:t xml:space="preserve"> prior to implementation</w:t>
            </w:r>
            <w:r>
              <w:t xml:space="preserve">. </w:t>
            </w:r>
          </w:p>
        </w:tc>
        <w:tc>
          <w:tcPr>
            <w:tcW w:w="2127" w:type="dxa"/>
          </w:tcPr>
          <w:p w14:paraId="0ACBA8AB" w14:textId="77777777" w:rsidR="00F2294C" w:rsidRDefault="00662681" w:rsidP="0018225F">
            <w:pPr>
              <w:pStyle w:val="TableText"/>
              <w:jc w:val="left"/>
            </w:pPr>
            <w:r>
              <w:t>Open</w:t>
            </w:r>
          </w:p>
        </w:tc>
      </w:tr>
      <w:tr w:rsidR="00F2294C" w:rsidRPr="00F57612" w14:paraId="5BDF321F" w14:textId="77777777" w:rsidTr="00201CAA">
        <w:trPr>
          <w:cantSplit/>
        </w:trPr>
        <w:tc>
          <w:tcPr>
            <w:tcW w:w="826" w:type="dxa"/>
            <w:shd w:val="clear" w:color="auto" w:fill="BFBFBF" w:themeFill="background1" w:themeFillShade="BF"/>
            <w:tcMar>
              <w:left w:w="57" w:type="dxa"/>
              <w:right w:w="28" w:type="dxa"/>
            </w:tcMar>
          </w:tcPr>
          <w:p w14:paraId="541D3C17" w14:textId="77777777" w:rsidR="00F2294C" w:rsidRPr="005F03E7" w:rsidRDefault="00F2294C" w:rsidP="0018225F">
            <w:pPr>
              <w:pStyle w:val="TableText"/>
              <w:rPr>
                <w:strike/>
              </w:rPr>
            </w:pPr>
            <w:r w:rsidRPr="005F03E7">
              <w:rPr>
                <w:strike/>
              </w:rPr>
              <w:t>SA-O12</w:t>
            </w:r>
          </w:p>
        </w:tc>
        <w:tc>
          <w:tcPr>
            <w:tcW w:w="2410" w:type="dxa"/>
            <w:shd w:val="clear" w:color="auto" w:fill="BFBFBF" w:themeFill="background1" w:themeFillShade="BF"/>
          </w:tcPr>
          <w:p w14:paraId="00972AB5" w14:textId="77777777" w:rsidR="00F2294C" w:rsidRPr="005F03E7" w:rsidRDefault="00F2294C" w:rsidP="0018225F">
            <w:pPr>
              <w:pStyle w:val="TableText"/>
              <w:jc w:val="left"/>
              <w:rPr>
                <w:strike/>
              </w:rPr>
            </w:pPr>
            <w:r w:rsidRPr="005F03E7">
              <w:rPr>
                <w:strike/>
              </w:rPr>
              <w:t>Monitoring tools</w:t>
            </w:r>
          </w:p>
        </w:tc>
        <w:tc>
          <w:tcPr>
            <w:tcW w:w="4706" w:type="dxa"/>
            <w:shd w:val="clear" w:color="auto" w:fill="BFBFBF" w:themeFill="background1" w:themeFillShade="BF"/>
          </w:tcPr>
          <w:p w14:paraId="424E07E5" w14:textId="77777777" w:rsidR="00F2294C" w:rsidRPr="005F03E7" w:rsidRDefault="00F2294C" w:rsidP="0018225F">
            <w:pPr>
              <w:pStyle w:val="TableText"/>
              <w:jc w:val="left"/>
              <w:rPr>
                <w:strike/>
              </w:rPr>
            </w:pPr>
            <w:r w:rsidRPr="005F03E7">
              <w:rPr>
                <w:strike/>
              </w:rPr>
              <w:t>Detailed monitoring tools will be added in next phase.</w:t>
            </w:r>
          </w:p>
        </w:tc>
        <w:tc>
          <w:tcPr>
            <w:tcW w:w="2127" w:type="dxa"/>
            <w:shd w:val="clear" w:color="auto" w:fill="BFBFBF" w:themeFill="background1" w:themeFillShade="BF"/>
          </w:tcPr>
          <w:p w14:paraId="4691A120" w14:textId="77777777" w:rsidR="00F2294C" w:rsidRPr="00C07609" w:rsidRDefault="00662681" w:rsidP="0018225F">
            <w:pPr>
              <w:pStyle w:val="TableText"/>
              <w:jc w:val="left"/>
              <w:rPr>
                <w:strike/>
              </w:rPr>
            </w:pPr>
            <w:r>
              <w:rPr>
                <w:strike/>
              </w:rPr>
              <w:t>Closed</w:t>
            </w:r>
          </w:p>
        </w:tc>
      </w:tr>
    </w:tbl>
    <w:p w14:paraId="1C92C5E0" w14:textId="77777777" w:rsidR="00430E61" w:rsidRPr="008D1852" w:rsidRDefault="00B2501E" w:rsidP="00EE22AF">
      <w:pPr>
        <w:pStyle w:val="Heading1"/>
        <w:ind w:left="1134" w:hanging="708"/>
      </w:pPr>
      <w:bookmarkStart w:id="90" w:name="_Toc468399888"/>
      <w:r w:rsidRPr="008D1852">
        <w:lastRenderedPageBreak/>
        <w:t>Solution Overview</w:t>
      </w:r>
      <w:bookmarkEnd w:id="90"/>
    </w:p>
    <w:p w14:paraId="45BDEA75" w14:textId="77777777" w:rsidR="00B2501E" w:rsidRDefault="00B2501E" w:rsidP="00C47010">
      <w:pPr>
        <w:pStyle w:val="Heading2"/>
      </w:pPr>
      <w:bookmarkStart w:id="91" w:name="_Toc468399889"/>
      <w:r w:rsidRPr="00C47010">
        <w:t>Baseline (Current) Solution Overview</w:t>
      </w:r>
      <w:bookmarkEnd w:id="91"/>
    </w:p>
    <w:p w14:paraId="21D85A4E" w14:textId="77777777" w:rsidR="00450619" w:rsidRDefault="00450619" w:rsidP="00110C51">
      <w:pPr>
        <w:pStyle w:val="NormalText"/>
      </w:pPr>
      <w:r>
        <w:t>There are multiple systems, spreadsheets and manual processes used to calculate payments related to the 1,700</w:t>
      </w:r>
      <w:r w:rsidR="00747372">
        <w:t>+</w:t>
      </w:r>
      <w:r>
        <w:t xml:space="preserve"> contracts between PTV and the 600+ franchise operators.</w:t>
      </w:r>
    </w:p>
    <w:p w14:paraId="040D26F9" w14:textId="77777777" w:rsidR="00450619" w:rsidRDefault="00450619" w:rsidP="00110C51">
      <w:pPr>
        <w:pStyle w:val="NormalText"/>
      </w:pPr>
      <w:r>
        <w:t xml:space="preserve">While contracts cover various modes of transport e.g. Train, Tram, Bus </w:t>
      </w:r>
      <w:r w:rsidR="00771778">
        <w:t>etc.</w:t>
      </w:r>
      <w:r>
        <w:t xml:space="preserve">, within each mode there are separate categories of contracts. </w:t>
      </w:r>
    </w:p>
    <w:p w14:paraId="079CE09F" w14:textId="77777777" w:rsidR="00450619" w:rsidRDefault="00450619" w:rsidP="00110C51">
      <w:pPr>
        <w:pStyle w:val="NormalText"/>
      </w:pPr>
      <w:r>
        <w:t>Current operator contracts categories include:</w:t>
      </w:r>
    </w:p>
    <w:p w14:paraId="2861F626" w14:textId="77777777" w:rsidR="008E6202" w:rsidRPr="006F7CDF" w:rsidRDefault="008E6202" w:rsidP="00FC1C14">
      <w:pPr>
        <w:pStyle w:val="ListBullet"/>
      </w:pPr>
      <w:r w:rsidRPr="00782806">
        <w:t xml:space="preserve">Metropolitan, </w:t>
      </w:r>
      <w:r>
        <w:t>S</w:t>
      </w:r>
      <w:r w:rsidRPr="00782806">
        <w:t xml:space="preserve">chool and </w:t>
      </w:r>
      <w:r>
        <w:t>R</w:t>
      </w:r>
      <w:r w:rsidRPr="00782806">
        <w:t>egional buses:  approximately 50</w:t>
      </w:r>
      <w:r>
        <w:t>0+</w:t>
      </w:r>
      <w:r w:rsidRPr="00782806">
        <w:t xml:space="preserve"> companies associated with 1,600</w:t>
      </w:r>
      <w:r>
        <w:t>+</w:t>
      </w:r>
      <w:r w:rsidRPr="00782806">
        <w:t xml:space="preserve"> contracts are engaged by the State Government to provide metropolitan route buses, </w:t>
      </w:r>
      <w:r>
        <w:t xml:space="preserve">country and </w:t>
      </w:r>
      <w:r w:rsidRPr="00782806">
        <w:t>regional town services, school buses, airport bus services and the metropolitan Night-Rider service.</w:t>
      </w:r>
    </w:p>
    <w:p w14:paraId="512CE718" w14:textId="77777777" w:rsidR="008E6202" w:rsidRPr="006F7CDF" w:rsidRDefault="008E6202" w:rsidP="00FC1C14">
      <w:pPr>
        <w:pStyle w:val="ListBullet"/>
      </w:pPr>
      <w:r w:rsidRPr="006F7CDF">
        <w:t>There are 18 separate contract types or templates used across this category of bus services. These types differ with regard to their payment arrangements; timing of payments; payment formulae and calculations and the number and type of variables which impact payment calculations.</w:t>
      </w:r>
    </w:p>
    <w:p w14:paraId="42AA7503" w14:textId="77777777" w:rsidR="000E11EE" w:rsidRDefault="000E11EE" w:rsidP="00FC1C14">
      <w:pPr>
        <w:pStyle w:val="ListBullet"/>
      </w:pPr>
      <w:r w:rsidRPr="00782806">
        <w:t xml:space="preserve">Melbourne suburban trains: The State Government has a contract with Metro Trains Melbourne (MTM) to deliver train services on the metropolitan suburban network. </w:t>
      </w:r>
    </w:p>
    <w:p w14:paraId="2057C025" w14:textId="77777777" w:rsidR="000E11EE" w:rsidRDefault="000E11EE" w:rsidP="00FC1C14">
      <w:pPr>
        <w:pStyle w:val="ListBullet"/>
      </w:pPr>
      <w:r w:rsidRPr="00782806">
        <w:t>Regional trains and inter</w:t>
      </w:r>
      <w:r>
        <w:t>-</w:t>
      </w:r>
      <w:r w:rsidRPr="00782806">
        <w:t>town coaches: V/Line operates a network of passenger trains and inter</w:t>
      </w:r>
      <w:r>
        <w:t>-</w:t>
      </w:r>
      <w:r w:rsidRPr="00782806">
        <w:t>town coach services within Victoria. V/Line is owned by the V/Line Passenger Corporation which is a Government statutory authority.</w:t>
      </w:r>
    </w:p>
    <w:p w14:paraId="61730CED" w14:textId="77777777" w:rsidR="000E11EE" w:rsidRDefault="000E11EE" w:rsidP="00FC1C14">
      <w:pPr>
        <w:pStyle w:val="ListBullet"/>
      </w:pPr>
      <w:r w:rsidRPr="00782806">
        <w:t xml:space="preserve">Melbourne Trams: The State Government has a contract with Keolis Downer EDI (KDR) to provide tram services in Melbourne. </w:t>
      </w:r>
    </w:p>
    <w:p w14:paraId="15C3D6DD" w14:textId="77777777" w:rsidR="000E11EE" w:rsidRDefault="000E11EE" w:rsidP="00FC1C14">
      <w:pPr>
        <w:pStyle w:val="ListBullet"/>
      </w:pPr>
      <w:r w:rsidRPr="00782806">
        <w:t>Ferry: PTV is also responsible for managing the contract for a timetabled ferry service in Western Port Bay. Inter-Island ferries have a ten year contract to operate the service from Stony Point to French Island and Cowes on Phillip Island.</w:t>
      </w:r>
    </w:p>
    <w:p w14:paraId="15168BF1" w14:textId="77777777" w:rsidR="00450619" w:rsidRDefault="000E11EE" w:rsidP="00FC1C14">
      <w:pPr>
        <w:pStyle w:val="ListBullet"/>
      </w:pPr>
      <w:r w:rsidRPr="000E11EE">
        <w:t>Various other contracts related to Depots, Southern Cross Station, Inter Government contracts etc.</w:t>
      </w:r>
    </w:p>
    <w:p w14:paraId="1D03641C" w14:textId="77777777" w:rsidR="000E11EE" w:rsidRDefault="000E11EE" w:rsidP="000E11EE">
      <w:pPr>
        <w:pStyle w:val="NormalText"/>
      </w:pPr>
      <w:r>
        <w:t xml:space="preserve">The current systems were originally designed some 14 years ago to support much older contract types, such as the 1999 MR2 Train/Tram refranchising agreements and older metropolitan, school and regional bus service contracts and are not being used for newer contract arrangements (e.g. Transdev and newer Metropolitan bus contracts) due to the high cost of re-build as the current systems do not lend themselves to be adapted for contracts with notable differences to their payment constructs.  </w:t>
      </w:r>
    </w:p>
    <w:p w14:paraId="26244B8F" w14:textId="77777777" w:rsidR="000E11EE" w:rsidRDefault="000E11EE" w:rsidP="000E11EE">
      <w:pPr>
        <w:pStyle w:val="NormalText"/>
      </w:pPr>
      <w:r>
        <w:t xml:space="preserve">Over time, it has become apparent that the operation of the public transport system involves significant variation to commercial agreements as a result of changing demand, need for greater flexibility for ad hoc services, performance adjustments, operational changes (e.g. vehicle replacement) and other escrow arrangements.  </w:t>
      </w:r>
    </w:p>
    <w:p w14:paraId="59736811" w14:textId="77777777" w:rsidR="000E11EE" w:rsidRDefault="000E11EE" w:rsidP="000E11EE">
      <w:pPr>
        <w:pStyle w:val="NormalText"/>
      </w:pPr>
      <w:r>
        <w:t xml:space="preserve">The PASS applications were bespoke systems and have a reliance on specialised support. They are complex, inflexible and difficult to maintain. The systems are split across numerous platforms and often changes have to be applied multiple times due to systems duplication. </w:t>
      </w:r>
    </w:p>
    <w:p w14:paraId="3B6C3A14" w14:textId="77777777" w:rsidR="000E11EE" w:rsidRDefault="000E11EE" w:rsidP="006F7CDF">
      <w:pPr>
        <w:pStyle w:val="NormalText"/>
      </w:pPr>
      <w:r>
        <w:lastRenderedPageBreak/>
        <w:t xml:space="preserve">The PASS system is responsible for the calculation, consolidation, approval and disbursement of payments which are then passed into the </w:t>
      </w:r>
      <w:r w:rsidR="00771778">
        <w:t>financial</w:t>
      </w:r>
      <w:r>
        <w:t xml:space="preserve"> system (Oracle Financials) for payment to be made to the operators.</w:t>
      </w:r>
    </w:p>
    <w:p w14:paraId="41FCEC4E" w14:textId="77777777" w:rsidR="000E11EE" w:rsidRDefault="000E11EE" w:rsidP="006F7CDF">
      <w:pPr>
        <w:pStyle w:val="NormalText"/>
      </w:pPr>
      <w:r w:rsidRPr="000E11EE">
        <w:t>The current suites of systems include:</w:t>
      </w:r>
    </w:p>
    <w:p w14:paraId="1F023A6A" w14:textId="77777777" w:rsidR="000E11EE" w:rsidRDefault="000E11EE" w:rsidP="00FC1C14">
      <w:pPr>
        <w:pStyle w:val="ListBullet"/>
      </w:pPr>
      <w:r>
        <w:t>Monthly Statistical Returns are submitted by Bus Operators for some types of Contracts. These returns contain information about passenger numbers, revenue and subsidy claims, and are required to be submitted under the terms and conditions of some Bus Contracts. PTV tracks these Monthly Statistical Returns for a variety of purposes.</w:t>
      </w:r>
    </w:p>
    <w:p w14:paraId="3387B253" w14:textId="77777777" w:rsidR="000E11EE" w:rsidRDefault="000E11EE" w:rsidP="00FC1C14">
      <w:pPr>
        <w:pStyle w:val="ListBullet"/>
      </w:pPr>
      <w:r>
        <w:t xml:space="preserve">PASS Payments Train and Tram to manage Metro Trains, </w:t>
      </w:r>
      <w:proofErr w:type="spellStart"/>
      <w:r>
        <w:t>VLine</w:t>
      </w:r>
      <w:proofErr w:type="spellEnd"/>
      <w:r>
        <w:t xml:space="preserve"> trains and </w:t>
      </w:r>
      <w:proofErr w:type="spellStart"/>
      <w:r>
        <w:t>Yarra</w:t>
      </w:r>
      <w:proofErr w:type="spellEnd"/>
      <w:r>
        <w:t xml:space="preserve"> Trams contracts and payments</w:t>
      </w:r>
    </w:p>
    <w:p w14:paraId="77D0EE5E" w14:textId="77777777" w:rsidR="000E11EE" w:rsidRDefault="000E11EE" w:rsidP="00FC1C14">
      <w:pPr>
        <w:pStyle w:val="ListBullet"/>
      </w:pPr>
      <w:r>
        <w:t xml:space="preserve">PASS Bus IT to manage Country and Regional bus services, Airport bus services, </w:t>
      </w:r>
      <w:proofErr w:type="spellStart"/>
      <w:r w:rsidR="00DA2D2A">
        <w:t>Night</w:t>
      </w:r>
      <w:r>
        <w:t>Rider</w:t>
      </w:r>
      <w:proofErr w:type="spellEnd"/>
      <w:r>
        <w:t xml:space="preserve"> bus services, school bus services and Ferry services and associated payments </w:t>
      </w:r>
    </w:p>
    <w:p w14:paraId="255592A6" w14:textId="77777777" w:rsidR="000E11EE" w:rsidRDefault="000E11EE" w:rsidP="00FC1C14">
      <w:pPr>
        <w:pStyle w:val="ListBullet"/>
      </w:pPr>
      <w:r>
        <w:t>Various Excel spreadsheets to manage certain contractual arrangements</w:t>
      </w:r>
    </w:p>
    <w:p w14:paraId="5EE79F94" w14:textId="77777777" w:rsidR="000E11EE" w:rsidRDefault="000E11EE" w:rsidP="00FC1C14">
      <w:pPr>
        <w:pStyle w:val="ListBullet"/>
      </w:pPr>
      <w:r>
        <w:t>Various small systems to manage Vehicle Ceiling prices, Driver Long Service Leave, Map Info to manage service changes etc.</w:t>
      </w:r>
    </w:p>
    <w:p w14:paraId="76E1D039" w14:textId="77777777" w:rsidR="000E11EE" w:rsidRDefault="000E11EE" w:rsidP="00FC1C14">
      <w:pPr>
        <w:pStyle w:val="ListBullet"/>
      </w:pPr>
      <w:r>
        <w:t>Business Objects for the delivery of a vast number of operational and executive reports utilised by the Finance and the Network Operations teams as well as distributed to the Operators, relating to contracts and changes, payment calculations and disbursements, tax invoices, revenue reporting, transport usage audits, systems administration reporting etc.</w:t>
      </w:r>
    </w:p>
    <w:p w14:paraId="4FFE0448" w14:textId="77777777" w:rsidR="000E11EE" w:rsidRDefault="000E11EE" w:rsidP="00FC1C14">
      <w:pPr>
        <w:pStyle w:val="ListBullet"/>
      </w:pPr>
      <w:r>
        <w:t>PASS Operator Performance Regime (OPR) to process data related to the performance of delivered services, incidents and mitigation data related to service performance.</w:t>
      </w:r>
    </w:p>
    <w:p w14:paraId="5EF71572" w14:textId="77777777" w:rsidR="000E11EE" w:rsidRDefault="000E11EE" w:rsidP="00FC1C14">
      <w:pPr>
        <w:pStyle w:val="ListBullet"/>
      </w:pPr>
      <w:r>
        <w:t xml:space="preserve">OPA systems: Which in combination process the large volumes of actual transport service data derived primarily from vehicle tracking systems, validate, transform and store the data (ETL) in cubes for further processing, analytics, business intelligence, presentation and reporting. The performance data is compared to the contracted, planned services and verified against performance targets and thresholds to determine net impact on passengers from a reliability and punctuality perspective. </w:t>
      </w:r>
    </w:p>
    <w:p w14:paraId="47FEA7B5" w14:textId="77777777" w:rsidR="000E11EE" w:rsidRDefault="000E11EE" w:rsidP="00E75330">
      <w:pPr>
        <w:pStyle w:val="NormalText"/>
        <w:numPr>
          <w:ilvl w:val="0"/>
          <w:numId w:val="6"/>
        </w:numPr>
        <w:ind w:left="1146"/>
        <w:rPr>
          <w:noProof/>
          <w:lang w:eastAsia="en-AU"/>
        </w:rPr>
      </w:pPr>
      <w:r>
        <w:rPr>
          <w:noProof/>
          <w:lang w:eastAsia="en-AU"/>
        </w:rPr>
        <w:t>PASS Compliance</w:t>
      </w:r>
    </w:p>
    <w:p w14:paraId="0F7496CF" w14:textId="77777777" w:rsidR="000E11EE" w:rsidRDefault="000E11EE" w:rsidP="00E75330">
      <w:pPr>
        <w:pStyle w:val="NormalText"/>
        <w:numPr>
          <w:ilvl w:val="0"/>
          <w:numId w:val="6"/>
        </w:numPr>
        <w:ind w:left="1146"/>
        <w:rPr>
          <w:noProof/>
          <w:lang w:eastAsia="en-AU"/>
        </w:rPr>
      </w:pPr>
      <w:r>
        <w:rPr>
          <w:noProof/>
          <w:lang w:eastAsia="en-AU"/>
        </w:rPr>
        <w:t>OPA PrePro Systems</w:t>
      </w:r>
    </w:p>
    <w:p w14:paraId="06CA44B1" w14:textId="77777777" w:rsidR="000E11EE" w:rsidRDefault="000E11EE" w:rsidP="00E75330">
      <w:pPr>
        <w:pStyle w:val="NormalText"/>
        <w:numPr>
          <w:ilvl w:val="0"/>
          <w:numId w:val="6"/>
        </w:numPr>
        <w:ind w:left="1146"/>
      </w:pPr>
      <w:r>
        <w:rPr>
          <w:noProof/>
          <w:lang w:eastAsia="en-AU"/>
        </w:rPr>
        <w:t>OPA Sandpit Systems</w:t>
      </w:r>
      <w:r>
        <w:t xml:space="preserve">. </w:t>
      </w:r>
    </w:p>
    <w:p w14:paraId="18B9E457" w14:textId="77777777" w:rsidR="000E11EE" w:rsidRDefault="000E11EE" w:rsidP="00FC1C14">
      <w:pPr>
        <w:pStyle w:val="ListBullet"/>
      </w:pPr>
      <w:proofErr w:type="spellStart"/>
      <w:r>
        <w:t>Affinitext</w:t>
      </w:r>
      <w:proofErr w:type="spellEnd"/>
      <w:r>
        <w:t xml:space="preserve"> tracking and management of contract documents, clauses and to trigger contract compliance activities e.g. renewal of safety certification.</w:t>
      </w:r>
    </w:p>
    <w:p w14:paraId="2E798D43" w14:textId="77777777" w:rsidR="001970A6" w:rsidRDefault="001D0913" w:rsidP="001F10D9">
      <w:pPr>
        <w:pStyle w:val="NormalText"/>
      </w:pPr>
      <w:bookmarkStart w:id="92" w:name="OLE_LINK61"/>
      <w:bookmarkStart w:id="93" w:name="OLE_LINK62"/>
      <w:r>
        <w:t xml:space="preserve">The diagram below shows </w:t>
      </w:r>
      <w:r w:rsidR="007D63CF">
        <w:t>the current O</w:t>
      </w:r>
      <w:r>
        <w:t xml:space="preserve">perator </w:t>
      </w:r>
      <w:r w:rsidR="007D63CF">
        <w:t>P</w:t>
      </w:r>
      <w:r>
        <w:t>ayment</w:t>
      </w:r>
      <w:r w:rsidR="007D63CF">
        <w:t xml:space="preserve"> System</w:t>
      </w:r>
      <w:r w:rsidR="002E4329">
        <w:t>:</w:t>
      </w:r>
      <w:bookmarkEnd w:id="92"/>
      <w:bookmarkEnd w:id="93"/>
    </w:p>
    <w:p w14:paraId="082D0AE6" w14:textId="77777777" w:rsidR="000052F4" w:rsidRDefault="007C57CB" w:rsidP="000052F4">
      <w:pPr>
        <w:pStyle w:val="NormalText"/>
        <w:keepNext/>
      </w:pPr>
      <w:r w:rsidRPr="007C57CB">
        <w:lastRenderedPageBreak/>
        <w:t xml:space="preserve"> </w:t>
      </w:r>
      <w:r w:rsidRPr="007C57CB">
        <w:rPr>
          <w:noProof/>
          <w:lang w:eastAsia="en-AU"/>
        </w:rPr>
        <w:drawing>
          <wp:inline distT="0" distB="0" distL="0" distR="0" wp14:anchorId="2FD18DDF" wp14:editId="153C7A55">
            <wp:extent cx="6210935" cy="3733239"/>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0935" cy="3733239"/>
                    </a:xfrm>
                    <a:prstGeom prst="rect">
                      <a:avLst/>
                    </a:prstGeom>
                    <a:noFill/>
                    <a:ln>
                      <a:noFill/>
                    </a:ln>
                  </pic:spPr>
                </pic:pic>
              </a:graphicData>
            </a:graphic>
          </wp:inline>
        </w:drawing>
      </w:r>
    </w:p>
    <w:p w14:paraId="4307DEF0" w14:textId="77777777" w:rsidR="007C57CB" w:rsidRDefault="000052F4" w:rsidP="000052F4">
      <w:pPr>
        <w:pStyle w:val="Caption"/>
        <w:jc w:val="center"/>
      </w:pPr>
      <w:r>
        <w:t xml:space="preserve">Figure </w:t>
      </w:r>
      <w:r w:rsidR="00676330">
        <w:fldChar w:fldCharType="begin"/>
      </w:r>
      <w:r w:rsidR="00676330">
        <w:instrText xml:space="preserve"> SEQ Figure \* ARABIC </w:instrText>
      </w:r>
      <w:r w:rsidR="00676330">
        <w:fldChar w:fldCharType="separate"/>
      </w:r>
      <w:r w:rsidR="00A9709A">
        <w:rPr>
          <w:noProof/>
        </w:rPr>
        <w:t>1</w:t>
      </w:r>
      <w:r w:rsidR="00676330">
        <w:rPr>
          <w:noProof/>
        </w:rPr>
        <w:fldChar w:fldCharType="end"/>
      </w:r>
      <w:r>
        <w:t>: Baseline (Current) Solution Overview</w:t>
      </w:r>
    </w:p>
    <w:p w14:paraId="20007EAC" w14:textId="77777777" w:rsidR="00DC4FCF" w:rsidRDefault="00DC4FCF" w:rsidP="00110C51">
      <w:pPr>
        <w:pStyle w:val="NormalText"/>
      </w:pPr>
    </w:p>
    <w:p w14:paraId="4E084C06" w14:textId="77777777" w:rsidR="00B2501E" w:rsidRPr="00C47010" w:rsidRDefault="00B2501E" w:rsidP="00C47010">
      <w:pPr>
        <w:pStyle w:val="Heading2"/>
      </w:pPr>
      <w:bookmarkStart w:id="94" w:name="_Toc432767228"/>
      <w:bookmarkStart w:id="95" w:name="_Toc432767260"/>
      <w:bookmarkStart w:id="96" w:name="_Toc432767293"/>
      <w:bookmarkStart w:id="97" w:name="_Toc432767325"/>
      <w:bookmarkStart w:id="98" w:name="_Toc432767357"/>
      <w:bookmarkStart w:id="99" w:name="_Toc432767389"/>
      <w:bookmarkStart w:id="100" w:name="_Toc432767421"/>
      <w:bookmarkStart w:id="101" w:name="_Toc468399890"/>
      <w:bookmarkEnd w:id="94"/>
      <w:bookmarkEnd w:id="95"/>
      <w:bookmarkEnd w:id="96"/>
      <w:bookmarkEnd w:id="97"/>
      <w:bookmarkEnd w:id="98"/>
      <w:bookmarkEnd w:id="99"/>
      <w:bookmarkEnd w:id="100"/>
      <w:r w:rsidRPr="00C47010">
        <w:t>Target (To-Be) Solution Overview</w:t>
      </w:r>
      <w:bookmarkEnd w:id="101"/>
    </w:p>
    <w:p w14:paraId="2F595D38" w14:textId="77777777" w:rsidR="00682885" w:rsidRDefault="0007405A" w:rsidP="00300549">
      <w:pPr>
        <w:pStyle w:val="NormalText"/>
      </w:pPr>
      <w:r>
        <w:t xml:space="preserve">OPSM is an initiative to </w:t>
      </w:r>
      <w:r w:rsidR="00B87ACB">
        <w:t xml:space="preserve">implement </w:t>
      </w:r>
      <w:r w:rsidR="006C3D8C">
        <w:t>‘State of Art’</w:t>
      </w:r>
      <w:r w:rsidR="00B87ACB" w:rsidRPr="00B87ACB">
        <w:t xml:space="preserve"> BPMS technology and </w:t>
      </w:r>
      <w:r w:rsidR="00B87ACB">
        <w:t xml:space="preserve">engage </w:t>
      </w:r>
      <w:r w:rsidR="00B87ACB" w:rsidRPr="00B87ACB">
        <w:t>a vendor with high capability and extensive experience in delivering this technology.</w:t>
      </w:r>
      <w:r w:rsidR="00682885">
        <w:t xml:space="preserve"> Through various steps of procurement process and engaging Industry leaders in delivering BPMS technology solutions, PTV</w:t>
      </w:r>
      <w:r w:rsidR="00646E2B">
        <w:t xml:space="preserve"> has made a decision to use Pega PPRC as base platform for </w:t>
      </w:r>
      <w:r w:rsidR="00DE61BC">
        <w:t>c</w:t>
      </w:r>
      <w:r w:rsidR="00646E2B">
        <w:t xml:space="preserve">ase management and </w:t>
      </w:r>
      <w:r w:rsidR="00DE61BC">
        <w:t>b</w:t>
      </w:r>
      <w:r w:rsidR="00646E2B">
        <w:t xml:space="preserve">usiness </w:t>
      </w:r>
      <w:r w:rsidR="00DE61BC">
        <w:t>r</w:t>
      </w:r>
      <w:r w:rsidR="00646E2B">
        <w:t>ules management.</w:t>
      </w:r>
    </w:p>
    <w:p w14:paraId="1259FB6C" w14:textId="77777777" w:rsidR="003768C0" w:rsidRDefault="00B87ACB" w:rsidP="00300549">
      <w:pPr>
        <w:pStyle w:val="NormalText"/>
      </w:pPr>
      <w:r>
        <w:t xml:space="preserve"> </w:t>
      </w:r>
      <w:r w:rsidR="003768C0">
        <w:t>The key objectives of to-be solution</w:t>
      </w:r>
      <w:r w:rsidR="007962D4">
        <w:t xml:space="preserve"> are</w:t>
      </w:r>
      <w:r w:rsidR="003768C0">
        <w:t>:</w:t>
      </w:r>
    </w:p>
    <w:p w14:paraId="210F1C0D" w14:textId="77777777" w:rsidR="003768C0" w:rsidRDefault="003768C0" w:rsidP="00FC1C14">
      <w:pPr>
        <w:pStyle w:val="ListBullet"/>
      </w:pPr>
      <w:r>
        <w:t>To provide a solution that withdraws manual interactions with various systems and provides a unified system for managing Operator P</w:t>
      </w:r>
      <w:r w:rsidR="005856FB">
        <w:t>ayments</w:t>
      </w:r>
      <w:r w:rsidR="00841A7B">
        <w:t xml:space="preserve"> and related reports</w:t>
      </w:r>
    </w:p>
    <w:p w14:paraId="5BB3F2F1" w14:textId="77777777" w:rsidR="005856FB" w:rsidRDefault="00630598" w:rsidP="00FC1C14">
      <w:pPr>
        <w:pStyle w:val="ListBullet"/>
      </w:pPr>
      <w:r>
        <w:t xml:space="preserve">To </w:t>
      </w:r>
      <w:r w:rsidR="00AE247D">
        <w:t>provide</w:t>
      </w:r>
      <w:r w:rsidR="00F44ADB">
        <w:t xml:space="preserve"> a web portal for External users (</w:t>
      </w:r>
      <w:r w:rsidR="00F44ADB" w:rsidRPr="00496936">
        <w:t>aka</w:t>
      </w:r>
      <w:r w:rsidR="00AE247D" w:rsidRPr="00496936">
        <w:t xml:space="preserve"> Operator or Service Providers</w:t>
      </w:r>
      <w:r w:rsidR="00AE247D">
        <w:t>)</w:t>
      </w:r>
    </w:p>
    <w:p w14:paraId="217BE7B0" w14:textId="77777777" w:rsidR="00F44ADB" w:rsidRDefault="00F44ADB" w:rsidP="00FC1C14">
      <w:pPr>
        <w:pStyle w:val="ListBullet"/>
      </w:pPr>
      <w:r>
        <w:t xml:space="preserve">To </w:t>
      </w:r>
      <w:r w:rsidR="00AE247D">
        <w:t>provide</w:t>
      </w:r>
      <w:r>
        <w:t xml:space="preserve"> a </w:t>
      </w:r>
      <w:r w:rsidR="00815818">
        <w:t xml:space="preserve">unified </w:t>
      </w:r>
      <w:r>
        <w:t>web portal for Internal users</w:t>
      </w:r>
      <w:r w:rsidR="00AE247D">
        <w:t xml:space="preserve"> (Finance and Pacman teams)</w:t>
      </w:r>
    </w:p>
    <w:p w14:paraId="29740023" w14:textId="77777777" w:rsidR="00777829" w:rsidRDefault="00C07B64" w:rsidP="00FC1C14">
      <w:pPr>
        <w:pStyle w:val="ListBullet"/>
      </w:pPr>
      <w:r>
        <w:t xml:space="preserve">To provide </w:t>
      </w:r>
      <w:r w:rsidR="00672AAB">
        <w:t xml:space="preserve">a </w:t>
      </w:r>
      <w:r>
        <w:t xml:space="preserve">mechanism to </w:t>
      </w:r>
      <w:r w:rsidR="00382A52">
        <w:t>receive</w:t>
      </w:r>
      <w:r>
        <w:t xml:space="preserve"> </w:t>
      </w:r>
      <w:r w:rsidR="00601B2E">
        <w:t>payment acknowledgment from Oracle Financial</w:t>
      </w:r>
      <w:r w:rsidR="00496936">
        <w:t>s</w:t>
      </w:r>
    </w:p>
    <w:p w14:paraId="62361734" w14:textId="77777777" w:rsidR="00AE247D" w:rsidRPr="00FC1C14" w:rsidRDefault="00777829" w:rsidP="00FC1C14">
      <w:pPr>
        <w:pStyle w:val="ListBullet"/>
      </w:pPr>
      <w:r w:rsidRPr="00FC1C14">
        <w:t xml:space="preserve">To host the solution in </w:t>
      </w:r>
      <w:r w:rsidR="00841A7B" w:rsidRPr="00FC1C14">
        <w:t xml:space="preserve">a Cloud </w:t>
      </w:r>
      <w:r w:rsidRPr="00FC1C14">
        <w:t xml:space="preserve">Environment </w:t>
      </w:r>
      <w:r w:rsidR="00F4503C" w:rsidRPr="00FC1C14">
        <w:t>to make it highly scalable</w:t>
      </w:r>
      <w:r w:rsidR="00496936">
        <w:t xml:space="preserve"> and resilient</w:t>
      </w:r>
    </w:p>
    <w:p w14:paraId="50251396" w14:textId="77777777" w:rsidR="00C5677B" w:rsidRDefault="00C5677B" w:rsidP="00FC1C14">
      <w:pPr>
        <w:pStyle w:val="ListBullet"/>
      </w:pPr>
      <w:r>
        <w:t>To provide a</w:t>
      </w:r>
      <w:r w:rsidRPr="00C5677B">
        <w:t>gility and flexibility to accommodate a high rate of contract/payment variations</w:t>
      </w:r>
    </w:p>
    <w:p w14:paraId="396D3856" w14:textId="77777777" w:rsidR="00F4503C" w:rsidRDefault="00F51E2B" w:rsidP="00FC1C14">
      <w:pPr>
        <w:pStyle w:val="ListBullet"/>
      </w:pPr>
      <w:r>
        <w:t>To provide a</w:t>
      </w:r>
      <w:r w:rsidRPr="00F51E2B">
        <w:t>bil</w:t>
      </w:r>
      <w:r>
        <w:t>i</w:t>
      </w:r>
      <w:r w:rsidRPr="00F51E2B">
        <w:t xml:space="preserve">ty to process complex calculations related to retrospective payments </w:t>
      </w:r>
    </w:p>
    <w:p w14:paraId="2E1702BA" w14:textId="77777777" w:rsidR="00A7257B" w:rsidRDefault="001A2269" w:rsidP="001A2269">
      <w:pPr>
        <w:pStyle w:val="NormalText"/>
      </w:pPr>
      <w:r>
        <w:t xml:space="preserve">The </w:t>
      </w:r>
      <w:r w:rsidR="0092113D" w:rsidRPr="0092113D">
        <w:t xml:space="preserve">system context </w:t>
      </w:r>
      <w:r>
        <w:t xml:space="preserve">diagram below shows the </w:t>
      </w:r>
      <w:r w:rsidR="00067D77">
        <w:t xml:space="preserve">target </w:t>
      </w:r>
      <w:r>
        <w:t>Operator Payment System</w:t>
      </w:r>
      <w:r w:rsidR="0092113D" w:rsidRPr="0092113D">
        <w:t xml:space="preserve"> represents the proposed solution as a single logical system in the context of the external entities with which it interacts</w:t>
      </w:r>
      <w:r w:rsidR="0092113D">
        <w:t>.</w:t>
      </w:r>
    </w:p>
    <w:p w14:paraId="43D057FC" w14:textId="6B03BFC7" w:rsidR="000052F4" w:rsidRDefault="003169EC" w:rsidP="000052F4">
      <w:pPr>
        <w:pStyle w:val="NormalText"/>
        <w:keepNext/>
      </w:pPr>
      <w:r w:rsidRPr="003169EC">
        <w:lastRenderedPageBreak/>
        <w:t xml:space="preserve"> </w:t>
      </w:r>
      <w:r w:rsidR="000C6810">
        <w:rPr>
          <w:noProof/>
          <w:lang w:eastAsia="en-AU"/>
        </w:rPr>
        <w:drawing>
          <wp:inline distT="0" distB="0" distL="0" distR="0" wp14:anchorId="5DE12940" wp14:editId="19BDEF23">
            <wp:extent cx="6205220" cy="3937635"/>
            <wp:effectExtent l="0" t="0" r="5080" b="5715"/>
            <wp:docPr id="18" name="Picture 18" descr="C:\Users\adam.rozencwajg\Documents\Clients\PTV\Diagrams\ToBeSolutio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m.rozencwajg\Documents\Clients\PTV\Diagrams\ToBeSolutionOvervi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5220" cy="3937635"/>
                    </a:xfrm>
                    <a:prstGeom prst="rect">
                      <a:avLst/>
                    </a:prstGeom>
                    <a:noFill/>
                    <a:ln>
                      <a:noFill/>
                    </a:ln>
                  </pic:spPr>
                </pic:pic>
              </a:graphicData>
            </a:graphic>
          </wp:inline>
        </w:drawing>
      </w:r>
    </w:p>
    <w:p w14:paraId="2ACC4427" w14:textId="77777777" w:rsidR="00A7257B" w:rsidRDefault="000052F4" w:rsidP="000052F4">
      <w:pPr>
        <w:pStyle w:val="Caption"/>
        <w:jc w:val="center"/>
      </w:pPr>
      <w:r>
        <w:t xml:space="preserve">Figure </w:t>
      </w:r>
      <w:r w:rsidR="00676330">
        <w:fldChar w:fldCharType="begin"/>
      </w:r>
      <w:r w:rsidR="00676330">
        <w:instrText xml:space="preserve"> SEQ Figure \* ARABIC </w:instrText>
      </w:r>
      <w:r w:rsidR="00676330">
        <w:fldChar w:fldCharType="separate"/>
      </w:r>
      <w:r w:rsidR="00A9709A">
        <w:rPr>
          <w:noProof/>
        </w:rPr>
        <w:t>2</w:t>
      </w:r>
      <w:r w:rsidR="00676330">
        <w:rPr>
          <w:noProof/>
        </w:rPr>
        <w:fldChar w:fldCharType="end"/>
      </w:r>
      <w:r>
        <w:t>: Target (To-Be) Solution Overview</w:t>
      </w:r>
    </w:p>
    <w:p w14:paraId="795F4B54" w14:textId="77777777" w:rsidR="00EE0150" w:rsidRDefault="00EE0150" w:rsidP="001800EE">
      <w:pPr>
        <w:pStyle w:val="NormalText"/>
      </w:pPr>
    </w:p>
    <w:p w14:paraId="57D9DA70" w14:textId="77777777" w:rsidR="00AC488B" w:rsidRDefault="00AC488B" w:rsidP="00C47010">
      <w:pPr>
        <w:pStyle w:val="Heading2"/>
      </w:pPr>
      <w:bookmarkStart w:id="102" w:name="_Toc432767453"/>
      <w:bookmarkStart w:id="103" w:name="_Toc432767454"/>
      <w:bookmarkStart w:id="104" w:name="_Toc432767455"/>
      <w:bookmarkStart w:id="105" w:name="_Toc432767490"/>
      <w:bookmarkStart w:id="106" w:name="_Toc432767525"/>
      <w:bookmarkStart w:id="107" w:name="_Toc432767526"/>
      <w:bookmarkStart w:id="108" w:name="_Toc468399891"/>
      <w:bookmarkEnd w:id="102"/>
      <w:bookmarkEnd w:id="103"/>
      <w:bookmarkEnd w:id="104"/>
      <w:bookmarkEnd w:id="105"/>
      <w:bookmarkEnd w:id="106"/>
      <w:bookmarkEnd w:id="107"/>
      <w:r w:rsidRPr="00C47010">
        <w:t>Migration Plan</w:t>
      </w:r>
      <w:bookmarkEnd w:id="108"/>
    </w:p>
    <w:p w14:paraId="5B9DDD84" w14:textId="77777777" w:rsidR="00547351" w:rsidRDefault="00547351" w:rsidP="001800EE">
      <w:pPr>
        <w:pStyle w:val="NormalText"/>
      </w:pPr>
      <w:bookmarkStart w:id="109" w:name="OLE_LINK27"/>
      <w:bookmarkStart w:id="110" w:name="OLE_LINK28"/>
      <w:bookmarkStart w:id="111" w:name="OLE_LINK29"/>
      <w:r>
        <w:t xml:space="preserve">This section covers brief details </w:t>
      </w:r>
      <w:r w:rsidRPr="00547351">
        <w:t xml:space="preserve">of the proposed migration plan from the </w:t>
      </w:r>
      <w:r>
        <w:t xml:space="preserve">Current </w:t>
      </w:r>
      <w:r w:rsidRPr="00547351">
        <w:t>Solution to Target Solution</w:t>
      </w:r>
      <w:r>
        <w:t>.</w:t>
      </w:r>
    </w:p>
    <w:bookmarkEnd w:id="109"/>
    <w:bookmarkEnd w:id="110"/>
    <w:bookmarkEnd w:id="111"/>
    <w:p w14:paraId="52480132" w14:textId="6B8FCBB5" w:rsidR="00582098" w:rsidRDefault="000F2D43" w:rsidP="001800EE">
      <w:pPr>
        <w:pStyle w:val="NormalText"/>
      </w:pPr>
      <w:r>
        <w:t xml:space="preserve">The </w:t>
      </w:r>
      <w:r w:rsidR="00822F69">
        <w:t xml:space="preserve">delivery approach for </w:t>
      </w:r>
      <w:r w:rsidR="00496936">
        <w:t>SPPS</w:t>
      </w:r>
      <w:r>
        <w:t xml:space="preserve"> solution will be </w:t>
      </w:r>
      <w:r w:rsidR="00822F69">
        <w:t xml:space="preserve">executed majorly based on </w:t>
      </w:r>
      <w:proofErr w:type="spellStart"/>
      <w:r w:rsidR="00234F44">
        <w:t>Pega</w:t>
      </w:r>
      <w:proofErr w:type="spellEnd"/>
      <w:r w:rsidR="00234F44">
        <w:t xml:space="preserve"> BPM </w:t>
      </w:r>
      <w:r w:rsidR="00234F44" w:rsidRPr="001800EE">
        <w:rPr>
          <w:i/>
          <w:sz w:val="18"/>
        </w:rPr>
        <w:t xml:space="preserve">(aka </w:t>
      </w:r>
      <w:proofErr w:type="spellStart"/>
      <w:r w:rsidR="00234F44" w:rsidRPr="001800EE">
        <w:rPr>
          <w:i/>
          <w:sz w:val="18"/>
        </w:rPr>
        <w:t>SmartBPM</w:t>
      </w:r>
      <w:proofErr w:type="spellEnd"/>
      <w:r w:rsidR="00234F44" w:rsidRPr="001800EE">
        <w:rPr>
          <w:i/>
          <w:sz w:val="18"/>
        </w:rPr>
        <w:t>)</w:t>
      </w:r>
      <w:r w:rsidR="00234F44">
        <w:t xml:space="preserve"> Methodology</w:t>
      </w:r>
      <w:r w:rsidR="005B4F04">
        <w:t>, with</w:t>
      </w:r>
      <w:r w:rsidR="007D4744">
        <w:t xml:space="preserve"> existing reports migrated to an object store based in Amazon S3 </w:t>
      </w:r>
      <w:r w:rsidR="005B4F04">
        <w:t xml:space="preserve">and </w:t>
      </w:r>
      <w:r w:rsidR="007D4744">
        <w:t xml:space="preserve">a new </w:t>
      </w:r>
      <w:r w:rsidR="00D973FE">
        <w:t xml:space="preserve">analytics </w:t>
      </w:r>
      <w:r w:rsidR="005B4F04">
        <w:t>capability provided by Qlik Sense</w:t>
      </w:r>
      <w:r w:rsidR="00234F44">
        <w:t>.</w:t>
      </w:r>
      <w:r w:rsidR="0075677F">
        <w:t xml:space="preserve"> This release planning for delivering </w:t>
      </w:r>
      <w:r w:rsidR="00496936">
        <w:t>the SPPS</w:t>
      </w:r>
      <w:r w:rsidR="0075677F">
        <w:t xml:space="preserve"> solution is agreed with Business stakeholders and is built based upon complexity and volumes of different type of Service Providers and Contracts.</w:t>
      </w:r>
    </w:p>
    <w:p w14:paraId="2F62B8C0" w14:textId="77777777" w:rsidR="002E71AE" w:rsidRDefault="00582098" w:rsidP="001800EE">
      <w:pPr>
        <w:pStyle w:val="NormalText"/>
      </w:pPr>
      <w:r>
        <w:t xml:space="preserve">There </w:t>
      </w:r>
      <w:r w:rsidR="002D76AF">
        <w:t xml:space="preserve">will be </w:t>
      </w:r>
      <w:r w:rsidR="00094582">
        <w:t xml:space="preserve">multiple </w:t>
      </w:r>
      <w:r w:rsidR="002D76AF">
        <w:t xml:space="preserve">major releases to deliver </w:t>
      </w:r>
      <w:r w:rsidR="00496936">
        <w:t>the SPPS</w:t>
      </w:r>
      <w:r w:rsidR="002D76AF">
        <w:t xml:space="preserve"> solution and these releases will also have a period of ‘Parallel Run’ to prevent any Financial Risks from materialising. </w:t>
      </w:r>
      <w:r w:rsidR="00B621DD">
        <w:t>‘Parallel Run’ is the concept, where two production system (typically AS-IS and TO-BE) runs in parallel for the same business process, but final transaction happens only from the AS-IS system. The end results just before the final transaction are compared for a period of time to establish confidence from the To-be system.</w:t>
      </w:r>
    </w:p>
    <w:p w14:paraId="79567291" w14:textId="77777777" w:rsidR="00CC7095" w:rsidRDefault="00CC7095" w:rsidP="001800EE">
      <w:pPr>
        <w:pStyle w:val="NormalText"/>
      </w:pPr>
      <w:r>
        <w:t xml:space="preserve">The parallel run exists within the </w:t>
      </w:r>
      <w:r w:rsidR="002F5884">
        <w:t>SPPS</w:t>
      </w:r>
      <w:r>
        <w:t xml:space="preserve"> deployment plan as a substitute for standard Business Verification Testing. A small subset of contracts within each planned release will be managed by the developed </w:t>
      </w:r>
      <w:r w:rsidR="002F5884">
        <w:t>SPPS</w:t>
      </w:r>
      <w:r>
        <w:t xml:space="preserve"> solution within the production environment for a specified duration in </w:t>
      </w:r>
      <w:r>
        <w:rPr>
          <w:i/>
        </w:rPr>
        <w:t>parallel</w:t>
      </w:r>
      <w:r>
        <w:t xml:space="preserve"> with the existing payment system (PASS Bus IT, PASS Payments etc.). The output of </w:t>
      </w:r>
      <w:r w:rsidR="002F5884">
        <w:t>SPPS</w:t>
      </w:r>
      <w:r>
        <w:t xml:space="preserve"> </w:t>
      </w:r>
      <w:r>
        <w:rPr>
          <w:i/>
        </w:rPr>
        <w:t>will not</w:t>
      </w:r>
      <w:r>
        <w:t xml:space="preserve"> provide input to </w:t>
      </w:r>
      <w:r w:rsidR="00BC1196">
        <w:t>O</w:t>
      </w:r>
      <w:r>
        <w:t xml:space="preserve">racle </w:t>
      </w:r>
      <w:r w:rsidR="00BC1196">
        <w:t>F</w:t>
      </w:r>
      <w:r>
        <w:t>inancial</w:t>
      </w:r>
      <w:r w:rsidR="00BC1196">
        <w:t xml:space="preserve"> instead</w:t>
      </w:r>
      <w:r>
        <w:t xml:space="preserve"> this output will be compared against that of the existing system as a form of final verification.</w:t>
      </w:r>
    </w:p>
    <w:p w14:paraId="04761632" w14:textId="77777777" w:rsidR="00CC7095" w:rsidRDefault="00CC7095" w:rsidP="001800EE">
      <w:pPr>
        <w:pStyle w:val="NormalText"/>
      </w:pPr>
      <w:r>
        <w:lastRenderedPageBreak/>
        <w:t xml:space="preserve">If the </w:t>
      </w:r>
      <w:r w:rsidR="002F5884">
        <w:t>SPPS</w:t>
      </w:r>
      <w:r>
        <w:t xml:space="preserve"> solution is successful in producing an output identical to that of the existing system in this parallel run, it will be considered business verified and hence implemented as the primary payment system for all contracts relevant to that release (CRUBS, School Buses etc.).</w:t>
      </w:r>
    </w:p>
    <w:p w14:paraId="413E36D5" w14:textId="77777777" w:rsidR="00481366" w:rsidRDefault="00481366" w:rsidP="001800EE">
      <w:pPr>
        <w:pStyle w:val="NormalText"/>
      </w:pPr>
      <w:r>
        <w:t xml:space="preserve">The </w:t>
      </w:r>
      <w:r w:rsidR="00496936">
        <w:t>SPPS</w:t>
      </w:r>
      <w:r>
        <w:t xml:space="preserve"> solution will also have a Data Migration stream, which will run in parallel with </w:t>
      </w:r>
      <w:r w:rsidR="00496936">
        <w:t xml:space="preserve">the </w:t>
      </w:r>
      <w:r>
        <w:t xml:space="preserve">Application </w:t>
      </w:r>
      <w:r w:rsidR="00402D54">
        <w:t>D</w:t>
      </w:r>
      <w:r>
        <w:t xml:space="preserve">evelopment </w:t>
      </w:r>
      <w:r w:rsidR="00402D54">
        <w:t xml:space="preserve">stream </w:t>
      </w:r>
      <w:r>
        <w:t>and will</w:t>
      </w:r>
      <w:r w:rsidR="00402D54">
        <w:t xml:space="preserve"> be executed along with application deployment in Production.</w:t>
      </w:r>
      <w:r>
        <w:t xml:space="preserve">  </w:t>
      </w:r>
    </w:p>
    <w:p w14:paraId="0ACA6BD7" w14:textId="77777777" w:rsidR="00B24FCC" w:rsidRDefault="008B6650" w:rsidP="001800EE">
      <w:pPr>
        <w:pStyle w:val="NormalText"/>
      </w:pPr>
      <w:r>
        <w:t xml:space="preserve">Several incremental </w:t>
      </w:r>
      <w:r w:rsidR="000A41BC">
        <w:t>r</w:t>
      </w:r>
      <w:r w:rsidR="00A07D1B">
        <w:t>elease</w:t>
      </w:r>
      <w:r w:rsidR="00B24FCC">
        <w:t>s</w:t>
      </w:r>
      <w:r w:rsidR="00A07D1B">
        <w:t xml:space="preserve"> </w:t>
      </w:r>
      <w:r w:rsidR="00496936">
        <w:t>have</w:t>
      </w:r>
      <w:r w:rsidR="00094582">
        <w:t xml:space="preserve"> been </w:t>
      </w:r>
      <w:r w:rsidR="00A07D1B">
        <w:t xml:space="preserve">planned for </w:t>
      </w:r>
      <w:r>
        <w:t xml:space="preserve">the </w:t>
      </w:r>
      <w:r w:rsidR="00496936">
        <w:t xml:space="preserve">SPPS </w:t>
      </w:r>
      <w:r>
        <w:t xml:space="preserve">solution delivery, which </w:t>
      </w:r>
      <w:r w:rsidR="00B24FCC">
        <w:t xml:space="preserve">will enable </w:t>
      </w:r>
      <w:r>
        <w:t xml:space="preserve">a progressive rollout of </w:t>
      </w:r>
      <w:r w:rsidR="00B24FCC">
        <w:t xml:space="preserve">business </w:t>
      </w:r>
      <w:r>
        <w:t>functionality, as follows:</w:t>
      </w:r>
    </w:p>
    <w:tbl>
      <w:tblPr>
        <w:tblW w:w="93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535"/>
        <w:gridCol w:w="5528"/>
        <w:gridCol w:w="2287"/>
      </w:tblGrid>
      <w:tr w:rsidR="0025318D" w:rsidRPr="00691460" w14:paraId="1ABB96DB" w14:textId="77777777" w:rsidTr="001800EE">
        <w:trPr>
          <w:cantSplit/>
          <w:tblHeader/>
        </w:trPr>
        <w:tc>
          <w:tcPr>
            <w:tcW w:w="1535" w:type="dxa"/>
            <w:shd w:val="clear" w:color="auto" w:fill="404040" w:themeFill="text1" w:themeFillTint="BF"/>
          </w:tcPr>
          <w:p w14:paraId="1297BE25" w14:textId="77777777" w:rsidR="009D64AC" w:rsidRPr="00691460" w:rsidRDefault="009D64AC" w:rsidP="0076305B">
            <w:pPr>
              <w:pStyle w:val="TableHeader"/>
            </w:pPr>
            <w:r>
              <w:t xml:space="preserve">Release </w:t>
            </w:r>
          </w:p>
        </w:tc>
        <w:tc>
          <w:tcPr>
            <w:tcW w:w="5528" w:type="dxa"/>
            <w:shd w:val="clear" w:color="auto" w:fill="404040" w:themeFill="text1" w:themeFillTint="BF"/>
          </w:tcPr>
          <w:p w14:paraId="62665D44" w14:textId="77777777" w:rsidR="009D64AC" w:rsidRPr="00691460" w:rsidRDefault="009D64AC" w:rsidP="0076305B">
            <w:pPr>
              <w:pStyle w:val="TableHeader"/>
            </w:pPr>
            <w:r>
              <w:t>Business Unit</w:t>
            </w:r>
          </w:p>
        </w:tc>
        <w:tc>
          <w:tcPr>
            <w:tcW w:w="2287" w:type="dxa"/>
            <w:shd w:val="clear" w:color="auto" w:fill="404040" w:themeFill="text1" w:themeFillTint="BF"/>
          </w:tcPr>
          <w:p w14:paraId="0C14F304" w14:textId="77777777" w:rsidR="009D64AC" w:rsidRPr="00691460" w:rsidRDefault="009D64AC" w:rsidP="0076305B">
            <w:pPr>
              <w:pStyle w:val="TableHeader"/>
            </w:pPr>
            <w:r>
              <w:t>No of Contracts</w:t>
            </w:r>
          </w:p>
        </w:tc>
      </w:tr>
      <w:tr w:rsidR="0025318D" w:rsidRPr="00F57612" w14:paraId="333DA565" w14:textId="77777777" w:rsidTr="001800EE">
        <w:trPr>
          <w:cantSplit/>
        </w:trPr>
        <w:tc>
          <w:tcPr>
            <w:tcW w:w="1535" w:type="dxa"/>
            <w:tcMar>
              <w:left w:w="57" w:type="dxa"/>
              <w:right w:w="28" w:type="dxa"/>
            </w:tcMar>
          </w:tcPr>
          <w:p w14:paraId="2996FE17" w14:textId="77777777" w:rsidR="0025318D" w:rsidRPr="001800EE" w:rsidRDefault="0025318D" w:rsidP="0076305B">
            <w:pPr>
              <w:pStyle w:val="TableText"/>
              <w:rPr>
                <w:b/>
              </w:rPr>
            </w:pPr>
            <w:r w:rsidRPr="001800EE">
              <w:rPr>
                <w:b/>
              </w:rPr>
              <w:t>Release 1</w:t>
            </w:r>
          </w:p>
        </w:tc>
        <w:tc>
          <w:tcPr>
            <w:tcW w:w="5528" w:type="dxa"/>
            <w:shd w:val="clear" w:color="auto" w:fill="auto"/>
          </w:tcPr>
          <w:p w14:paraId="209E8A7B" w14:textId="77777777" w:rsidR="0025318D" w:rsidRPr="00F57612" w:rsidRDefault="0025318D" w:rsidP="0076305B">
            <w:pPr>
              <w:pStyle w:val="TableText"/>
            </w:pPr>
            <w:r>
              <w:rPr>
                <w:szCs w:val="20"/>
              </w:rPr>
              <w:t>Country Regional Urban Bus Services (CRUBS)</w:t>
            </w:r>
          </w:p>
        </w:tc>
        <w:tc>
          <w:tcPr>
            <w:tcW w:w="2287" w:type="dxa"/>
          </w:tcPr>
          <w:p w14:paraId="7D334727" w14:textId="77777777" w:rsidR="0025318D" w:rsidRPr="00F57612" w:rsidRDefault="0025318D" w:rsidP="0076305B">
            <w:pPr>
              <w:spacing w:after="0"/>
              <w:ind w:left="0"/>
              <w:rPr>
                <w:szCs w:val="20"/>
              </w:rPr>
            </w:pPr>
            <w:r>
              <w:rPr>
                <w:szCs w:val="20"/>
              </w:rPr>
              <w:t>140 Contracts</w:t>
            </w:r>
          </w:p>
        </w:tc>
      </w:tr>
      <w:tr w:rsidR="0025318D" w:rsidRPr="00F57612" w14:paraId="7F513FB2" w14:textId="77777777" w:rsidTr="001800EE">
        <w:trPr>
          <w:cantSplit/>
        </w:trPr>
        <w:tc>
          <w:tcPr>
            <w:tcW w:w="1535" w:type="dxa"/>
            <w:tcMar>
              <w:left w:w="57" w:type="dxa"/>
              <w:right w:w="28" w:type="dxa"/>
            </w:tcMar>
          </w:tcPr>
          <w:p w14:paraId="5EFEE1D7" w14:textId="77777777" w:rsidR="0025318D" w:rsidRDefault="0025318D" w:rsidP="0076305B">
            <w:pPr>
              <w:pStyle w:val="TableText"/>
            </w:pPr>
            <w:r>
              <w:rPr>
                <w:b/>
              </w:rPr>
              <w:t>Release 2</w:t>
            </w:r>
          </w:p>
        </w:tc>
        <w:tc>
          <w:tcPr>
            <w:tcW w:w="5528" w:type="dxa"/>
            <w:shd w:val="clear" w:color="auto" w:fill="auto"/>
          </w:tcPr>
          <w:p w14:paraId="732AE040" w14:textId="77777777" w:rsidR="0025318D" w:rsidRDefault="0025318D" w:rsidP="0076305B">
            <w:pPr>
              <w:pStyle w:val="TableText"/>
              <w:rPr>
                <w:szCs w:val="20"/>
              </w:rPr>
            </w:pPr>
            <w:r>
              <w:rPr>
                <w:szCs w:val="20"/>
              </w:rPr>
              <w:t>Metro Bus, Ferry and Nightrider</w:t>
            </w:r>
          </w:p>
        </w:tc>
        <w:tc>
          <w:tcPr>
            <w:tcW w:w="2287" w:type="dxa"/>
          </w:tcPr>
          <w:p w14:paraId="4EE9EDB6" w14:textId="77777777" w:rsidR="0025318D" w:rsidRDefault="0025318D" w:rsidP="0076305B">
            <w:pPr>
              <w:spacing w:after="0"/>
              <w:ind w:left="0"/>
              <w:rPr>
                <w:szCs w:val="20"/>
              </w:rPr>
            </w:pPr>
            <w:r>
              <w:rPr>
                <w:szCs w:val="20"/>
              </w:rPr>
              <w:t>47 Contracts</w:t>
            </w:r>
          </w:p>
        </w:tc>
      </w:tr>
      <w:tr w:rsidR="0025318D" w:rsidRPr="00F57612" w14:paraId="253CF8CD" w14:textId="77777777" w:rsidTr="001800EE">
        <w:trPr>
          <w:cantSplit/>
        </w:trPr>
        <w:tc>
          <w:tcPr>
            <w:tcW w:w="1535" w:type="dxa"/>
            <w:tcMar>
              <w:left w:w="57" w:type="dxa"/>
              <w:right w:w="28" w:type="dxa"/>
            </w:tcMar>
          </w:tcPr>
          <w:p w14:paraId="6B059509" w14:textId="77777777" w:rsidR="0025318D" w:rsidRDefault="0025318D" w:rsidP="0076305B">
            <w:pPr>
              <w:pStyle w:val="TableText"/>
            </w:pPr>
            <w:r>
              <w:rPr>
                <w:b/>
              </w:rPr>
              <w:t>Release 3</w:t>
            </w:r>
          </w:p>
        </w:tc>
        <w:tc>
          <w:tcPr>
            <w:tcW w:w="5528" w:type="dxa"/>
            <w:shd w:val="clear" w:color="auto" w:fill="auto"/>
          </w:tcPr>
          <w:p w14:paraId="50336065" w14:textId="77777777" w:rsidR="0025318D" w:rsidRDefault="0025318D" w:rsidP="0076305B">
            <w:pPr>
              <w:pStyle w:val="TableText"/>
              <w:rPr>
                <w:szCs w:val="20"/>
              </w:rPr>
            </w:pPr>
            <w:r>
              <w:rPr>
                <w:szCs w:val="20"/>
              </w:rPr>
              <w:t>School Buses</w:t>
            </w:r>
          </w:p>
        </w:tc>
        <w:tc>
          <w:tcPr>
            <w:tcW w:w="2287" w:type="dxa"/>
          </w:tcPr>
          <w:p w14:paraId="5E05F2B5" w14:textId="77777777" w:rsidR="0025318D" w:rsidRDefault="0025318D" w:rsidP="0076305B">
            <w:pPr>
              <w:spacing w:after="0"/>
              <w:ind w:left="0"/>
              <w:rPr>
                <w:szCs w:val="20"/>
              </w:rPr>
            </w:pPr>
            <w:r>
              <w:rPr>
                <w:szCs w:val="20"/>
              </w:rPr>
              <w:t>1400 Contracts</w:t>
            </w:r>
          </w:p>
        </w:tc>
      </w:tr>
      <w:tr w:rsidR="0021614C" w:rsidRPr="00F57612" w14:paraId="603A3F65" w14:textId="77777777" w:rsidTr="001800EE">
        <w:trPr>
          <w:cantSplit/>
        </w:trPr>
        <w:tc>
          <w:tcPr>
            <w:tcW w:w="1535" w:type="dxa"/>
            <w:vMerge w:val="restart"/>
            <w:tcMar>
              <w:left w:w="57" w:type="dxa"/>
              <w:right w:w="28" w:type="dxa"/>
            </w:tcMar>
          </w:tcPr>
          <w:p w14:paraId="2F218B4B" w14:textId="77777777" w:rsidR="0021614C" w:rsidRDefault="0021614C" w:rsidP="0076305B">
            <w:pPr>
              <w:pStyle w:val="TableText"/>
            </w:pPr>
            <w:r>
              <w:rPr>
                <w:b/>
              </w:rPr>
              <w:t>Release 4</w:t>
            </w:r>
          </w:p>
          <w:p w14:paraId="34E98647" w14:textId="77777777" w:rsidR="0021614C" w:rsidRDefault="0021614C" w:rsidP="0076305B">
            <w:pPr>
              <w:pStyle w:val="TableText"/>
            </w:pPr>
          </w:p>
        </w:tc>
        <w:tc>
          <w:tcPr>
            <w:tcW w:w="5528" w:type="dxa"/>
            <w:shd w:val="clear" w:color="auto" w:fill="auto"/>
          </w:tcPr>
          <w:p w14:paraId="7DD116F3" w14:textId="77777777" w:rsidR="0021614C" w:rsidRDefault="0021614C" w:rsidP="0073330A">
            <w:pPr>
              <w:pStyle w:val="TableText"/>
              <w:rPr>
                <w:szCs w:val="20"/>
              </w:rPr>
            </w:pPr>
            <w:r>
              <w:rPr>
                <w:szCs w:val="20"/>
              </w:rPr>
              <w:t>Train, Tram and Transdev</w:t>
            </w:r>
          </w:p>
        </w:tc>
        <w:tc>
          <w:tcPr>
            <w:tcW w:w="2287" w:type="dxa"/>
          </w:tcPr>
          <w:p w14:paraId="596A5B37" w14:textId="77777777" w:rsidR="0021614C" w:rsidRDefault="0021614C" w:rsidP="0076305B">
            <w:pPr>
              <w:spacing w:after="0"/>
              <w:ind w:left="0"/>
              <w:rPr>
                <w:szCs w:val="20"/>
              </w:rPr>
            </w:pPr>
            <w:r>
              <w:rPr>
                <w:szCs w:val="20"/>
              </w:rPr>
              <w:t>5 Contracts</w:t>
            </w:r>
          </w:p>
        </w:tc>
      </w:tr>
      <w:tr w:rsidR="0021614C" w:rsidRPr="00F57612" w14:paraId="06C06F2D" w14:textId="77777777" w:rsidTr="001800EE">
        <w:trPr>
          <w:cantSplit/>
        </w:trPr>
        <w:tc>
          <w:tcPr>
            <w:tcW w:w="1535" w:type="dxa"/>
            <w:vMerge/>
            <w:tcMar>
              <w:left w:w="57" w:type="dxa"/>
              <w:right w:w="28" w:type="dxa"/>
            </w:tcMar>
          </w:tcPr>
          <w:p w14:paraId="359EED8B" w14:textId="77777777" w:rsidR="0021614C" w:rsidRDefault="0021614C" w:rsidP="0076305B">
            <w:pPr>
              <w:pStyle w:val="TableText"/>
            </w:pPr>
          </w:p>
        </w:tc>
        <w:tc>
          <w:tcPr>
            <w:tcW w:w="5528" w:type="dxa"/>
            <w:shd w:val="clear" w:color="auto" w:fill="auto"/>
          </w:tcPr>
          <w:p w14:paraId="2D0BBDE5" w14:textId="77777777" w:rsidR="0021614C" w:rsidRDefault="0021614C" w:rsidP="0076305B">
            <w:pPr>
              <w:pStyle w:val="TableText"/>
              <w:rPr>
                <w:szCs w:val="20"/>
              </w:rPr>
            </w:pPr>
            <w:r>
              <w:rPr>
                <w:szCs w:val="20"/>
              </w:rPr>
              <w:t>Operator Portal</w:t>
            </w:r>
          </w:p>
        </w:tc>
        <w:tc>
          <w:tcPr>
            <w:tcW w:w="2287" w:type="dxa"/>
          </w:tcPr>
          <w:p w14:paraId="3680D036" w14:textId="77777777" w:rsidR="0021614C" w:rsidRDefault="0021614C" w:rsidP="0076305B">
            <w:pPr>
              <w:spacing w:after="0"/>
              <w:ind w:left="0"/>
              <w:rPr>
                <w:szCs w:val="20"/>
              </w:rPr>
            </w:pPr>
            <w:r>
              <w:rPr>
                <w:szCs w:val="20"/>
              </w:rPr>
              <w:t>None</w:t>
            </w:r>
          </w:p>
        </w:tc>
      </w:tr>
    </w:tbl>
    <w:p w14:paraId="1F75D6BC" w14:textId="77777777" w:rsidR="006C4F87" w:rsidRDefault="006C4F87" w:rsidP="001800EE">
      <w:pPr>
        <w:pStyle w:val="NormalText"/>
      </w:pPr>
    </w:p>
    <w:p w14:paraId="06BBA56B" w14:textId="77777777" w:rsidR="002C0974" w:rsidRDefault="002C0974" w:rsidP="002C0974">
      <w:pPr>
        <w:pStyle w:val="NormalText"/>
      </w:pPr>
      <w:r>
        <w:rPr>
          <w:szCs w:val="20"/>
        </w:rPr>
        <w:t xml:space="preserve">This approach allows PTV to examine and assess the </w:t>
      </w:r>
      <w:r w:rsidR="002F5884">
        <w:rPr>
          <w:szCs w:val="20"/>
        </w:rPr>
        <w:t>SPPS</w:t>
      </w:r>
      <w:r>
        <w:rPr>
          <w:szCs w:val="20"/>
        </w:rPr>
        <w:t xml:space="preserve"> solution throughout release and gain confidence in its capability earlier in the development process as opposed to committing to development of the entire system without trial.</w:t>
      </w:r>
    </w:p>
    <w:p w14:paraId="67C5B968" w14:textId="77777777" w:rsidR="002C0974" w:rsidRDefault="003B42F7" w:rsidP="001800EE">
      <w:pPr>
        <w:pStyle w:val="NormalText"/>
      </w:pPr>
      <w:r>
        <w:t xml:space="preserve">There </w:t>
      </w:r>
      <w:r w:rsidR="008851E7">
        <w:t xml:space="preserve">will also </w:t>
      </w:r>
      <w:r>
        <w:t xml:space="preserve">be </w:t>
      </w:r>
      <w:r w:rsidR="008851E7">
        <w:t>an Application</w:t>
      </w:r>
      <w:r w:rsidR="00DF490C">
        <w:t xml:space="preserve"> </w:t>
      </w:r>
      <w:r w:rsidR="00C51E0F">
        <w:t>/ Platform</w:t>
      </w:r>
      <w:r w:rsidR="008851E7">
        <w:t xml:space="preserve"> Decommission stream for PASS system.</w:t>
      </w:r>
      <w:r w:rsidR="00DA5867">
        <w:t xml:space="preserve"> </w:t>
      </w:r>
      <w:r w:rsidR="007D0040" w:rsidRPr="00C51E0F">
        <w:t>This solution architecture does not capture</w:t>
      </w:r>
      <w:r w:rsidR="00C51E0F">
        <w:t xml:space="preserve"> any details around Application/ Platform for PASS system and will be done separately. </w:t>
      </w:r>
      <w:r w:rsidR="008851E7">
        <w:t>The diagram below indicates the sequence in which PASS system will be ready for decommissioning.</w:t>
      </w:r>
      <w:r w:rsidR="002C0974">
        <w:t xml:space="preserve"> </w:t>
      </w:r>
    </w:p>
    <w:p w14:paraId="2766CC2F" w14:textId="77777777" w:rsidR="000052F4" w:rsidRDefault="00BB6C7F" w:rsidP="000052F4">
      <w:pPr>
        <w:pStyle w:val="NormalText"/>
        <w:keepNext/>
      </w:pPr>
      <w:r>
        <w:rPr>
          <w:noProof/>
          <w:lang w:eastAsia="en-AU"/>
        </w:rPr>
        <w:drawing>
          <wp:inline distT="0" distB="0" distL="0" distR="0" wp14:anchorId="5A594754" wp14:editId="2E123955">
            <wp:extent cx="5934075" cy="2774022"/>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656" cy="2777566"/>
                    </a:xfrm>
                    <a:prstGeom prst="rect">
                      <a:avLst/>
                    </a:prstGeom>
                    <a:noFill/>
                    <a:ln>
                      <a:noFill/>
                    </a:ln>
                  </pic:spPr>
                </pic:pic>
              </a:graphicData>
            </a:graphic>
          </wp:inline>
        </w:drawing>
      </w:r>
    </w:p>
    <w:p w14:paraId="2DB3F527" w14:textId="77777777" w:rsidR="00801E86" w:rsidRDefault="000052F4" w:rsidP="000052F4">
      <w:pPr>
        <w:pStyle w:val="Caption"/>
        <w:jc w:val="center"/>
      </w:pPr>
      <w:r>
        <w:t xml:space="preserve">Figure </w:t>
      </w:r>
      <w:r w:rsidR="00676330">
        <w:fldChar w:fldCharType="begin"/>
      </w:r>
      <w:r w:rsidR="00676330">
        <w:instrText xml:space="preserve"> SEQ Figure \* ARABIC </w:instrText>
      </w:r>
      <w:r w:rsidR="00676330">
        <w:fldChar w:fldCharType="separate"/>
      </w:r>
      <w:r w:rsidR="00A9709A">
        <w:rPr>
          <w:noProof/>
        </w:rPr>
        <w:t>3</w:t>
      </w:r>
      <w:r w:rsidR="00676330">
        <w:rPr>
          <w:noProof/>
        </w:rPr>
        <w:fldChar w:fldCharType="end"/>
      </w:r>
      <w:r>
        <w:t xml:space="preserve">: </w:t>
      </w:r>
      <w:r w:rsidR="00DF490C">
        <w:t>PASS Payments / PASS Bus Decommissioning Strategy</w:t>
      </w:r>
    </w:p>
    <w:p w14:paraId="6BD096FB" w14:textId="77777777" w:rsidR="00801E86" w:rsidRDefault="00801E86" w:rsidP="000052F4">
      <w:pPr>
        <w:ind w:left="0"/>
        <w:sectPr w:rsidR="00801E86" w:rsidSect="001800EE">
          <w:headerReference w:type="even" r:id="rId15"/>
          <w:headerReference w:type="default" r:id="rId16"/>
          <w:footerReference w:type="default" r:id="rId17"/>
          <w:headerReference w:type="first" r:id="rId18"/>
          <w:type w:val="continuous"/>
          <w:pgSz w:w="11906" w:h="16838" w:code="9"/>
          <w:pgMar w:top="245" w:right="1274" w:bottom="245" w:left="851" w:header="288" w:footer="168" w:gutter="0"/>
          <w:cols w:space="720"/>
          <w:titlePg/>
          <w:docGrid w:linePitch="360"/>
        </w:sectPr>
      </w:pPr>
    </w:p>
    <w:p w14:paraId="3C3D15C4" w14:textId="77777777" w:rsidR="00801E86" w:rsidRDefault="00801E86" w:rsidP="00EE22AF">
      <w:pPr>
        <w:pStyle w:val="Heading1"/>
        <w:ind w:left="1134" w:hanging="708"/>
      </w:pPr>
      <w:bookmarkStart w:id="112" w:name="_Toc468399892"/>
      <w:r>
        <w:lastRenderedPageBreak/>
        <w:t>Busin</w:t>
      </w:r>
      <w:r w:rsidRPr="008C5553">
        <w:t>ess Architecture</w:t>
      </w:r>
      <w:bookmarkEnd w:id="112"/>
    </w:p>
    <w:p w14:paraId="0E78E057" w14:textId="77777777" w:rsidR="0081450F" w:rsidRDefault="0081450F" w:rsidP="0081450F">
      <w:pPr>
        <w:pStyle w:val="Heading2"/>
      </w:pPr>
      <w:bookmarkStart w:id="113" w:name="_Toc468359938"/>
      <w:bookmarkStart w:id="114" w:name="_Toc468399893"/>
      <w:r w:rsidRPr="00C47010">
        <w:t>Business Functions/Services</w:t>
      </w:r>
      <w:bookmarkEnd w:id="113"/>
      <w:bookmarkEnd w:id="114"/>
    </w:p>
    <w:p w14:paraId="4E431ECE" w14:textId="77777777" w:rsidR="0081450F" w:rsidRPr="006F7CDF" w:rsidRDefault="0081450F" w:rsidP="0081450F">
      <w:r>
        <w:t>The business function that is affected is shown in the following business blueprint functions</w:t>
      </w:r>
    </w:p>
    <w:p w14:paraId="00019D55" w14:textId="77777777" w:rsidR="0081450F" w:rsidRDefault="0081450F" w:rsidP="0081450F">
      <w:pPr>
        <w:pStyle w:val="NormalText"/>
        <w:keepNext/>
        <w:ind w:left="284"/>
      </w:pPr>
      <w:r w:rsidRPr="00FA4AD9">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5D793F">
        <w:rPr>
          <w:noProof/>
          <w:lang w:eastAsia="en-AU"/>
        </w:rPr>
        <w:drawing>
          <wp:inline distT="0" distB="0" distL="0" distR="0" wp14:anchorId="0C2E473A" wp14:editId="666F2B46">
            <wp:extent cx="8559112" cy="4127157"/>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59561" cy="4127373"/>
                    </a:xfrm>
                    <a:prstGeom prst="rect">
                      <a:avLst/>
                    </a:prstGeom>
                    <a:noFill/>
                    <a:ln>
                      <a:noFill/>
                    </a:ln>
                  </pic:spPr>
                </pic:pic>
              </a:graphicData>
            </a:graphic>
          </wp:inline>
        </w:drawing>
      </w:r>
    </w:p>
    <w:p w14:paraId="58FD66D9" w14:textId="77777777" w:rsidR="0081450F" w:rsidRDefault="0081450F" w:rsidP="0081450F">
      <w:pPr>
        <w:pStyle w:val="Caption"/>
        <w:jc w:val="center"/>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r>
        <w:t xml:space="preserve">Figure </w:t>
      </w:r>
      <w:r w:rsidR="00676330">
        <w:fldChar w:fldCharType="begin"/>
      </w:r>
      <w:r w:rsidR="00676330">
        <w:instrText xml:space="preserve"> SEQ Figure \* ARABIC </w:instrText>
      </w:r>
      <w:r w:rsidR="00676330">
        <w:fldChar w:fldCharType="separate"/>
      </w:r>
      <w:r w:rsidR="00A9709A">
        <w:rPr>
          <w:noProof/>
        </w:rPr>
        <w:t>4</w:t>
      </w:r>
      <w:r w:rsidR="00676330">
        <w:rPr>
          <w:noProof/>
        </w:rPr>
        <w:fldChar w:fldCharType="end"/>
      </w:r>
      <w:r>
        <w:t>: Affected Business Functions / Services</w:t>
      </w:r>
    </w:p>
    <w:p w14:paraId="0C5F69AE" w14:textId="77777777" w:rsidR="0081450F" w:rsidRPr="00EE0150" w:rsidRDefault="0081450F" w:rsidP="0081450F">
      <w:pPr>
        <w:pStyle w:val="NormalText"/>
        <w:ind w:left="284"/>
      </w:pPr>
    </w:p>
    <w:p w14:paraId="4365E731" w14:textId="77777777" w:rsidR="0081450F" w:rsidRPr="00C47010" w:rsidRDefault="0081450F" w:rsidP="0081450F">
      <w:pPr>
        <w:pStyle w:val="Heading2"/>
      </w:pPr>
      <w:bookmarkStart w:id="115" w:name="_Toc468359939"/>
      <w:bookmarkStart w:id="116" w:name="_Toc468399894"/>
      <w:r w:rsidRPr="00C47010">
        <w:t>Business Processes</w:t>
      </w:r>
      <w:bookmarkEnd w:id="115"/>
      <w:bookmarkEnd w:id="116"/>
    </w:p>
    <w:p w14:paraId="3763185F" w14:textId="77777777" w:rsidR="0081450F" w:rsidRDefault="0081450F" w:rsidP="0081450F">
      <w:pPr>
        <w:pStyle w:val="NormalText"/>
      </w:pPr>
      <w:r>
        <w:t>The diagram below shows all parts of Business Process, which need to be implemented by SPPS solution.</w:t>
      </w:r>
    </w:p>
    <w:p w14:paraId="6FAAB89E" w14:textId="77777777" w:rsidR="0081450F" w:rsidRDefault="0081450F" w:rsidP="0081450F">
      <w:pPr>
        <w:pStyle w:val="NormalText"/>
        <w:keepNext/>
      </w:pPr>
      <w:r>
        <w:rPr>
          <w:noProof/>
          <w:lang w:eastAsia="en-AU"/>
        </w:rPr>
        <w:drawing>
          <wp:inline distT="0" distB="0" distL="0" distR="0" wp14:anchorId="51DC06E7" wp14:editId="0101AA08">
            <wp:extent cx="8510315" cy="40005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12352" cy="4001458"/>
                    </a:xfrm>
                    <a:prstGeom prst="rect">
                      <a:avLst/>
                    </a:prstGeom>
                    <a:noFill/>
                  </pic:spPr>
                </pic:pic>
              </a:graphicData>
            </a:graphic>
          </wp:inline>
        </w:drawing>
      </w:r>
    </w:p>
    <w:p w14:paraId="037989E0" w14:textId="77777777" w:rsidR="0081450F" w:rsidRDefault="0081450F" w:rsidP="0081450F">
      <w:pPr>
        <w:pStyle w:val="Caption"/>
        <w:jc w:val="center"/>
      </w:pPr>
      <w:r>
        <w:t xml:space="preserve">Figure </w:t>
      </w:r>
      <w:r w:rsidR="00676330">
        <w:fldChar w:fldCharType="begin"/>
      </w:r>
      <w:r w:rsidR="00676330">
        <w:instrText xml:space="preserve"> SEQ Figure \* ARABIC </w:instrText>
      </w:r>
      <w:r w:rsidR="00676330">
        <w:fldChar w:fldCharType="separate"/>
      </w:r>
      <w:r w:rsidR="00A9709A">
        <w:rPr>
          <w:noProof/>
        </w:rPr>
        <w:t>5</w:t>
      </w:r>
      <w:r w:rsidR="00676330">
        <w:rPr>
          <w:noProof/>
        </w:rPr>
        <w:fldChar w:fldCharType="end"/>
      </w:r>
      <w:r>
        <w:t>: Business Processes</w:t>
      </w:r>
    </w:p>
    <w:p w14:paraId="68AB0F3E" w14:textId="77777777" w:rsidR="0081450F" w:rsidRDefault="0081450F" w:rsidP="0081450F">
      <w:pPr>
        <w:pStyle w:val="NormalText"/>
      </w:pPr>
      <w:r>
        <w:t>The following sections describe all elements of the business processes depicted above.</w:t>
      </w:r>
    </w:p>
    <w:p w14:paraId="0574B88F" w14:textId="77777777" w:rsidR="0081450F" w:rsidRDefault="0081450F" w:rsidP="0081450F">
      <w:pPr>
        <w:pStyle w:val="Heading3"/>
        <w:numPr>
          <w:ilvl w:val="2"/>
          <w:numId w:val="1"/>
        </w:numPr>
        <w:ind w:left="1145"/>
      </w:pPr>
      <w:bookmarkStart w:id="117" w:name="_Toc468359940"/>
      <w:bookmarkStart w:id="118" w:name="_Toc468399895"/>
      <w:r>
        <w:lastRenderedPageBreak/>
        <w:t>End-to-End business Process</w:t>
      </w:r>
      <w:bookmarkEnd w:id="117"/>
      <w:bookmarkEnd w:id="118"/>
    </w:p>
    <w:p w14:paraId="69D9032A" w14:textId="77777777" w:rsidR="0081450F" w:rsidRDefault="0081450F" w:rsidP="0081450F">
      <w:pPr>
        <w:pStyle w:val="NormalText"/>
      </w:pPr>
      <w:r>
        <w:t xml:space="preserve">The diagram below shows a high level view of end-to-end business process. Please follow subsequent sections for details around all parts of the business </w:t>
      </w:r>
      <w:r w:rsidRPr="003E511C">
        <w:t>process</w:t>
      </w:r>
      <w:r>
        <w:t>.</w:t>
      </w:r>
    </w:p>
    <w:p w14:paraId="455B4B75" w14:textId="723A033F" w:rsidR="0081450F" w:rsidRDefault="005A3B7A" w:rsidP="00970347">
      <w:pPr>
        <w:pStyle w:val="NormalText"/>
        <w:keepNext/>
        <w:jc w:val="center"/>
      </w:pPr>
      <w:r>
        <w:rPr>
          <w:noProof/>
          <w:lang w:eastAsia="en-AU"/>
        </w:rPr>
        <w:drawing>
          <wp:inline distT="0" distB="0" distL="0" distR="0" wp14:anchorId="6BE35BAF" wp14:editId="7B52DCCC">
            <wp:extent cx="8561527" cy="4469587"/>
            <wp:effectExtent l="0" t="0" r="0" b="7620"/>
            <wp:docPr id="10" name="Picture 10" descr="C:\Users\adam.rozencwajg\Documents\Clients\PTV\Diagrams\EndToEndBusiness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rozencwajg\Documents\Clients\PTV\Diagrams\EndToEndBusinessProces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66661" cy="4472267"/>
                    </a:xfrm>
                    <a:prstGeom prst="rect">
                      <a:avLst/>
                    </a:prstGeom>
                    <a:noFill/>
                    <a:ln>
                      <a:noFill/>
                    </a:ln>
                  </pic:spPr>
                </pic:pic>
              </a:graphicData>
            </a:graphic>
          </wp:inline>
        </w:drawing>
      </w:r>
    </w:p>
    <w:p w14:paraId="5A6AA23E" w14:textId="77777777" w:rsidR="0081450F" w:rsidRDefault="0081450F" w:rsidP="0081450F">
      <w:pPr>
        <w:pStyle w:val="Caption"/>
        <w:jc w:val="center"/>
      </w:pPr>
      <w:r>
        <w:t xml:space="preserve">Figure </w:t>
      </w:r>
      <w:r w:rsidR="00676330">
        <w:fldChar w:fldCharType="begin"/>
      </w:r>
      <w:r w:rsidR="00676330">
        <w:instrText xml:space="preserve"> SEQ Figure \* ARABIC </w:instrText>
      </w:r>
      <w:r w:rsidR="00676330">
        <w:fldChar w:fldCharType="separate"/>
      </w:r>
      <w:r w:rsidR="00A9709A">
        <w:rPr>
          <w:noProof/>
        </w:rPr>
        <w:t>6</w:t>
      </w:r>
      <w:r w:rsidR="00676330">
        <w:rPr>
          <w:noProof/>
        </w:rPr>
        <w:fldChar w:fldCharType="end"/>
      </w:r>
      <w:r>
        <w:t>: End to End Business Process</w:t>
      </w:r>
    </w:p>
    <w:p w14:paraId="47DEFD17" w14:textId="77777777" w:rsidR="0081450F" w:rsidRDefault="0081450F" w:rsidP="0081450F">
      <w:pPr>
        <w:pStyle w:val="Heading3"/>
        <w:numPr>
          <w:ilvl w:val="2"/>
          <w:numId w:val="1"/>
        </w:numPr>
        <w:ind w:left="1145"/>
      </w:pPr>
      <w:bookmarkStart w:id="119" w:name="_Toc468359941"/>
      <w:bookmarkStart w:id="120" w:name="_Toc468399896"/>
      <w:r>
        <w:lastRenderedPageBreak/>
        <w:t>Contract Plan Set up</w:t>
      </w:r>
      <w:bookmarkEnd w:id="119"/>
      <w:bookmarkEnd w:id="120"/>
    </w:p>
    <w:p w14:paraId="50A029A8" w14:textId="77777777" w:rsidR="0081450F" w:rsidRDefault="0081450F" w:rsidP="0081450F">
      <w:r>
        <w:t>The SPPS solution will enable the design and configuration of contract plans. User will be able to set up a contract plan and the relevant payment instructions associated with the plan.</w:t>
      </w:r>
    </w:p>
    <w:p w14:paraId="2B6AE4C1" w14:textId="77777777" w:rsidR="0081450F" w:rsidRDefault="0081450F" w:rsidP="0081450F">
      <w:r>
        <w:t>The diagram below shows the Contract Plan Set-up process</w:t>
      </w:r>
    </w:p>
    <w:p w14:paraId="3ED687F8" w14:textId="77777777" w:rsidR="0081450F" w:rsidRDefault="0081450F" w:rsidP="0081450F"/>
    <w:p w14:paraId="472B165A" w14:textId="77777777" w:rsidR="0081450F" w:rsidRDefault="0081450F" w:rsidP="0081450F">
      <w:r>
        <w:rPr>
          <w:noProof/>
          <w:lang w:val="en-AU" w:eastAsia="en-AU"/>
        </w:rPr>
        <w:drawing>
          <wp:inline distT="0" distB="0" distL="0" distR="0" wp14:anchorId="1798EF6A" wp14:editId="61257053">
            <wp:extent cx="4747260" cy="315516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7239" cy="3161794"/>
                    </a:xfrm>
                    <a:prstGeom prst="rect">
                      <a:avLst/>
                    </a:prstGeom>
                    <a:noFill/>
                  </pic:spPr>
                </pic:pic>
              </a:graphicData>
            </a:graphic>
          </wp:inline>
        </w:drawing>
      </w:r>
    </w:p>
    <w:p w14:paraId="5B054BB1" w14:textId="77777777" w:rsidR="0081450F" w:rsidRDefault="0081450F" w:rsidP="0081450F"/>
    <w:p w14:paraId="7535ACB3" w14:textId="77777777" w:rsidR="0081450F" w:rsidRDefault="0081450F" w:rsidP="0081450F">
      <w:pPr>
        <w:pStyle w:val="Caption"/>
        <w:jc w:val="center"/>
      </w:pPr>
      <w:r>
        <w:t>Figure 7: Contract Plan Set up Process</w:t>
      </w:r>
    </w:p>
    <w:p w14:paraId="272F4258" w14:textId="77777777" w:rsidR="0081450F" w:rsidRDefault="0081450F" w:rsidP="0081450F"/>
    <w:p w14:paraId="5B10F26C" w14:textId="77777777" w:rsidR="0081450F" w:rsidRDefault="0081450F" w:rsidP="0081450F">
      <w:pPr>
        <w:pStyle w:val="Heading3"/>
        <w:numPr>
          <w:ilvl w:val="2"/>
          <w:numId w:val="1"/>
        </w:numPr>
        <w:ind w:left="1145"/>
      </w:pPr>
      <w:bookmarkStart w:id="121" w:name="_Toc468359942"/>
      <w:bookmarkStart w:id="122" w:name="_Toc468399897"/>
      <w:r>
        <w:lastRenderedPageBreak/>
        <w:t>Contract Set up</w:t>
      </w:r>
      <w:bookmarkEnd w:id="121"/>
      <w:bookmarkEnd w:id="122"/>
      <w:r>
        <w:t xml:space="preserve"> </w:t>
      </w:r>
    </w:p>
    <w:p w14:paraId="34310BE0" w14:textId="77777777" w:rsidR="0081450F" w:rsidRDefault="0081450F" w:rsidP="0081450F">
      <w:pPr>
        <w:pStyle w:val="NormalText"/>
      </w:pPr>
      <w:r>
        <w:t>The SPPS solution will enable the design and configuration of operator and contract management related processes, such as contract setup, setting up of Payment parameters and contract termination. The processes will be streamlined, tracked and audited via the SPPS Pega platform.</w:t>
      </w:r>
    </w:p>
    <w:p w14:paraId="58A166C4" w14:textId="77777777" w:rsidR="0081450F" w:rsidRDefault="0081450F" w:rsidP="0081450F">
      <w:pPr>
        <w:pStyle w:val="NormalText"/>
      </w:pPr>
      <w:r>
        <w:t>The merits of this solution are that it provides PTV with a 360 degree view related to the management of operator contracts and provides ease of management and reporting. Users will be guided through the process of setting up operators and contract by entering supporting Reference Data related to the contract and other information such the payment parameters, Timetable, Vehicle information, Driver information, Payment Calculation rules, business rules, etc.</w:t>
      </w:r>
    </w:p>
    <w:p w14:paraId="42F0579A" w14:textId="77777777" w:rsidR="0081450F" w:rsidRDefault="0081450F" w:rsidP="0081450F">
      <w:r>
        <w:t xml:space="preserve">The diagram below shows Contract Set up Process. </w:t>
      </w:r>
    </w:p>
    <w:p w14:paraId="195D8617" w14:textId="77777777" w:rsidR="0081450F" w:rsidRDefault="0081450F" w:rsidP="0081450F">
      <w:pPr>
        <w:keepNext/>
      </w:pPr>
      <w:r>
        <w:rPr>
          <w:noProof/>
          <w:lang w:val="en-AU" w:eastAsia="en-AU"/>
        </w:rPr>
        <w:drawing>
          <wp:inline distT="0" distB="0" distL="0" distR="0" wp14:anchorId="7453108B" wp14:editId="31AE9005">
            <wp:extent cx="8351223" cy="34442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67367" cy="3450898"/>
                    </a:xfrm>
                    <a:prstGeom prst="rect">
                      <a:avLst/>
                    </a:prstGeom>
                    <a:noFill/>
                  </pic:spPr>
                </pic:pic>
              </a:graphicData>
            </a:graphic>
          </wp:inline>
        </w:drawing>
      </w:r>
    </w:p>
    <w:p w14:paraId="33EDDD59" w14:textId="77777777" w:rsidR="0081450F" w:rsidRDefault="0081450F" w:rsidP="0081450F">
      <w:pPr>
        <w:pStyle w:val="Caption"/>
        <w:jc w:val="center"/>
      </w:pPr>
      <w:r>
        <w:t>Figure 8: Contract Set-up Process</w:t>
      </w:r>
    </w:p>
    <w:p w14:paraId="475173A0" w14:textId="77777777" w:rsidR="0081450F" w:rsidRDefault="0081450F" w:rsidP="0081450F">
      <w:pPr>
        <w:pStyle w:val="Heading3"/>
        <w:numPr>
          <w:ilvl w:val="2"/>
          <w:numId w:val="1"/>
        </w:numPr>
        <w:ind w:left="1145"/>
      </w:pPr>
      <w:bookmarkStart w:id="123" w:name="_Toc468359943"/>
      <w:bookmarkStart w:id="124" w:name="_Toc468399898"/>
      <w:r w:rsidRPr="00C02E99">
        <w:lastRenderedPageBreak/>
        <w:t>Financial Processing</w:t>
      </w:r>
      <w:bookmarkEnd w:id="123"/>
      <w:bookmarkEnd w:id="124"/>
    </w:p>
    <w:p w14:paraId="1ACDA83B" w14:textId="77777777" w:rsidR="0081450F" w:rsidRDefault="0081450F" w:rsidP="0081450F">
      <w:pPr>
        <w:pStyle w:val="NormalText"/>
      </w:pPr>
      <w:r w:rsidRPr="00F24D2F">
        <w:t xml:space="preserve">The </w:t>
      </w:r>
      <w:r>
        <w:t xml:space="preserve">SPPS </w:t>
      </w:r>
      <w:r w:rsidRPr="00F24D2F">
        <w:t xml:space="preserve">solution </w:t>
      </w:r>
      <w:r>
        <w:t>will be</w:t>
      </w:r>
      <w:r w:rsidRPr="00F24D2F">
        <w:t xml:space="preserve"> designed to process regular payments for contracts, ability to capture and process Ad-Hoc and Invoice payments from the operators. The system is designed to achieve high efficiency by eliminating human intervention in initiating regular monthly payments, enables business users to update reference data which are a key input in the payment calculations and processing. </w:t>
      </w:r>
      <w:r>
        <w:t>SPPS</w:t>
      </w:r>
      <w:r w:rsidRPr="00F24D2F">
        <w:t xml:space="preserve"> solution is also designed to cater to provide a platform to the operators to submit invoices, ability to view invoices from the Operator portal. The solution streamlines the required approvals and sign-offs through the lifecycle of the processes. The solution provisions for handing off the payment details to the accounting engine (Oracle Financials) to process the payments, receive status updates and exception handling in case of payment failure.</w:t>
      </w:r>
    </w:p>
    <w:p w14:paraId="5EBB9083" w14:textId="77777777" w:rsidR="0081450F" w:rsidRDefault="0081450F" w:rsidP="0081450F">
      <w:pPr>
        <w:pStyle w:val="NormalText"/>
      </w:pPr>
      <w:r>
        <w:t>The diagram below shows Financial Processing process.</w:t>
      </w:r>
    </w:p>
    <w:p w14:paraId="5CA3CA74" w14:textId="77777777" w:rsidR="0081450F" w:rsidRDefault="0081450F" w:rsidP="0081450F">
      <w:pPr>
        <w:keepNext/>
      </w:pPr>
      <w:r>
        <w:rPr>
          <w:noProof/>
          <w:lang w:val="en-AU" w:eastAsia="en-AU"/>
        </w:rPr>
        <w:drawing>
          <wp:inline distT="0" distB="0" distL="0" distR="0" wp14:anchorId="10D7DC79" wp14:editId="4431BA77">
            <wp:extent cx="8039100" cy="1190880"/>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06354" cy="1200843"/>
                    </a:xfrm>
                    <a:prstGeom prst="rect">
                      <a:avLst/>
                    </a:prstGeom>
                    <a:noFill/>
                  </pic:spPr>
                </pic:pic>
              </a:graphicData>
            </a:graphic>
          </wp:inline>
        </w:drawing>
      </w:r>
    </w:p>
    <w:p w14:paraId="129AAE51" w14:textId="77777777" w:rsidR="0081450F" w:rsidRDefault="0081450F" w:rsidP="0081450F">
      <w:pPr>
        <w:pStyle w:val="Caption"/>
        <w:jc w:val="center"/>
      </w:pPr>
      <w:r>
        <w:t>Figure 9: Financial Processing Process</w:t>
      </w:r>
    </w:p>
    <w:p w14:paraId="531E1BA9" w14:textId="77777777" w:rsidR="0081450F" w:rsidRDefault="0081450F" w:rsidP="0081450F">
      <w:r>
        <w:t xml:space="preserve"> </w:t>
      </w:r>
    </w:p>
    <w:p w14:paraId="4518121D" w14:textId="77777777" w:rsidR="0081450F" w:rsidRDefault="0081450F" w:rsidP="0081450F">
      <w:pPr>
        <w:pStyle w:val="Heading3"/>
        <w:numPr>
          <w:ilvl w:val="2"/>
          <w:numId w:val="1"/>
        </w:numPr>
        <w:ind w:left="1145"/>
      </w:pPr>
      <w:bookmarkStart w:id="125" w:name="_Toc468359944"/>
      <w:bookmarkStart w:id="126" w:name="_Toc468399899"/>
      <w:r>
        <w:t xml:space="preserve">Contract </w:t>
      </w:r>
      <w:proofErr w:type="gramStart"/>
      <w:r>
        <w:t>Variations :</w:t>
      </w:r>
      <w:proofErr w:type="gramEnd"/>
      <w:r>
        <w:t xml:space="preserve"> Modify Contract</w:t>
      </w:r>
      <w:bookmarkEnd w:id="125"/>
      <w:bookmarkEnd w:id="126"/>
    </w:p>
    <w:p w14:paraId="477BB5B5" w14:textId="77777777" w:rsidR="0081450F" w:rsidRDefault="0081450F" w:rsidP="0081450F">
      <w:pPr>
        <w:pStyle w:val="NormalText"/>
      </w:pPr>
      <w:r w:rsidRPr="007D37A3">
        <w:t>During the lifecycle of the contracts there are numerous</w:t>
      </w:r>
      <w:r>
        <w:t xml:space="preserve"> variations which are received </w:t>
      </w:r>
      <w:r w:rsidRPr="007D37A3">
        <w:t>in form of changes to the parameters which feed to the calculation of the payment amount example Vehicle changes, driver change, school calendar change, service variation etc. Another variation which impacts the payment amount is variation to the indexed values</w:t>
      </w:r>
      <w:r>
        <w:t xml:space="preserve"> as explained in section 4.2.6</w:t>
      </w:r>
      <w:r w:rsidRPr="007D37A3">
        <w:t xml:space="preserve">. </w:t>
      </w:r>
      <w:r>
        <w:t>SPPS</w:t>
      </w:r>
      <w:r w:rsidRPr="007D37A3">
        <w:t xml:space="preserve"> caters for capturing contract variations and apply required approval process where applicable.</w:t>
      </w:r>
    </w:p>
    <w:p w14:paraId="6FF6AC0E" w14:textId="77777777" w:rsidR="0081450F" w:rsidRDefault="0081450F" w:rsidP="0081450F">
      <w:pPr>
        <w:pStyle w:val="NormalText"/>
      </w:pPr>
      <w:r>
        <w:rPr>
          <w:noProof/>
          <w:lang w:eastAsia="en-AU"/>
        </w:rPr>
        <w:lastRenderedPageBreak/>
        <w:drawing>
          <wp:inline distT="0" distB="0" distL="0" distR="0" wp14:anchorId="42CB3D06" wp14:editId="09F0E833">
            <wp:extent cx="8542020" cy="387082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56595" cy="3877429"/>
                    </a:xfrm>
                    <a:prstGeom prst="rect">
                      <a:avLst/>
                    </a:prstGeom>
                    <a:noFill/>
                  </pic:spPr>
                </pic:pic>
              </a:graphicData>
            </a:graphic>
          </wp:inline>
        </w:drawing>
      </w:r>
    </w:p>
    <w:p w14:paraId="653383FA" w14:textId="77777777" w:rsidR="0081450F" w:rsidRDefault="0081450F" w:rsidP="0081450F">
      <w:pPr>
        <w:pStyle w:val="Caption"/>
        <w:jc w:val="center"/>
      </w:pPr>
      <w:r>
        <w:t>Figure 10: Modify Contract Process</w:t>
      </w:r>
    </w:p>
    <w:p w14:paraId="045B076F" w14:textId="77777777" w:rsidR="0081450F" w:rsidRDefault="0081450F" w:rsidP="0081450F">
      <w:pPr>
        <w:pStyle w:val="Heading3"/>
        <w:numPr>
          <w:ilvl w:val="2"/>
          <w:numId w:val="1"/>
        </w:numPr>
        <w:ind w:left="1145"/>
      </w:pPr>
      <w:bookmarkStart w:id="127" w:name="_Toc468359945"/>
      <w:bookmarkStart w:id="128" w:name="_Toc468399900"/>
      <w:r w:rsidRPr="007D37A3">
        <w:t>Reference Data Management and Indexation Processing</w:t>
      </w:r>
      <w:bookmarkEnd w:id="127"/>
      <w:bookmarkEnd w:id="128"/>
    </w:p>
    <w:p w14:paraId="3338D93C" w14:textId="77777777" w:rsidR="0081450F" w:rsidRDefault="0081450F" w:rsidP="0081450F">
      <w:r w:rsidRPr="007D37A3">
        <w:t xml:space="preserve">The nature of the </w:t>
      </w:r>
      <w:r>
        <w:t>SPPS</w:t>
      </w:r>
      <w:r w:rsidRPr="007D37A3">
        <w:t xml:space="preserve"> solution is such that various components of the solution require requires regular updates from the business and technical users from time to time. The solution caters to capture the updates, </w:t>
      </w:r>
      <w:r>
        <w:t xml:space="preserve">initiate Indexation scenarios, </w:t>
      </w:r>
      <w:r w:rsidRPr="007D37A3">
        <w:t>provide what-if analysis for the management review and approval and apply the changes for the subsequent payment cycles. These include changes to the indexation tables, global variables, service provider, mater reference data, calendars, etc.</w:t>
      </w:r>
    </w:p>
    <w:p w14:paraId="26F29735" w14:textId="77777777" w:rsidR="0081450F" w:rsidRDefault="0081450F" w:rsidP="0081450F">
      <w:r>
        <w:rPr>
          <w:noProof/>
          <w:lang w:val="en-AU" w:eastAsia="en-AU"/>
        </w:rPr>
        <w:lastRenderedPageBreak/>
        <w:drawing>
          <wp:inline distT="0" distB="0" distL="0" distR="0" wp14:anchorId="7A0897E8" wp14:editId="36B8A601">
            <wp:extent cx="8389620" cy="35809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410880" cy="3589989"/>
                    </a:xfrm>
                    <a:prstGeom prst="rect">
                      <a:avLst/>
                    </a:prstGeom>
                    <a:noFill/>
                  </pic:spPr>
                </pic:pic>
              </a:graphicData>
            </a:graphic>
          </wp:inline>
        </w:drawing>
      </w:r>
    </w:p>
    <w:p w14:paraId="439F9FE0" w14:textId="77777777" w:rsidR="0081450F" w:rsidRDefault="0081450F" w:rsidP="0081450F">
      <w:pPr>
        <w:pStyle w:val="Caption"/>
        <w:jc w:val="center"/>
      </w:pPr>
      <w:r>
        <w:t>Figure 11: Indexation Processing Process</w:t>
      </w:r>
    </w:p>
    <w:p w14:paraId="5DC52320" w14:textId="77777777" w:rsidR="0081450F" w:rsidRDefault="0081450F" w:rsidP="0081450F"/>
    <w:p w14:paraId="6EE158CA" w14:textId="77777777" w:rsidR="0081450F" w:rsidRDefault="0081450F" w:rsidP="0081450F">
      <w:pPr>
        <w:pStyle w:val="Heading3"/>
        <w:numPr>
          <w:ilvl w:val="2"/>
          <w:numId w:val="1"/>
        </w:numPr>
        <w:ind w:left="1145"/>
      </w:pPr>
      <w:bookmarkStart w:id="129" w:name="_Toc468359946"/>
      <w:bookmarkStart w:id="130" w:name="_Toc468399901"/>
      <w:r w:rsidRPr="0072114F">
        <w:t>Integration Touch Points</w:t>
      </w:r>
      <w:bookmarkEnd w:id="129"/>
      <w:bookmarkEnd w:id="130"/>
    </w:p>
    <w:p w14:paraId="5618393D" w14:textId="77777777" w:rsidR="0081450F" w:rsidRDefault="0081450F" w:rsidP="0081450F">
      <w:r>
        <w:t xml:space="preserve">Please refer to section </w:t>
      </w:r>
      <w:r>
        <w:fldChar w:fldCharType="begin"/>
      </w:r>
      <w:r>
        <w:instrText xml:space="preserve"> REF _Ref433606687 \r \h </w:instrText>
      </w:r>
      <w:r>
        <w:fldChar w:fldCharType="separate"/>
      </w:r>
      <w:r>
        <w:t>6.1.3</w:t>
      </w:r>
      <w:r>
        <w:fldChar w:fldCharType="end"/>
      </w:r>
      <w:r>
        <w:t xml:space="preserve"> and </w:t>
      </w:r>
      <w:r>
        <w:fldChar w:fldCharType="begin"/>
      </w:r>
      <w:r>
        <w:instrText xml:space="preserve"> REF _Ref433606693 \r \h </w:instrText>
      </w:r>
      <w:r>
        <w:fldChar w:fldCharType="separate"/>
      </w:r>
      <w:r>
        <w:t>6.2</w:t>
      </w:r>
      <w:r>
        <w:fldChar w:fldCharType="end"/>
      </w:r>
      <w:r>
        <w:t xml:space="preserve"> for integration details</w:t>
      </w:r>
    </w:p>
    <w:p w14:paraId="7A58BCBD" w14:textId="77777777" w:rsidR="0081450F" w:rsidRDefault="0081450F" w:rsidP="0081450F">
      <w:pPr>
        <w:pStyle w:val="Heading3"/>
        <w:numPr>
          <w:ilvl w:val="2"/>
          <w:numId w:val="1"/>
        </w:numPr>
        <w:ind w:left="1145"/>
      </w:pPr>
      <w:bookmarkStart w:id="131" w:name="_Toc468359947"/>
      <w:bookmarkStart w:id="132" w:name="_Toc468399902"/>
      <w:r>
        <w:t>Portals</w:t>
      </w:r>
      <w:bookmarkEnd w:id="131"/>
      <w:bookmarkEnd w:id="132"/>
    </w:p>
    <w:p w14:paraId="394D87DC" w14:textId="77777777" w:rsidR="0081450F" w:rsidRDefault="0081450F" w:rsidP="0081450F">
      <w:r>
        <w:t xml:space="preserve">Please refer to section </w:t>
      </w:r>
      <w:r>
        <w:fldChar w:fldCharType="begin"/>
      </w:r>
      <w:r>
        <w:instrText xml:space="preserve"> REF _Ref433606715 \r \h </w:instrText>
      </w:r>
      <w:r>
        <w:fldChar w:fldCharType="separate"/>
      </w:r>
      <w:r>
        <w:t>6.1.1</w:t>
      </w:r>
      <w:r>
        <w:fldChar w:fldCharType="end"/>
      </w:r>
      <w:r>
        <w:t xml:space="preserve"> for Portal details</w:t>
      </w:r>
    </w:p>
    <w:p w14:paraId="6E61DDA8" w14:textId="77777777" w:rsidR="0081450F" w:rsidRDefault="0081450F" w:rsidP="0081450F">
      <w:pPr>
        <w:pStyle w:val="Heading3"/>
        <w:numPr>
          <w:ilvl w:val="2"/>
          <w:numId w:val="1"/>
        </w:numPr>
        <w:ind w:left="1145"/>
      </w:pPr>
      <w:bookmarkStart w:id="133" w:name="_Toc468359948"/>
      <w:bookmarkStart w:id="134" w:name="_Toc468399903"/>
      <w:r>
        <w:lastRenderedPageBreak/>
        <w:t>Others</w:t>
      </w:r>
      <w:bookmarkEnd w:id="133"/>
      <w:bookmarkEnd w:id="134"/>
    </w:p>
    <w:p w14:paraId="3B8174F6" w14:textId="77777777" w:rsidR="0081450F" w:rsidRDefault="0081450F" w:rsidP="0081450F">
      <w:pPr>
        <w:pStyle w:val="NormalText"/>
      </w:pPr>
      <w:r>
        <w:t>SPPS solution ensures that case and process controls for PTV’s key business processes can be managed efficiently, reducing cost and risk in PTV’s complex environment.</w:t>
      </w:r>
    </w:p>
    <w:p w14:paraId="7070CFD1" w14:textId="77777777" w:rsidR="0081450F" w:rsidRPr="001800EE" w:rsidRDefault="0081450F" w:rsidP="0081450F">
      <w:pPr>
        <w:pStyle w:val="NormalText"/>
      </w:pPr>
      <w:r>
        <w:t>Case management platform provides a central electronic manila folder style view of a case and related information. The case (be it an Regular Payment, Operator Setup, Contract Setup, Manage Contract, Ad-hoc/Invoice Payments, or other future processes.) will provide supporting/related cases, tasks, communications and notifications, work allocation and management, collaborations, reporting and other information. The platform supports automated and prescribed processes as well as dynamic and ad-hoc activity with collaborative decision-making. The case management control in the platform also enables controlled flow and collaboration to ensure case handling is optimised, traceable and, importantly for PTV, secure and auditable.</w:t>
      </w:r>
    </w:p>
    <w:p w14:paraId="32E16596" w14:textId="77777777" w:rsidR="00B308B2" w:rsidRDefault="00B308B2"/>
    <w:p w14:paraId="0C02EB42" w14:textId="77777777" w:rsidR="00BC08A1" w:rsidRDefault="00BC08A1" w:rsidP="001800EE">
      <w:pPr>
        <w:pStyle w:val="NormalText"/>
        <w:sectPr w:rsidR="00BC08A1" w:rsidSect="006F7CDF">
          <w:headerReference w:type="even" r:id="rId27"/>
          <w:headerReference w:type="default" r:id="rId28"/>
          <w:footerReference w:type="even" r:id="rId29"/>
          <w:footerReference w:type="default" r:id="rId30"/>
          <w:headerReference w:type="first" r:id="rId31"/>
          <w:footerReference w:type="first" r:id="rId32"/>
          <w:pgSz w:w="16838" w:h="11906" w:orient="landscape" w:code="9"/>
          <w:pgMar w:top="130" w:right="1245" w:bottom="1274" w:left="709" w:header="288" w:footer="168" w:gutter="0"/>
          <w:cols w:space="720"/>
          <w:titlePg/>
          <w:docGrid w:linePitch="360"/>
        </w:sectPr>
      </w:pPr>
    </w:p>
    <w:p w14:paraId="67080C8E" w14:textId="77777777" w:rsidR="00430E61" w:rsidRDefault="00477146" w:rsidP="00EE22AF">
      <w:pPr>
        <w:pStyle w:val="Heading1"/>
        <w:ind w:left="1134" w:hanging="708"/>
      </w:pPr>
      <w:bookmarkStart w:id="140" w:name="_Toc432767535"/>
      <w:bookmarkStart w:id="141" w:name="_Toc468399904"/>
      <w:bookmarkEnd w:id="140"/>
      <w:r w:rsidRPr="00050B54">
        <w:lastRenderedPageBreak/>
        <w:t>Data Architecture</w:t>
      </w:r>
      <w:bookmarkEnd w:id="141"/>
    </w:p>
    <w:p w14:paraId="3AD68BA9" w14:textId="77777777" w:rsidR="00DA53BA" w:rsidRDefault="00DA53BA" w:rsidP="00DA53BA">
      <w:r>
        <w:t>Data within the SPPS solution has been broadly classified as follows:</w:t>
      </w:r>
    </w:p>
    <w:tbl>
      <w:tblPr>
        <w:tblW w:w="9331"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989"/>
        <w:gridCol w:w="7342"/>
      </w:tblGrid>
      <w:tr w:rsidR="00AE22A6" w:rsidRPr="00691460" w14:paraId="7DD55D40" w14:textId="77777777" w:rsidTr="00AE22A6">
        <w:trPr>
          <w:cantSplit/>
          <w:tblHeader/>
        </w:trPr>
        <w:tc>
          <w:tcPr>
            <w:tcW w:w="1989" w:type="dxa"/>
            <w:shd w:val="clear" w:color="auto" w:fill="404040" w:themeFill="text1" w:themeFillTint="BF"/>
          </w:tcPr>
          <w:p w14:paraId="53B8B7B2" w14:textId="77777777" w:rsidR="00AE22A6" w:rsidRPr="00691460" w:rsidRDefault="00AE22A6" w:rsidP="00F7341E">
            <w:pPr>
              <w:pStyle w:val="TableHeader"/>
            </w:pPr>
            <w:r>
              <w:t>Data Category</w:t>
            </w:r>
          </w:p>
        </w:tc>
        <w:tc>
          <w:tcPr>
            <w:tcW w:w="7342" w:type="dxa"/>
            <w:shd w:val="clear" w:color="auto" w:fill="404040" w:themeFill="text1" w:themeFillTint="BF"/>
          </w:tcPr>
          <w:p w14:paraId="706C17AE" w14:textId="77777777" w:rsidR="00AE22A6" w:rsidRPr="00691460" w:rsidRDefault="00AE22A6" w:rsidP="00F7341E">
            <w:pPr>
              <w:pStyle w:val="TableHeader"/>
            </w:pPr>
            <w:r>
              <w:t>Definition</w:t>
            </w:r>
          </w:p>
        </w:tc>
      </w:tr>
      <w:tr w:rsidR="00AE22A6" w14:paraId="6C4528F6" w14:textId="77777777" w:rsidTr="00AE22A6">
        <w:trPr>
          <w:cantSplit/>
        </w:trPr>
        <w:tc>
          <w:tcPr>
            <w:tcW w:w="1989" w:type="dxa"/>
            <w:tcMar>
              <w:left w:w="57" w:type="dxa"/>
              <w:right w:w="28" w:type="dxa"/>
            </w:tcMar>
          </w:tcPr>
          <w:p w14:paraId="7D6767F1" w14:textId="77777777" w:rsidR="00AE22A6" w:rsidRPr="00AE22A6" w:rsidRDefault="00AE22A6" w:rsidP="00AE22A6">
            <w:pPr>
              <w:pStyle w:val="TableText"/>
            </w:pPr>
            <w:r w:rsidRPr="00AE22A6">
              <w:t>Master Data</w:t>
            </w:r>
          </w:p>
        </w:tc>
        <w:tc>
          <w:tcPr>
            <w:tcW w:w="7342" w:type="dxa"/>
          </w:tcPr>
          <w:p w14:paraId="030B86F5" w14:textId="77777777" w:rsidR="00AE22A6" w:rsidRPr="00541B83" w:rsidRDefault="00AE22A6" w:rsidP="00AE22A6">
            <w:pPr>
              <w:pStyle w:val="TableText"/>
              <w:jc w:val="left"/>
            </w:pPr>
            <w:r w:rsidRPr="005044FE">
              <w:t xml:space="preserve">Master data describe the people, places, and things that are involved in an </w:t>
            </w:r>
            <w:r w:rsidRPr="00525FAC">
              <w:t>organization’s business. Examples include people (e.g., customers, employees, vendors, suppliers), places (e.g., locations, sales territories, offices), and things (e.g., accounts, products, assets, document sets). Because these data tend to be used by multiple business processes and IT systems, standardizing master data formats and synchronizing values are critical for successful system integration. Master data tend to be grouped into master records, which may include associated reference data. An example of associated reference data is a state field within an address in a customer master record</w:t>
            </w:r>
          </w:p>
        </w:tc>
      </w:tr>
      <w:tr w:rsidR="00AE22A6" w14:paraId="391212C8" w14:textId="77777777" w:rsidTr="00AE22A6">
        <w:trPr>
          <w:cantSplit/>
        </w:trPr>
        <w:tc>
          <w:tcPr>
            <w:tcW w:w="1989" w:type="dxa"/>
            <w:tcMar>
              <w:left w:w="57" w:type="dxa"/>
              <w:right w:w="28" w:type="dxa"/>
            </w:tcMar>
          </w:tcPr>
          <w:p w14:paraId="34415BE8" w14:textId="77777777" w:rsidR="00AE22A6" w:rsidRPr="00AE22A6" w:rsidRDefault="00AE22A6" w:rsidP="00AE22A6">
            <w:pPr>
              <w:pStyle w:val="TableText"/>
            </w:pPr>
            <w:r>
              <w:t>Transactional Data</w:t>
            </w:r>
          </w:p>
        </w:tc>
        <w:tc>
          <w:tcPr>
            <w:tcW w:w="7342" w:type="dxa"/>
          </w:tcPr>
          <w:p w14:paraId="4A6FAB79" w14:textId="77777777" w:rsidR="00AE22A6" w:rsidRPr="00541B83" w:rsidRDefault="00AE22A6" w:rsidP="00AB764F">
            <w:pPr>
              <w:pStyle w:val="TableText"/>
              <w:jc w:val="left"/>
            </w:pPr>
            <w:r>
              <w:t>Transactional data describe an internal or external event or transaction that takes place as an organization conducts its business. Examples include sales orders, invoices, purchase orders, shipping documents, passport applications, credit card payments, and insurance claims. These data are typically grouped into transactional records, which include associated master and reference data.</w:t>
            </w:r>
          </w:p>
        </w:tc>
      </w:tr>
      <w:tr w:rsidR="00AE22A6" w14:paraId="5DB59BE3" w14:textId="77777777" w:rsidTr="00AE22A6">
        <w:trPr>
          <w:cantSplit/>
        </w:trPr>
        <w:tc>
          <w:tcPr>
            <w:tcW w:w="1989" w:type="dxa"/>
            <w:tcMar>
              <w:left w:w="57" w:type="dxa"/>
              <w:right w:w="28" w:type="dxa"/>
            </w:tcMar>
          </w:tcPr>
          <w:p w14:paraId="0567439F" w14:textId="77777777" w:rsidR="00AE22A6" w:rsidRPr="00AE22A6" w:rsidRDefault="00AE22A6" w:rsidP="00AE22A6">
            <w:pPr>
              <w:pStyle w:val="TableText"/>
            </w:pPr>
            <w:r>
              <w:t>Reference Data</w:t>
            </w:r>
          </w:p>
        </w:tc>
        <w:tc>
          <w:tcPr>
            <w:tcW w:w="7342" w:type="dxa"/>
          </w:tcPr>
          <w:p w14:paraId="6599F0BE" w14:textId="77777777" w:rsidR="00AE22A6" w:rsidRPr="00541B83" w:rsidRDefault="00AE22A6" w:rsidP="00AB764F">
            <w:pPr>
              <w:pStyle w:val="TableText"/>
              <w:jc w:val="left"/>
            </w:pPr>
            <w:r>
              <w:t>Reference data are sets of values or classification schemas that are referred to by systems, applications, data stores, processes, and reports, as well as by transactional and master records. Examples include lists of valid values, code lists, status codes, state abbreviations, demographic fields, flags, product types, gender, chart of accounts, and product hierarchy. Standardized reference data are key to data integration and interoperability and facilitate the sharing and reporting of information. Reference data may be used to differentiate one type of record from another for categorization and analysis, or they may be a significant fact such as country, which appears within larger information set such as address. Organizations often create internal reference data to characterize or standardize their own information. Reference data sets are also defined by external groups, such as government or regulatory bodies, to be used by multiple organizations. For example, currency codes are defined and maintained by ISO.</w:t>
            </w:r>
          </w:p>
        </w:tc>
      </w:tr>
      <w:tr w:rsidR="00AE22A6" w14:paraId="7EAD15A3" w14:textId="77777777" w:rsidTr="00AB764F">
        <w:tc>
          <w:tcPr>
            <w:tcW w:w="1989" w:type="dxa"/>
            <w:tcMar>
              <w:left w:w="57" w:type="dxa"/>
              <w:right w:w="28" w:type="dxa"/>
            </w:tcMar>
          </w:tcPr>
          <w:p w14:paraId="1B2A3EC4" w14:textId="77777777" w:rsidR="00AE22A6" w:rsidRDefault="00AE22A6" w:rsidP="00AE22A6">
            <w:pPr>
              <w:pStyle w:val="TableText"/>
            </w:pPr>
            <w:r>
              <w:t>Meta Data</w:t>
            </w:r>
          </w:p>
        </w:tc>
        <w:tc>
          <w:tcPr>
            <w:tcW w:w="7342" w:type="dxa"/>
          </w:tcPr>
          <w:p w14:paraId="3EB69CE0" w14:textId="77777777" w:rsidR="00AE22A6" w:rsidRPr="003F47A6" w:rsidRDefault="00AE22A6" w:rsidP="00AB764F">
            <w:pPr>
              <w:pStyle w:val="TableText"/>
              <w:jc w:val="left"/>
            </w:pPr>
            <w:r>
              <w:t xml:space="preserve">Metadata literally means “data about data.” Metadata label, describe, or characterize other data and make it easier to retrieve, interpret, or use information. Technical metadata are metadata used to describe technology and data structures. Examples of technical metadata are field names, length, type, lineage, and database table layouts. Business metadata describe the nontechnical aspects of data and their usage. Examples are field definitions, report names, headings in reports and on Web pages, application screen names, data quality statistics, and the parties accountable for data quality for a particular field. Some organizations would classify ETL (Extract– Transform–Load) transformations as business metadata. Audit trail metadata are a specific type of metadata, typically stored in a record and protected from alteration, that capture how, when, and by whom the data were </w:t>
            </w:r>
            <w:r>
              <w:lastRenderedPageBreak/>
              <w:t>created, accessed, updated, or deleted. Audit trail metadata are used for security, compliance, or forensic purposes. Examples include timestamp, creator, create date, and update date. Although audit trail metadata are typically stored in a record, technical metadata and business metadata are usually stored separately from the data they describe. These are the most common types of metadata, but it could be argued that there are other types of metadata that make it easier to retrieve, interpret, or use information. The label for any metadata may not be as important as the fact that it is being deliberately used to support data goals. Any discipline or activity that uses data is likely to have associated metadata.</w:t>
            </w:r>
          </w:p>
        </w:tc>
      </w:tr>
      <w:tr w:rsidR="00AE22A6" w14:paraId="7AC6F349" w14:textId="77777777" w:rsidTr="00AE22A6">
        <w:trPr>
          <w:cantSplit/>
        </w:trPr>
        <w:tc>
          <w:tcPr>
            <w:tcW w:w="1989" w:type="dxa"/>
            <w:tcMar>
              <w:left w:w="57" w:type="dxa"/>
              <w:right w:w="28" w:type="dxa"/>
            </w:tcMar>
          </w:tcPr>
          <w:p w14:paraId="51240D5E" w14:textId="77777777" w:rsidR="00AE22A6" w:rsidRDefault="00AE22A6" w:rsidP="00AE22A6">
            <w:pPr>
              <w:pStyle w:val="TableText"/>
            </w:pPr>
            <w:r>
              <w:lastRenderedPageBreak/>
              <w:t>System Data</w:t>
            </w:r>
          </w:p>
        </w:tc>
        <w:tc>
          <w:tcPr>
            <w:tcW w:w="7342" w:type="dxa"/>
          </w:tcPr>
          <w:p w14:paraId="6F21B26D" w14:textId="77777777" w:rsidR="00AE22A6" w:rsidRDefault="00AE22A6" w:rsidP="00AB764F">
            <w:pPr>
              <w:pStyle w:val="TableText"/>
              <w:jc w:val="left"/>
            </w:pPr>
            <w:r>
              <w:t xml:space="preserve">System Data or Configuration Data describe the application configuration parameter or data, log files etc. to provide technical information for maintaining the business application. </w:t>
            </w:r>
          </w:p>
        </w:tc>
      </w:tr>
      <w:tr w:rsidR="00AE22A6" w14:paraId="7F19F09C" w14:textId="77777777" w:rsidTr="00AE22A6">
        <w:trPr>
          <w:cantSplit/>
        </w:trPr>
        <w:tc>
          <w:tcPr>
            <w:tcW w:w="1989" w:type="dxa"/>
            <w:tcMar>
              <w:left w:w="57" w:type="dxa"/>
              <w:right w:w="28" w:type="dxa"/>
            </w:tcMar>
          </w:tcPr>
          <w:p w14:paraId="3D7022BE" w14:textId="77777777" w:rsidR="00AE22A6" w:rsidRDefault="00AE22A6" w:rsidP="00AE22A6">
            <w:pPr>
              <w:pStyle w:val="TableText"/>
            </w:pPr>
            <w:r>
              <w:t>Historical Data</w:t>
            </w:r>
          </w:p>
        </w:tc>
        <w:tc>
          <w:tcPr>
            <w:tcW w:w="7342" w:type="dxa"/>
          </w:tcPr>
          <w:p w14:paraId="11F1AA2B" w14:textId="77777777" w:rsidR="00AE22A6" w:rsidRDefault="00AE22A6" w:rsidP="00AB764F">
            <w:pPr>
              <w:pStyle w:val="TableText"/>
              <w:jc w:val="left"/>
            </w:pPr>
            <w:r>
              <w:t>Historical data contain significant facts,</w:t>
            </w:r>
            <w:r w:rsidR="00AB764F">
              <w:t xml:space="preserve"> as of a certain point in time, which</w:t>
            </w:r>
            <w:r>
              <w:t xml:space="preserve"> should not be altered except to correct an error. They are important to security and compliance. Operational systems can also contain history tables for reporting or analysis purposes. Examples include point-in-time reports, database snapshots, and version information.</w:t>
            </w:r>
          </w:p>
        </w:tc>
      </w:tr>
      <w:tr w:rsidR="00AE22A6" w14:paraId="56B3F0B6" w14:textId="77777777" w:rsidTr="00AE22A6">
        <w:trPr>
          <w:cantSplit/>
        </w:trPr>
        <w:tc>
          <w:tcPr>
            <w:tcW w:w="1989" w:type="dxa"/>
            <w:tcMar>
              <w:left w:w="57" w:type="dxa"/>
              <w:right w:w="28" w:type="dxa"/>
            </w:tcMar>
          </w:tcPr>
          <w:p w14:paraId="21308B55" w14:textId="77777777" w:rsidR="00AE22A6" w:rsidRDefault="00AE22A6" w:rsidP="00AE22A6">
            <w:pPr>
              <w:pStyle w:val="TableText"/>
            </w:pPr>
            <w:r>
              <w:t>Temporary Data</w:t>
            </w:r>
          </w:p>
        </w:tc>
        <w:tc>
          <w:tcPr>
            <w:tcW w:w="7342" w:type="dxa"/>
          </w:tcPr>
          <w:p w14:paraId="5E5DFCB1" w14:textId="77777777" w:rsidR="00AE22A6" w:rsidRDefault="00AE22A6" w:rsidP="00AB764F">
            <w:pPr>
              <w:pStyle w:val="TableText"/>
              <w:jc w:val="left"/>
            </w:pPr>
            <w:r>
              <w:t>Temporary data are kept in memory to speed up processing. They are not viewed by humans and are used for technical purposes. Examples include a copy of a table that is created during a processing session to speed up lookups.</w:t>
            </w:r>
          </w:p>
        </w:tc>
      </w:tr>
    </w:tbl>
    <w:p w14:paraId="50264ADC" w14:textId="77777777" w:rsidR="00DA53BA" w:rsidRDefault="00DA53BA" w:rsidP="00DA53BA"/>
    <w:p w14:paraId="6812C478" w14:textId="77777777" w:rsidR="006C3EB5" w:rsidRPr="00C47010" w:rsidRDefault="006C3EB5" w:rsidP="00C47010">
      <w:pPr>
        <w:pStyle w:val="Heading2"/>
      </w:pPr>
      <w:bookmarkStart w:id="142" w:name="_Toc468399905"/>
      <w:r w:rsidRPr="00C47010">
        <w:t xml:space="preserve">Conceptual Data </w:t>
      </w:r>
      <w:r w:rsidR="005B439F" w:rsidRPr="00C47010">
        <w:t>Model</w:t>
      </w:r>
      <w:bookmarkEnd w:id="142"/>
    </w:p>
    <w:p w14:paraId="330814AC" w14:textId="77777777" w:rsidR="00AB764F" w:rsidRPr="000052F4" w:rsidRDefault="00AB764F" w:rsidP="00AB764F">
      <w:pPr>
        <w:pStyle w:val="NormalText"/>
      </w:pPr>
      <w:r w:rsidRPr="000052F4">
        <w:t>The following Conceptual Data Model depicts the relationships between critical data entities within the enterprise that are relevant to the SPPS solution.</w:t>
      </w:r>
    </w:p>
    <w:p w14:paraId="580DE599" w14:textId="3E837FAD" w:rsidR="000052F4" w:rsidRDefault="00676330" w:rsidP="000052F4">
      <w:pPr>
        <w:pStyle w:val="NormalText"/>
        <w:keepNext/>
        <w:jc w:val="center"/>
      </w:pPr>
      <w:r>
        <w:rPr>
          <w:noProof/>
        </w:rPr>
        <w:object w:dxaOrig="11623" w:dyaOrig="15114" w14:anchorId="41C8C4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369.6pt;height:479.1pt;mso-width-percent:0;mso-height-percent:0;mso-width-percent:0;mso-height-percent:0" o:ole="">
            <v:imagedata r:id="rId33" o:title=""/>
          </v:shape>
          <o:OLEObject Type="Embed" ProgID="Visio.Drawing.15" ShapeID="_x0000_i1033" DrawAspect="Content" ObjectID="_1633090924" r:id="rId34"/>
        </w:object>
      </w:r>
    </w:p>
    <w:p w14:paraId="282DF3A1" w14:textId="77777777" w:rsidR="00AB764F" w:rsidRDefault="000052F4" w:rsidP="000052F4">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9</w:t>
      </w:r>
      <w:r w:rsidR="00676330">
        <w:rPr>
          <w:noProof/>
        </w:rPr>
        <w:fldChar w:fldCharType="end"/>
      </w:r>
      <w:r>
        <w:t>: Conceptual Data Model</w:t>
      </w:r>
    </w:p>
    <w:p w14:paraId="05E82130" w14:textId="77777777" w:rsidR="000052F4" w:rsidRPr="004A6625" w:rsidRDefault="000052F4" w:rsidP="000052F4">
      <w:pPr>
        <w:pStyle w:val="NormalText"/>
        <w:rPr>
          <w:rStyle w:val="Strong"/>
          <w:rFonts w:ascii="Segoe UI" w:hAnsi="Segoe UI" w:cs="Segoe UI"/>
          <w:b w:val="0"/>
          <w:bCs w:val="0"/>
          <w:color w:val="111111"/>
          <w:sz w:val="21"/>
          <w:szCs w:val="21"/>
        </w:rPr>
      </w:pPr>
      <w:r w:rsidRPr="009E5359">
        <w:rPr>
          <w:shd w:val="clear" w:color="auto" w:fill="FFFFFF"/>
        </w:rPr>
        <w:t>The following entities</w:t>
      </w:r>
      <w:r>
        <w:rPr>
          <w:shd w:val="clear" w:color="auto" w:fill="FFFFFF"/>
        </w:rPr>
        <w:t xml:space="preserve"> (a</w:t>
      </w:r>
      <w:r w:rsidRPr="00616F4B">
        <w:rPr>
          <w:shd w:val="clear" w:color="auto" w:fill="FFFFFF"/>
        </w:rPr>
        <w:t>n object, event, or phenomenon about which data is stored in a database</w:t>
      </w:r>
      <w:r>
        <w:rPr>
          <w:shd w:val="clear" w:color="auto" w:fill="FFFFFF"/>
        </w:rPr>
        <w:t>) were identified for</w:t>
      </w:r>
      <w:r w:rsidRPr="009E5359">
        <w:rPr>
          <w:shd w:val="clear" w:color="auto" w:fill="FFFFFF"/>
        </w:rPr>
        <w:t xml:space="preserve"> </w:t>
      </w:r>
      <w:r w:rsidR="004F4A52">
        <w:rPr>
          <w:shd w:val="clear" w:color="auto" w:fill="FFFFFF"/>
        </w:rPr>
        <w:t>SPPS</w:t>
      </w:r>
      <w:r w:rsidRPr="009E5359">
        <w:rPr>
          <w:shd w:val="clear" w:color="auto" w:fill="FFFFFF"/>
        </w:rPr>
        <w:t xml:space="preserve"> </w:t>
      </w:r>
      <w:r w:rsidRPr="00616F4B">
        <w:rPr>
          <w:shd w:val="clear" w:color="auto" w:fill="FFFFFF"/>
        </w:rPr>
        <w:t>(Note: These entities may change with the upcoming sprints. Only Master Data that affects a transaction are depicted in the model)</w:t>
      </w:r>
    </w:p>
    <w:p w14:paraId="354DDCAB" w14:textId="77777777" w:rsidR="00DA53BA" w:rsidRDefault="00DA53BA" w:rsidP="00DA53BA">
      <w:pPr>
        <w:pStyle w:val="ListBullet"/>
        <w:numPr>
          <w:ilvl w:val="0"/>
          <w:numId w:val="0"/>
        </w:numPr>
        <w:ind w:left="720" w:hanging="360"/>
      </w:pPr>
    </w:p>
    <w:tbl>
      <w:tblPr>
        <w:tblW w:w="934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566"/>
        <w:gridCol w:w="1806"/>
        <w:gridCol w:w="5972"/>
      </w:tblGrid>
      <w:tr w:rsidR="004F4A52" w:rsidRPr="00691460" w14:paraId="4D1400E8" w14:textId="77777777" w:rsidTr="009E236A">
        <w:trPr>
          <w:tblHeader/>
        </w:trPr>
        <w:tc>
          <w:tcPr>
            <w:tcW w:w="1566" w:type="dxa"/>
            <w:shd w:val="clear" w:color="auto" w:fill="404040" w:themeFill="text1" w:themeFillTint="BF"/>
          </w:tcPr>
          <w:p w14:paraId="071768BC" w14:textId="77777777" w:rsidR="004F4A52" w:rsidRDefault="004F4A52" w:rsidP="00F7341E">
            <w:pPr>
              <w:pStyle w:val="TableHeader"/>
            </w:pPr>
            <w:r>
              <w:t>Data Entity</w:t>
            </w:r>
          </w:p>
        </w:tc>
        <w:tc>
          <w:tcPr>
            <w:tcW w:w="1806" w:type="dxa"/>
            <w:shd w:val="clear" w:color="auto" w:fill="404040" w:themeFill="text1" w:themeFillTint="BF"/>
          </w:tcPr>
          <w:p w14:paraId="2819BB41" w14:textId="77777777" w:rsidR="004F4A52" w:rsidRPr="00691460" w:rsidRDefault="004F4A52" w:rsidP="00F7341E">
            <w:pPr>
              <w:pStyle w:val="TableHeader"/>
            </w:pPr>
            <w:r>
              <w:t>Data Category</w:t>
            </w:r>
          </w:p>
        </w:tc>
        <w:tc>
          <w:tcPr>
            <w:tcW w:w="5972" w:type="dxa"/>
            <w:shd w:val="clear" w:color="auto" w:fill="404040" w:themeFill="text1" w:themeFillTint="BF"/>
          </w:tcPr>
          <w:p w14:paraId="7E3186F9" w14:textId="77777777" w:rsidR="004F4A52" w:rsidRPr="00691460" w:rsidRDefault="004F4A52" w:rsidP="00F7341E">
            <w:pPr>
              <w:pStyle w:val="TableHeader"/>
            </w:pPr>
            <w:r>
              <w:t>Description</w:t>
            </w:r>
          </w:p>
        </w:tc>
      </w:tr>
      <w:tr w:rsidR="004F4A52" w:rsidRPr="00541B83" w14:paraId="64E2C2F1" w14:textId="77777777" w:rsidTr="009E236A">
        <w:tc>
          <w:tcPr>
            <w:tcW w:w="1566" w:type="dxa"/>
          </w:tcPr>
          <w:p w14:paraId="1373A744" w14:textId="77777777" w:rsidR="004F4A52" w:rsidRPr="00165F05" w:rsidRDefault="004F4A52" w:rsidP="004F4A52">
            <w:pPr>
              <w:pStyle w:val="TableText"/>
              <w:jc w:val="left"/>
            </w:pPr>
            <w:r w:rsidRPr="00165F05">
              <w:t>Ad Hoc Payment</w:t>
            </w:r>
          </w:p>
        </w:tc>
        <w:tc>
          <w:tcPr>
            <w:tcW w:w="1806" w:type="dxa"/>
            <w:tcMar>
              <w:left w:w="57" w:type="dxa"/>
              <w:right w:w="28" w:type="dxa"/>
            </w:tcMar>
          </w:tcPr>
          <w:p w14:paraId="56E48D28" w14:textId="77777777" w:rsidR="004F4A52" w:rsidRPr="00165F05" w:rsidRDefault="004F4A52" w:rsidP="004F4A52">
            <w:pPr>
              <w:pStyle w:val="TableText"/>
              <w:jc w:val="left"/>
            </w:pPr>
            <w:r w:rsidRPr="00165F05">
              <w:t>Transaction Data</w:t>
            </w:r>
          </w:p>
        </w:tc>
        <w:tc>
          <w:tcPr>
            <w:tcW w:w="5972" w:type="dxa"/>
          </w:tcPr>
          <w:p w14:paraId="19080CE1" w14:textId="77777777" w:rsidR="004F4A52" w:rsidRPr="00165F05" w:rsidRDefault="004F4A52" w:rsidP="004F4A52">
            <w:pPr>
              <w:pStyle w:val="TableText"/>
              <w:jc w:val="left"/>
            </w:pPr>
            <w:r w:rsidRPr="00165F05">
              <w:t>An ad hoc Payment is a transactional event that takes place when an ad hoc payment case is processed against a contract</w:t>
            </w:r>
          </w:p>
        </w:tc>
      </w:tr>
      <w:tr w:rsidR="004F4A52" w:rsidRPr="00541B83" w14:paraId="6C301F91" w14:textId="77777777" w:rsidTr="009E236A">
        <w:tc>
          <w:tcPr>
            <w:tcW w:w="1566" w:type="dxa"/>
          </w:tcPr>
          <w:p w14:paraId="6A5D8206" w14:textId="77777777" w:rsidR="004F4A52" w:rsidRPr="00165F05" w:rsidRDefault="004F4A52" w:rsidP="004F4A52">
            <w:pPr>
              <w:pStyle w:val="TableText"/>
              <w:jc w:val="left"/>
            </w:pPr>
            <w:r w:rsidRPr="00165F05">
              <w:lastRenderedPageBreak/>
              <w:t>Contact</w:t>
            </w:r>
          </w:p>
        </w:tc>
        <w:tc>
          <w:tcPr>
            <w:tcW w:w="1806" w:type="dxa"/>
            <w:tcMar>
              <w:left w:w="57" w:type="dxa"/>
              <w:right w:w="28" w:type="dxa"/>
            </w:tcMar>
          </w:tcPr>
          <w:p w14:paraId="2051FE4B" w14:textId="77777777" w:rsidR="004F4A52" w:rsidRPr="00165F05" w:rsidRDefault="004F4A52" w:rsidP="004F4A52">
            <w:pPr>
              <w:pStyle w:val="TableText"/>
              <w:jc w:val="left"/>
            </w:pPr>
            <w:r w:rsidRPr="00165F05">
              <w:t>Master Data</w:t>
            </w:r>
          </w:p>
        </w:tc>
        <w:tc>
          <w:tcPr>
            <w:tcW w:w="5972" w:type="dxa"/>
          </w:tcPr>
          <w:p w14:paraId="04953C1F" w14:textId="77777777" w:rsidR="004F4A52" w:rsidRPr="00165F05" w:rsidRDefault="004F4A52" w:rsidP="004F4A52">
            <w:pPr>
              <w:pStyle w:val="TableText"/>
              <w:jc w:val="left"/>
            </w:pPr>
            <w:r w:rsidRPr="00165F05">
              <w:t xml:space="preserve">A contact entity stores contacts that are linked to a service provider </w:t>
            </w:r>
          </w:p>
        </w:tc>
      </w:tr>
      <w:tr w:rsidR="004F4A52" w:rsidRPr="00541B83" w14:paraId="2576B56E" w14:textId="77777777" w:rsidTr="009E236A">
        <w:tc>
          <w:tcPr>
            <w:tcW w:w="1566" w:type="dxa"/>
          </w:tcPr>
          <w:p w14:paraId="0D37E142" w14:textId="77777777" w:rsidR="004F4A52" w:rsidRPr="00165F05" w:rsidRDefault="004F4A52" w:rsidP="004F4A52">
            <w:pPr>
              <w:pStyle w:val="TableText"/>
              <w:jc w:val="left"/>
            </w:pPr>
            <w:r w:rsidRPr="00165F05">
              <w:t>Contract</w:t>
            </w:r>
          </w:p>
        </w:tc>
        <w:tc>
          <w:tcPr>
            <w:tcW w:w="1806" w:type="dxa"/>
            <w:tcMar>
              <w:left w:w="57" w:type="dxa"/>
              <w:right w:w="28" w:type="dxa"/>
            </w:tcMar>
          </w:tcPr>
          <w:p w14:paraId="33C963E3" w14:textId="77777777" w:rsidR="004F4A52" w:rsidRPr="00165F05" w:rsidRDefault="004F4A52" w:rsidP="004F4A52">
            <w:pPr>
              <w:pStyle w:val="TableText"/>
              <w:jc w:val="left"/>
            </w:pPr>
            <w:r w:rsidRPr="00165F05">
              <w:t>Master Data</w:t>
            </w:r>
          </w:p>
        </w:tc>
        <w:tc>
          <w:tcPr>
            <w:tcW w:w="5972" w:type="dxa"/>
          </w:tcPr>
          <w:p w14:paraId="5009DD2C" w14:textId="77777777" w:rsidR="004F4A52" w:rsidRPr="00165F05" w:rsidRDefault="004F4A52" w:rsidP="004F4A52">
            <w:pPr>
              <w:pStyle w:val="TableText"/>
              <w:jc w:val="left"/>
            </w:pPr>
            <w:r w:rsidRPr="00165F05">
              <w:t>A contract is an Entity which enters into a binding agreement with one or more other parties (e.g. between PTV and service providers to provide public transport services)</w:t>
            </w:r>
          </w:p>
        </w:tc>
      </w:tr>
      <w:tr w:rsidR="004F4A52" w:rsidRPr="00541B83" w14:paraId="2A112765" w14:textId="77777777" w:rsidTr="009E236A">
        <w:tc>
          <w:tcPr>
            <w:tcW w:w="1566" w:type="dxa"/>
          </w:tcPr>
          <w:p w14:paraId="561B0BA2" w14:textId="77777777" w:rsidR="004F4A52" w:rsidRPr="00165F05" w:rsidRDefault="004F4A52" w:rsidP="004F4A52">
            <w:pPr>
              <w:pStyle w:val="TableText"/>
              <w:jc w:val="left"/>
            </w:pPr>
            <w:r w:rsidRPr="00165F05">
              <w:t>Contract Plan</w:t>
            </w:r>
          </w:p>
        </w:tc>
        <w:tc>
          <w:tcPr>
            <w:tcW w:w="1806" w:type="dxa"/>
            <w:tcMar>
              <w:left w:w="57" w:type="dxa"/>
              <w:right w:w="28" w:type="dxa"/>
            </w:tcMar>
          </w:tcPr>
          <w:p w14:paraId="669A3B69" w14:textId="77777777" w:rsidR="004F4A52" w:rsidRPr="00165F05" w:rsidRDefault="004F4A52" w:rsidP="004F4A52">
            <w:pPr>
              <w:pStyle w:val="TableText"/>
              <w:jc w:val="left"/>
            </w:pPr>
            <w:r w:rsidRPr="00165F05">
              <w:t>Master Data</w:t>
            </w:r>
          </w:p>
        </w:tc>
        <w:tc>
          <w:tcPr>
            <w:tcW w:w="5972" w:type="dxa"/>
          </w:tcPr>
          <w:p w14:paraId="45E62B1F" w14:textId="77777777" w:rsidR="004F4A52" w:rsidRPr="00165F05" w:rsidRDefault="004F4A52" w:rsidP="004F4A52">
            <w:pPr>
              <w:pStyle w:val="TableText"/>
              <w:jc w:val="left"/>
            </w:pPr>
            <w:r w:rsidRPr="00165F05">
              <w:t>An entity that stores contract plans which determine contractual information that is required throughout the life of the contract</w:t>
            </w:r>
          </w:p>
        </w:tc>
      </w:tr>
      <w:tr w:rsidR="004F4A52" w:rsidRPr="00541B83" w14:paraId="5195898D" w14:textId="77777777" w:rsidTr="009E236A">
        <w:tc>
          <w:tcPr>
            <w:tcW w:w="1566" w:type="dxa"/>
          </w:tcPr>
          <w:p w14:paraId="6F210D14" w14:textId="77777777" w:rsidR="004F4A52" w:rsidRPr="00165F05" w:rsidRDefault="004F4A52" w:rsidP="004F4A52">
            <w:pPr>
              <w:pStyle w:val="TableText"/>
              <w:jc w:val="left"/>
            </w:pPr>
            <w:r w:rsidRPr="00165F05">
              <w:t>Contractual Service</w:t>
            </w:r>
          </w:p>
        </w:tc>
        <w:tc>
          <w:tcPr>
            <w:tcW w:w="1806" w:type="dxa"/>
            <w:tcMar>
              <w:left w:w="57" w:type="dxa"/>
              <w:right w:w="28" w:type="dxa"/>
            </w:tcMar>
          </w:tcPr>
          <w:p w14:paraId="61FFABBA" w14:textId="77777777" w:rsidR="004F4A52" w:rsidRPr="00165F05" w:rsidRDefault="004F4A52" w:rsidP="004F4A52">
            <w:pPr>
              <w:pStyle w:val="TableText"/>
              <w:jc w:val="left"/>
            </w:pPr>
            <w:r w:rsidRPr="00165F05">
              <w:t>Master Data</w:t>
            </w:r>
          </w:p>
        </w:tc>
        <w:tc>
          <w:tcPr>
            <w:tcW w:w="5972" w:type="dxa"/>
          </w:tcPr>
          <w:p w14:paraId="286BFB54" w14:textId="77777777" w:rsidR="004F4A52" w:rsidRPr="00165F05" w:rsidRDefault="004F4A52" w:rsidP="004F4A52">
            <w:pPr>
              <w:pStyle w:val="TableText"/>
              <w:jc w:val="left"/>
            </w:pPr>
            <w:r w:rsidRPr="00165F05">
              <w:t>A contract service is an entity that stores information about each service associated to the contract e.g. Melbourne CBD Region</w:t>
            </w:r>
          </w:p>
        </w:tc>
      </w:tr>
      <w:tr w:rsidR="004F4A52" w:rsidRPr="00541B83" w14:paraId="06A9F45C" w14:textId="77777777" w:rsidTr="009E236A">
        <w:tc>
          <w:tcPr>
            <w:tcW w:w="1566" w:type="dxa"/>
          </w:tcPr>
          <w:p w14:paraId="70CABD5D" w14:textId="77777777" w:rsidR="004F4A52" w:rsidRPr="00165F05" w:rsidRDefault="004F4A52" w:rsidP="004F4A52">
            <w:pPr>
              <w:pStyle w:val="TableText"/>
              <w:jc w:val="left"/>
            </w:pPr>
            <w:r w:rsidRPr="00165F05">
              <w:t>Cost Components</w:t>
            </w:r>
          </w:p>
        </w:tc>
        <w:tc>
          <w:tcPr>
            <w:tcW w:w="1806" w:type="dxa"/>
            <w:tcMar>
              <w:left w:w="57" w:type="dxa"/>
              <w:right w:w="28" w:type="dxa"/>
            </w:tcMar>
          </w:tcPr>
          <w:p w14:paraId="2CCF7C24" w14:textId="77777777" w:rsidR="004F4A52" w:rsidRPr="00165F05" w:rsidRDefault="004F4A52" w:rsidP="004F4A52">
            <w:pPr>
              <w:pStyle w:val="TableText"/>
              <w:jc w:val="left"/>
            </w:pPr>
            <w:r w:rsidRPr="00165F05">
              <w:t>Master Data</w:t>
            </w:r>
          </w:p>
        </w:tc>
        <w:tc>
          <w:tcPr>
            <w:tcW w:w="5972" w:type="dxa"/>
          </w:tcPr>
          <w:p w14:paraId="2EDA4586" w14:textId="77777777" w:rsidR="004F4A52" w:rsidRPr="00165F05" w:rsidRDefault="004F4A52" w:rsidP="004F4A52">
            <w:pPr>
              <w:pStyle w:val="TableText"/>
              <w:jc w:val="left"/>
            </w:pPr>
            <w:r w:rsidRPr="00165F05">
              <w:t>An entity that stores the calculation components for execution of payment amounts e.g. monthly contract rate</w:t>
            </w:r>
          </w:p>
        </w:tc>
      </w:tr>
      <w:tr w:rsidR="004F4A52" w:rsidRPr="00541B83" w14:paraId="466F134D" w14:textId="77777777" w:rsidTr="009E236A">
        <w:tc>
          <w:tcPr>
            <w:tcW w:w="1566" w:type="dxa"/>
          </w:tcPr>
          <w:p w14:paraId="41101642" w14:textId="77777777" w:rsidR="004F4A52" w:rsidRPr="00165F05" w:rsidRDefault="004F4A52" w:rsidP="004F4A52">
            <w:pPr>
              <w:pStyle w:val="TableText"/>
              <w:jc w:val="left"/>
            </w:pPr>
            <w:r w:rsidRPr="00165F05">
              <w:t>Driver</w:t>
            </w:r>
          </w:p>
        </w:tc>
        <w:tc>
          <w:tcPr>
            <w:tcW w:w="1806" w:type="dxa"/>
            <w:tcMar>
              <w:left w:w="57" w:type="dxa"/>
              <w:right w:w="28" w:type="dxa"/>
            </w:tcMar>
          </w:tcPr>
          <w:p w14:paraId="2132BB98" w14:textId="77777777" w:rsidR="004F4A52" w:rsidRPr="00165F05" w:rsidRDefault="004F4A52" w:rsidP="004F4A52">
            <w:pPr>
              <w:pStyle w:val="TableText"/>
              <w:jc w:val="left"/>
            </w:pPr>
            <w:r w:rsidRPr="00165F05">
              <w:t>Master Data</w:t>
            </w:r>
          </w:p>
        </w:tc>
        <w:tc>
          <w:tcPr>
            <w:tcW w:w="5972" w:type="dxa"/>
          </w:tcPr>
          <w:p w14:paraId="325372FD" w14:textId="77777777" w:rsidR="004F4A52" w:rsidRPr="00165F05" w:rsidRDefault="004F4A52" w:rsidP="004F4A52">
            <w:pPr>
              <w:pStyle w:val="TableText"/>
              <w:jc w:val="left"/>
            </w:pPr>
            <w:r w:rsidRPr="00165F05">
              <w:t>A driver entity is a person who drives the vehicles of the Service Providers</w:t>
            </w:r>
          </w:p>
        </w:tc>
      </w:tr>
      <w:tr w:rsidR="004F4A52" w:rsidRPr="00541B83" w14:paraId="50B7EF31" w14:textId="77777777" w:rsidTr="009E236A">
        <w:tc>
          <w:tcPr>
            <w:tcW w:w="1566" w:type="dxa"/>
          </w:tcPr>
          <w:p w14:paraId="2E443E13" w14:textId="77777777" w:rsidR="004F4A52" w:rsidRPr="00165F05" w:rsidRDefault="004F4A52" w:rsidP="004F4A52">
            <w:pPr>
              <w:pStyle w:val="TableText"/>
              <w:jc w:val="left"/>
            </w:pPr>
            <w:r w:rsidRPr="00165F05">
              <w:t>Generic SLA</w:t>
            </w:r>
          </w:p>
        </w:tc>
        <w:tc>
          <w:tcPr>
            <w:tcW w:w="1806" w:type="dxa"/>
            <w:tcMar>
              <w:left w:w="57" w:type="dxa"/>
              <w:right w:w="28" w:type="dxa"/>
            </w:tcMar>
          </w:tcPr>
          <w:p w14:paraId="0B0E3539" w14:textId="77777777" w:rsidR="004F4A52" w:rsidRPr="00165F05" w:rsidRDefault="004F4A52" w:rsidP="004F4A52">
            <w:pPr>
              <w:pStyle w:val="TableText"/>
              <w:jc w:val="left"/>
            </w:pPr>
            <w:r w:rsidRPr="00165F05">
              <w:t>System Data</w:t>
            </w:r>
          </w:p>
        </w:tc>
        <w:tc>
          <w:tcPr>
            <w:tcW w:w="5972" w:type="dxa"/>
          </w:tcPr>
          <w:p w14:paraId="3B1C88C6" w14:textId="77777777" w:rsidR="004F4A52" w:rsidRPr="00165F05" w:rsidRDefault="004F4A52" w:rsidP="004F4A52">
            <w:pPr>
              <w:pStyle w:val="TableText"/>
              <w:jc w:val="left"/>
            </w:pPr>
            <w:r w:rsidRPr="00165F05">
              <w:t>An entity that stores Service Level agreements that are applicable by case type e.g. contract setup</w:t>
            </w:r>
          </w:p>
        </w:tc>
      </w:tr>
      <w:tr w:rsidR="004F4A52" w:rsidRPr="00541B83" w14:paraId="1837AB9E" w14:textId="77777777" w:rsidTr="009E236A">
        <w:tc>
          <w:tcPr>
            <w:tcW w:w="1566" w:type="dxa"/>
          </w:tcPr>
          <w:p w14:paraId="3B600DC8" w14:textId="77777777" w:rsidR="004F4A52" w:rsidRPr="00165F05" w:rsidRDefault="004F4A52" w:rsidP="004F4A52">
            <w:pPr>
              <w:pStyle w:val="TableText"/>
              <w:jc w:val="left"/>
            </w:pPr>
            <w:r w:rsidRPr="00165F05">
              <w:t>GL Charge Code</w:t>
            </w:r>
          </w:p>
        </w:tc>
        <w:tc>
          <w:tcPr>
            <w:tcW w:w="1806" w:type="dxa"/>
            <w:tcMar>
              <w:left w:w="57" w:type="dxa"/>
              <w:right w:w="28" w:type="dxa"/>
            </w:tcMar>
          </w:tcPr>
          <w:p w14:paraId="6EFD8978" w14:textId="77777777" w:rsidR="004F4A52" w:rsidRPr="00165F05" w:rsidRDefault="004F4A52" w:rsidP="004F4A52">
            <w:pPr>
              <w:pStyle w:val="TableText"/>
              <w:jc w:val="left"/>
            </w:pPr>
            <w:r w:rsidRPr="00165F05">
              <w:t>Master Data</w:t>
            </w:r>
          </w:p>
        </w:tc>
        <w:tc>
          <w:tcPr>
            <w:tcW w:w="5972" w:type="dxa"/>
          </w:tcPr>
          <w:p w14:paraId="0F8FBC4E" w14:textId="77777777" w:rsidR="004F4A52" w:rsidRPr="00165F05" w:rsidRDefault="004F4A52" w:rsidP="004F4A52">
            <w:pPr>
              <w:pStyle w:val="TableText"/>
              <w:jc w:val="left"/>
            </w:pPr>
            <w:r w:rsidRPr="00165F05">
              <w:t>A GL Charge Code is an entity that stores accounting specific data for contractual payments e.g. code – 1234 - Bus Payment</w:t>
            </w:r>
          </w:p>
        </w:tc>
      </w:tr>
      <w:tr w:rsidR="004F4A52" w:rsidRPr="00541B83" w14:paraId="3C586AD9" w14:textId="77777777" w:rsidTr="009E236A">
        <w:tc>
          <w:tcPr>
            <w:tcW w:w="1566" w:type="dxa"/>
          </w:tcPr>
          <w:p w14:paraId="2ABF977A" w14:textId="77777777" w:rsidR="004F4A52" w:rsidRPr="00165F05" w:rsidRDefault="004F4A52" w:rsidP="004F4A52">
            <w:pPr>
              <w:pStyle w:val="TableText"/>
              <w:jc w:val="left"/>
            </w:pPr>
            <w:r w:rsidRPr="00165F05">
              <w:t>Indexation</w:t>
            </w:r>
          </w:p>
        </w:tc>
        <w:tc>
          <w:tcPr>
            <w:tcW w:w="1806" w:type="dxa"/>
            <w:tcMar>
              <w:left w:w="57" w:type="dxa"/>
              <w:right w:w="28" w:type="dxa"/>
            </w:tcMar>
          </w:tcPr>
          <w:p w14:paraId="1322FD50" w14:textId="77777777" w:rsidR="004F4A52" w:rsidRPr="00165F05" w:rsidRDefault="004F4A52" w:rsidP="004F4A52">
            <w:pPr>
              <w:pStyle w:val="TableText"/>
              <w:jc w:val="left"/>
            </w:pPr>
            <w:r w:rsidRPr="00165F05">
              <w:t>Master Data</w:t>
            </w:r>
          </w:p>
        </w:tc>
        <w:tc>
          <w:tcPr>
            <w:tcW w:w="5972" w:type="dxa"/>
          </w:tcPr>
          <w:p w14:paraId="405C9F4F" w14:textId="77777777" w:rsidR="004F4A52" w:rsidRPr="00165F05" w:rsidRDefault="004F4A52" w:rsidP="004F4A52">
            <w:pPr>
              <w:pStyle w:val="TableText"/>
              <w:jc w:val="left"/>
            </w:pPr>
            <w:r w:rsidRPr="00165F05">
              <w:t>An entity that stores the indexation data that impacts cost components e.g. Labour Index</w:t>
            </w:r>
          </w:p>
        </w:tc>
      </w:tr>
      <w:tr w:rsidR="004F4A52" w:rsidRPr="00541B83" w14:paraId="20659190" w14:textId="77777777" w:rsidTr="009E236A">
        <w:tc>
          <w:tcPr>
            <w:tcW w:w="1566" w:type="dxa"/>
          </w:tcPr>
          <w:p w14:paraId="2707D5CF" w14:textId="77777777" w:rsidR="004F4A52" w:rsidRPr="00165F05" w:rsidRDefault="004F4A52" w:rsidP="004F4A52">
            <w:pPr>
              <w:pStyle w:val="TableText"/>
              <w:jc w:val="left"/>
            </w:pPr>
            <w:r w:rsidRPr="00165F05">
              <w:t>Invoice</w:t>
            </w:r>
          </w:p>
        </w:tc>
        <w:tc>
          <w:tcPr>
            <w:tcW w:w="1806" w:type="dxa"/>
            <w:tcMar>
              <w:left w:w="57" w:type="dxa"/>
              <w:right w:w="28" w:type="dxa"/>
            </w:tcMar>
          </w:tcPr>
          <w:p w14:paraId="72A22AE8" w14:textId="77777777" w:rsidR="004F4A52" w:rsidRPr="00165F05" w:rsidRDefault="004F4A52" w:rsidP="004F4A52">
            <w:pPr>
              <w:pStyle w:val="TableText"/>
              <w:jc w:val="left"/>
            </w:pPr>
            <w:r w:rsidRPr="00165F05">
              <w:t>Transactional Data</w:t>
            </w:r>
          </w:p>
        </w:tc>
        <w:tc>
          <w:tcPr>
            <w:tcW w:w="5972" w:type="dxa"/>
          </w:tcPr>
          <w:p w14:paraId="5254F5C6" w14:textId="77777777" w:rsidR="004F4A52" w:rsidRPr="00165F05" w:rsidRDefault="004F4A52" w:rsidP="004F4A52">
            <w:pPr>
              <w:pStyle w:val="TableText"/>
              <w:jc w:val="left"/>
            </w:pPr>
            <w:r w:rsidRPr="00165F05">
              <w:t>An invoice is a transactional event that takes place when an</w:t>
            </w:r>
            <w:r>
              <w:t xml:space="preserve"> operator</w:t>
            </w:r>
            <w:r w:rsidRPr="00165F05">
              <w:t xml:space="preserve"> invoice case is processed against a contract</w:t>
            </w:r>
          </w:p>
        </w:tc>
      </w:tr>
      <w:tr w:rsidR="004F4A52" w:rsidRPr="00541B83" w14:paraId="5A0C9D89" w14:textId="77777777" w:rsidTr="009E236A">
        <w:tc>
          <w:tcPr>
            <w:tcW w:w="1566" w:type="dxa"/>
          </w:tcPr>
          <w:p w14:paraId="738DF29D" w14:textId="77777777" w:rsidR="004F4A52" w:rsidRPr="00165F05" w:rsidRDefault="004F4A52" w:rsidP="004F4A52">
            <w:pPr>
              <w:pStyle w:val="TableText"/>
              <w:jc w:val="left"/>
            </w:pPr>
            <w:r w:rsidRPr="00165F05">
              <w:t>Organization</w:t>
            </w:r>
          </w:p>
        </w:tc>
        <w:tc>
          <w:tcPr>
            <w:tcW w:w="1806" w:type="dxa"/>
            <w:tcMar>
              <w:left w:w="57" w:type="dxa"/>
              <w:right w:w="28" w:type="dxa"/>
            </w:tcMar>
          </w:tcPr>
          <w:p w14:paraId="27A15ECF" w14:textId="77777777" w:rsidR="004F4A52" w:rsidRPr="00165F05" w:rsidRDefault="004F4A52" w:rsidP="004F4A52">
            <w:pPr>
              <w:pStyle w:val="TableText"/>
              <w:jc w:val="left"/>
            </w:pPr>
            <w:r w:rsidRPr="00165F05">
              <w:t>Master Data</w:t>
            </w:r>
          </w:p>
        </w:tc>
        <w:tc>
          <w:tcPr>
            <w:tcW w:w="5972" w:type="dxa"/>
          </w:tcPr>
          <w:p w14:paraId="74BEE2B8" w14:textId="77777777" w:rsidR="004F4A52" w:rsidRPr="00165F05" w:rsidRDefault="004F4A52" w:rsidP="004F4A52">
            <w:pPr>
              <w:pStyle w:val="TableText"/>
              <w:jc w:val="left"/>
            </w:pPr>
            <w:r w:rsidRPr="00165F05">
              <w:t>An organization is an entity comprising of multiple people, such as an institution or an association, and have a collective goal. E.g. PTV is an organization</w:t>
            </w:r>
          </w:p>
        </w:tc>
      </w:tr>
      <w:tr w:rsidR="004F4A52" w:rsidRPr="00541B83" w14:paraId="29BF441D" w14:textId="77777777" w:rsidTr="009E236A">
        <w:tc>
          <w:tcPr>
            <w:tcW w:w="1566" w:type="dxa"/>
          </w:tcPr>
          <w:p w14:paraId="310471CE" w14:textId="77777777" w:rsidR="004F4A52" w:rsidRPr="00165F05" w:rsidRDefault="004F4A52" w:rsidP="004F4A52">
            <w:pPr>
              <w:pStyle w:val="TableText"/>
              <w:jc w:val="left"/>
            </w:pPr>
            <w:r w:rsidRPr="00165F05">
              <w:t>Payment</w:t>
            </w:r>
          </w:p>
        </w:tc>
        <w:tc>
          <w:tcPr>
            <w:tcW w:w="1806" w:type="dxa"/>
            <w:tcMar>
              <w:left w:w="57" w:type="dxa"/>
              <w:right w:w="28" w:type="dxa"/>
            </w:tcMar>
          </w:tcPr>
          <w:p w14:paraId="128EA7EE" w14:textId="77777777" w:rsidR="004F4A52" w:rsidRPr="00165F05" w:rsidRDefault="004F4A52" w:rsidP="004F4A52">
            <w:pPr>
              <w:pStyle w:val="TableText"/>
              <w:jc w:val="left"/>
            </w:pPr>
            <w:r w:rsidRPr="00165F05">
              <w:t>Transaction Data</w:t>
            </w:r>
          </w:p>
        </w:tc>
        <w:tc>
          <w:tcPr>
            <w:tcW w:w="5972" w:type="dxa"/>
          </w:tcPr>
          <w:p w14:paraId="05CD22DE" w14:textId="77777777" w:rsidR="004F4A52" w:rsidRPr="00165F05" w:rsidRDefault="004F4A52" w:rsidP="004F4A52">
            <w:pPr>
              <w:pStyle w:val="TableText"/>
              <w:jc w:val="left"/>
            </w:pPr>
            <w:r w:rsidRPr="00165F05">
              <w:t>A payment is a transactional event that takes place when a payment case</w:t>
            </w:r>
            <w:r>
              <w:t xml:space="preserve"> for an operator</w:t>
            </w:r>
            <w:r w:rsidRPr="00165F05">
              <w:t xml:space="preserve"> is processed against a contract</w:t>
            </w:r>
          </w:p>
        </w:tc>
      </w:tr>
      <w:tr w:rsidR="004F4A52" w:rsidRPr="00541B83" w14:paraId="2C13E8D2" w14:textId="77777777" w:rsidTr="009E236A">
        <w:tc>
          <w:tcPr>
            <w:tcW w:w="1566" w:type="dxa"/>
          </w:tcPr>
          <w:p w14:paraId="29A4DF7C" w14:textId="77777777" w:rsidR="004F4A52" w:rsidRPr="00165F05" w:rsidRDefault="004F4A52" w:rsidP="004F4A52">
            <w:pPr>
              <w:pStyle w:val="TableText"/>
              <w:jc w:val="left"/>
            </w:pPr>
            <w:r w:rsidRPr="00165F05">
              <w:t>Payment Reason</w:t>
            </w:r>
          </w:p>
        </w:tc>
        <w:tc>
          <w:tcPr>
            <w:tcW w:w="1806" w:type="dxa"/>
            <w:tcMar>
              <w:left w:w="57" w:type="dxa"/>
              <w:right w:w="28" w:type="dxa"/>
            </w:tcMar>
          </w:tcPr>
          <w:p w14:paraId="351E4E72" w14:textId="77777777" w:rsidR="004F4A52" w:rsidRPr="00165F05" w:rsidRDefault="004F4A52" w:rsidP="004F4A52">
            <w:pPr>
              <w:pStyle w:val="TableText"/>
              <w:jc w:val="left"/>
            </w:pPr>
            <w:r w:rsidRPr="00165F05">
              <w:t>Master Data</w:t>
            </w:r>
          </w:p>
        </w:tc>
        <w:tc>
          <w:tcPr>
            <w:tcW w:w="5972" w:type="dxa"/>
          </w:tcPr>
          <w:p w14:paraId="66B4404E" w14:textId="77777777" w:rsidR="004F4A52" w:rsidRPr="00165F05" w:rsidRDefault="004F4A52" w:rsidP="004F4A52">
            <w:pPr>
              <w:pStyle w:val="TableText"/>
              <w:jc w:val="left"/>
            </w:pPr>
            <w:r w:rsidRPr="00165F05">
              <w:t>An entity that stores all the reasons for the Payments</w:t>
            </w:r>
          </w:p>
        </w:tc>
      </w:tr>
      <w:tr w:rsidR="004F4A52" w:rsidRPr="00541B83" w14:paraId="3DEC8E6E" w14:textId="77777777" w:rsidTr="009E236A">
        <w:tc>
          <w:tcPr>
            <w:tcW w:w="1566" w:type="dxa"/>
          </w:tcPr>
          <w:p w14:paraId="12D79D21" w14:textId="77777777" w:rsidR="004F4A52" w:rsidRPr="00165F05" w:rsidRDefault="004F4A52" w:rsidP="004F4A52">
            <w:pPr>
              <w:pStyle w:val="TableText"/>
              <w:jc w:val="left"/>
            </w:pPr>
            <w:r w:rsidRPr="00165F05">
              <w:t>Payment Schedule</w:t>
            </w:r>
          </w:p>
        </w:tc>
        <w:tc>
          <w:tcPr>
            <w:tcW w:w="1806" w:type="dxa"/>
            <w:tcMar>
              <w:left w:w="57" w:type="dxa"/>
              <w:right w:w="28" w:type="dxa"/>
            </w:tcMar>
          </w:tcPr>
          <w:p w14:paraId="74B3B07C" w14:textId="77777777" w:rsidR="004F4A52" w:rsidRPr="00165F05" w:rsidRDefault="004F4A52" w:rsidP="004F4A52">
            <w:pPr>
              <w:pStyle w:val="TableText"/>
              <w:jc w:val="left"/>
            </w:pPr>
            <w:r w:rsidRPr="00165F05">
              <w:t>Master Data</w:t>
            </w:r>
          </w:p>
        </w:tc>
        <w:tc>
          <w:tcPr>
            <w:tcW w:w="5972" w:type="dxa"/>
          </w:tcPr>
          <w:p w14:paraId="2C867969" w14:textId="77777777" w:rsidR="004F4A52" w:rsidRPr="00165F05" w:rsidRDefault="004F4A52" w:rsidP="004F4A52">
            <w:pPr>
              <w:pStyle w:val="TableText"/>
              <w:jc w:val="left"/>
            </w:pPr>
            <w:r w:rsidRPr="00165F05">
              <w:t xml:space="preserve">A Payment schedule is an entity that store the frequency of when a payment should be made e.g. Monthly, Fortnightly etc. </w:t>
            </w:r>
          </w:p>
        </w:tc>
      </w:tr>
      <w:tr w:rsidR="002943BA" w:rsidRPr="00541B83" w14:paraId="41EE08ED" w14:textId="77777777" w:rsidTr="009E236A">
        <w:tc>
          <w:tcPr>
            <w:tcW w:w="1566" w:type="dxa"/>
          </w:tcPr>
          <w:p w14:paraId="3F08B182" w14:textId="00079705" w:rsidR="002943BA" w:rsidRPr="00165F05" w:rsidRDefault="002943BA" w:rsidP="002943BA">
            <w:pPr>
              <w:pStyle w:val="TableText"/>
              <w:jc w:val="left"/>
            </w:pPr>
            <w:r>
              <w:lastRenderedPageBreak/>
              <w:t>Payment Type</w:t>
            </w:r>
          </w:p>
        </w:tc>
        <w:tc>
          <w:tcPr>
            <w:tcW w:w="1806" w:type="dxa"/>
            <w:tcMar>
              <w:left w:w="57" w:type="dxa"/>
              <w:right w:w="28" w:type="dxa"/>
            </w:tcMar>
          </w:tcPr>
          <w:p w14:paraId="4B8EA3A4" w14:textId="3E393CE9" w:rsidR="002943BA" w:rsidRPr="00165F05" w:rsidRDefault="002943BA" w:rsidP="002943BA">
            <w:pPr>
              <w:pStyle w:val="TableText"/>
              <w:jc w:val="left"/>
            </w:pPr>
            <w:r>
              <w:t>Master Data</w:t>
            </w:r>
          </w:p>
        </w:tc>
        <w:tc>
          <w:tcPr>
            <w:tcW w:w="5972" w:type="dxa"/>
          </w:tcPr>
          <w:p w14:paraId="3A289522" w14:textId="34E282ED" w:rsidR="002943BA" w:rsidRPr="00165F05" w:rsidRDefault="002943BA" w:rsidP="002943BA">
            <w:pPr>
              <w:pStyle w:val="TableText"/>
              <w:jc w:val="left"/>
            </w:pPr>
            <w:r>
              <w:t xml:space="preserve">An entity that stores the types of payment e.g. Period Payment, Non-Contractual Adjustment, Non-Contractual Claims etc. </w:t>
            </w:r>
          </w:p>
        </w:tc>
      </w:tr>
      <w:tr w:rsidR="002943BA" w:rsidRPr="00541B83" w14:paraId="08C3DD69" w14:textId="77777777" w:rsidTr="009E236A">
        <w:tc>
          <w:tcPr>
            <w:tcW w:w="1566" w:type="dxa"/>
          </w:tcPr>
          <w:p w14:paraId="3720F145" w14:textId="77777777" w:rsidR="002943BA" w:rsidRPr="00165F05" w:rsidRDefault="002943BA" w:rsidP="002943BA">
            <w:pPr>
              <w:pStyle w:val="TableText"/>
              <w:jc w:val="left"/>
            </w:pPr>
            <w:r w:rsidRPr="00165F05">
              <w:t>Route</w:t>
            </w:r>
          </w:p>
        </w:tc>
        <w:tc>
          <w:tcPr>
            <w:tcW w:w="1806" w:type="dxa"/>
            <w:tcMar>
              <w:left w:w="57" w:type="dxa"/>
              <w:right w:w="28" w:type="dxa"/>
            </w:tcMar>
          </w:tcPr>
          <w:p w14:paraId="05D4BFB5" w14:textId="77777777" w:rsidR="002943BA" w:rsidRPr="00165F05" w:rsidRDefault="002943BA" w:rsidP="002943BA">
            <w:pPr>
              <w:pStyle w:val="TableText"/>
              <w:jc w:val="left"/>
            </w:pPr>
            <w:r w:rsidRPr="00165F05">
              <w:t>Master Data</w:t>
            </w:r>
          </w:p>
        </w:tc>
        <w:tc>
          <w:tcPr>
            <w:tcW w:w="5972" w:type="dxa"/>
          </w:tcPr>
          <w:p w14:paraId="4DCB3BD9" w14:textId="77777777" w:rsidR="002943BA" w:rsidRPr="00165F05" w:rsidRDefault="002943BA" w:rsidP="002943BA">
            <w:pPr>
              <w:pStyle w:val="TableText"/>
              <w:jc w:val="left"/>
            </w:pPr>
            <w:r w:rsidRPr="00165F05">
              <w:t xml:space="preserve">A route is an entity that maintains the routes for contractual services e.g. 100 – Melbourne Central – Albert Park </w:t>
            </w:r>
          </w:p>
        </w:tc>
      </w:tr>
      <w:tr w:rsidR="002943BA" w:rsidRPr="00541B83" w14:paraId="2B60179C" w14:textId="77777777" w:rsidTr="009E236A">
        <w:tc>
          <w:tcPr>
            <w:tcW w:w="1566" w:type="dxa"/>
          </w:tcPr>
          <w:p w14:paraId="5D11B5FF" w14:textId="77777777" w:rsidR="002943BA" w:rsidRPr="00165F05" w:rsidRDefault="002943BA" w:rsidP="002943BA">
            <w:pPr>
              <w:pStyle w:val="TableText"/>
              <w:jc w:val="left"/>
            </w:pPr>
            <w:r w:rsidRPr="00165F05">
              <w:t>Service Provider</w:t>
            </w:r>
          </w:p>
        </w:tc>
        <w:tc>
          <w:tcPr>
            <w:tcW w:w="1806" w:type="dxa"/>
            <w:tcMar>
              <w:left w:w="57" w:type="dxa"/>
              <w:right w:w="28" w:type="dxa"/>
            </w:tcMar>
          </w:tcPr>
          <w:p w14:paraId="0B7FE1F7" w14:textId="77777777" w:rsidR="002943BA" w:rsidRPr="00165F05" w:rsidRDefault="002943BA" w:rsidP="002943BA">
            <w:pPr>
              <w:pStyle w:val="TableText"/>
              <w:jc w:val="left"/>
            </w:pPr>
            <w:r w:rsidRPr="00165F05">
              <w:t>Master Data</w:t>
            </w:r>
          </w:p>
        </w:tc>
        <w:tc>
          <w:tcPr>
            <w:tcW w:w="5972" w:type="dxa"/>
          </w:tcPr>
          <w:p w14:paraId="440C6A8A" w14:textId="77777777" w:rsidR="002943BA" w:rsidRPr="00165F05" w:rsidRDefault="002943BA" w:rsidP="002943BA">
            <w:pPr>
              <w:pStyle w:val="TableText"/>
              <w:jc w:val="left"/>
            </w:pPr>
            <w:r w:rsidRPr="00165F05">
              <w:t>A service provider is an entity that provides a service to PTV</w:t>
            </w:r>
          </w:p>
        </w:tc>
      </w:tr>
      <w:tr w:rsidR="002943BA" w:rsidRPr="00541B83" w14:paraId="77B8BF49" w14:textId="77777777" w:rsidTr="009E236A">
        <w:tc>
          <w:tcPr>
            <w:tcW w:w="1566" w:type="dxa"/>
          </w:tcPr>
          <w:p w14:paraId="20768F98" w14:textId="77777777" w:rsidR="002943BA" w:rsidRPr="00165F05" w:rsidRDefault="002943BA" w:rsidP="002943BA">
            <w:pPr>
              <w:pStyle w:val="TableText"/>
              <w:jc w:val="left"/>
            </w:pPr>
            <w:r>
              <w:t>Site</w:t>
            </w:r>
          </w:p>
        </w:tc>
        <w:tc>
          <w:tcPr>
            <w:tcW w:w="1806" w:type="dxa"/>
            <w:tcMar>
              <w:left w:w="57" w:type="dxa"/>
              <w:right w:w="28" w:type="dxa"/>
            </w:tcMar>
          </w:tcPr>
          <w:p w14:paraId="7F6F7E7A" w14:textId="77777777" w:rsidR="002943BA" w:rsidRPr="00165F05" w:rsidRDefault="002943BA" w:rsidP="002943BA">
            <w:pPr>
              <w:pStyle w:val="TableText"/>
              <w:jc w:val="left"/>
            </w:pPr>
            <w:r w:rsidRPr="00165F05">
              <w:t>Master Data</w:t>
            </w:r>
          </w:p>
        </w:tc>
        <w:tc>
          <w:tcPr>
            <w:tcW w:w="5972" w:type="dxa"/>
          </w:tcPr>
          <w:p w14:paraId="7353FA5D" w14:textId="77777777" w:rsidR="002943BA" w:rsidRPr="00165F05" w:rsidRDefault="002943BA" w:rsidP="002943BA">
            <w:pPr>
              <w:pStyle w:val="TableText"/>
              <w:jc w:val="left"/>
            </w:pPr>
            <w:r w:rsidRPr="000A56E9">
              <w:t>A Site entity stores Site information that are linked to a service provider</w:t>
            </w:r>
            <w:r w:rsidRPr="00E625E1">
              <w:t xml:space="preserve">. </w:t>
            </w:r>
            <w:r>
              <w:t xml:space="preserve">The Site entity stores various Site Types like Depot Address, Head Office, mail, others etc. </w:t>
            </w:r>
          </w:p>
        </w:tc>
      </w:tr>
      <w:tr w:rsidR="002943BA" w:rsidRPr="00541B83" w14:paraId="2D4BEA0F" w14:textId="77777777" w:rsidTr="009E236A">
        <w:tc>
          <w:tcPr>
            <w:tcW w:w="1566" w:type="dxa"/>
          </w:tcPr>
          <w:p w14:paraId="058F5D51" w14:textId="77777777" w:rsidR="002943BA" w:rsidRDefault="002943BA" w:rsidP="002943BA">
            <w:pPr>
              <w:pStyle w:val="TableText"/>
              <w:jc w:val="left"/>
            </w:pPr>
            <w:r>
              <w:t>Suburb</w:t>
            </w:r>
          </w:p>
        </w:tc>
        <w:tc>
          <w:tcPr>
            <w:tcW w:w="1806" w:type="dxa"/>
            <w:tcMar>
              <w:left w:w="57" w:type="dxa"/>
              <w:right w:w="28" w:type="dxa"/>
            </w:tcMar>
          </w:tcPr>
          <w:p w14:paraId="67FBA166" w14:textId="77777777" w:rsidR="002943BA" w:rsidRPr="00165F05" w:rsidRDefault="002943BA" w:rsidP="002943BA">
            <w:pPr>
              <w:pStyle w:val="TableText"/>
              <w:jc w:val="left"/>
            </w:pPr>
            <w:r>
              <w:t>Master Data</w:t>
            </w:r>
          </w:p>
        </w:tc>
        <w:tc>
          <w:tcPr>
            <w:tcW w:w="5972" w:type="dxa"/>
          </w:tcPr>
          <w:p w14:paraId="3B6BB001" w14:textId="77777777" w:rsidR="002943BA" w:rsidRPr="00165F05" w:rsidRDefault="002943BA" w:rsidP="002943BA">
            <w:pPr>
              <w:pStyle w:val="TableText"/>
              <w:jc w:val="left"/>
            </w:pPr>
            <w:r>
              <w:t>An entity that stores all the states, suburbs and postcode</w:t>
            </w:r>
          </w:p>
        </w:tc>
      </w:tr>
      <w:tr w:rsidR="002943BA" w:rsidRPr="00541B83" w14:paraId="09F358E6" w14:textId="77777777" w:rsidTr="009E236A">
        <w:tc>
          <w:tcPr>
            <w:tcW w:w="1566" w:type="dxa"/>
          </w:tcPr>
          <w:p w14:paraId="545F172B" w14:textId="77777777" w:rsidR="002943BA" w:rsidRDefault="002943BA" w:rsidP="002943BA">
            <w:pPr>
              <w:pStyle w:val="TableText"/>
              <w:jc w:val="left"/>
            </w:pPr>
            <w:r>
              <w:t>Tax Code</w:t>
            </w:r>
          </w:p>
        </w:tc>
        <w:tc>
          <w:tcPr>
            <w:tcW w:w="1806" w:type="dxa"/>
            <w:tcMar>
              <w:left w:w="57" w:type="dxa"/>
              <w:right w:w="28" w:type="dxa"/>
            </w:tcMar>
          </w:tcPr>
          <w:p w14:paraId="5F089EAA" w14:textId="77777777" w:rsidR="002943BA" w:rsidRDefault="002943BA" w:rsidP="002943BA">
            <w:pPr>
              <w:pStyle w:val="TableText"/>
              <w:jc w:val="left"/>
            </w:pPr>
            <w:r>
              <w:t>Master Data</w:t>
            </w:r>
          </w:p>
        </w:tc>
        <w:tc>
          <w:tcPr>
            <w:tcW w:w="5972" w:type="dxa"/>
          </w:tcPr>
          <w:p w14:paraId="68BBDBFD" w14:textId="77777777" w:rsidR="002943BA" w:rsidRDefault="002943BA" w:rsidP="002943BA">
            <w:pPr>
              <w:pStyle w:val="TableText"/>
              <w:jc w:val="left"/>
            </w:pPr>
            <w:r>
              <w:t>An entity that stores the tax code which reflects the GST treatment for each payment</w:t>
            </w:r>
          </w:p>
        </w:tc>
      </w:tr>
      <w:tr w:rsidR="002943BA" w:rsidRPr="00541B83" w14:paraId="7DCB19B4" w14:textId="77777777" w:rsidTr="009E236A">
        <w:tc>
          <w:tcPr>
            <w:tcW w:w="1566" w:type="dxa"/>
          </w:tcPr>
          <w:p w14:paraId="57A616D1" w14:textId="77777777" w:rsidR="002943BA" w:rsidRPr="00165F05" w:rsidRDefault="002943BA" w:rsidP="002943BA">
            <w:pPr>
              <w:pStyle w:val="TableText"/>
              <w:jc w:val="left"/>
            </w:pPr>
            <w:r w:rsidRPr="00165F05">
              <w:t>Variation</w:t>
            </w:r>
          </w:p>
        </w:tc>
        <w:tc>
          <w:tcPr>
            <w:tcW w:w="1806" w:type="dxa"/>
            <w:tcMar>
              <w:left w:w="57" w:type="dxa"/>
              <w:right w:w="28" w:type="dxa"/>
            </w:tcMar>
          </w:tcPr>
          <w:p w14:paraId="19C630A9" w14:textId="77777777" w:rsidR="002943BA" w:rsidRPr="00165F05" w:rsidRDefault="002943BA" w:rsidP="002943BA">
            <w:pPr>
              <w:pStyle w:val="TableText"/>
              <w:jc w:val="left"/>
            </w:pPr>
            <w:r w:rsidRPr="00165F05">
              <w:t>Transactional Data</w:t>
            </w:r>
          </w:p>
        </w:tc>
        <w:tc>
          <w:tcPr>
            <w:tcW w:w="5972" w:type="dxa"/>
          </w:tcPr>
          <w:p w14:paraId="634589FA" w14:textId="77777777" w:rsidR="002943BA" w:rsidRPr="00165F05" w:rsidRDefault="002943BA" w:rsidP="002943BA">
            <w:pPr>
              <w:pStyle w:val="TableText"/>
              <w:jc w:val="left"/>
            </w:pPr>
            <w:r w:rsidRPr="00165F05">
              <w:t>A variation is a transactional event that takes place when a variation case is processed against a contract</w:t>
            </w:r>
          </w:p>
        </w:tc>
      </w:tr>
      <w:tr w:rsidR="002943BA" w:rsidRPr="00541B83" w14:paraId="50684A77" w14:textId="77777777" w:rsidTr="009E236A">
        <w:tc>
          <w:tcPr>
            <w:tcW w:w="1566" w:type="dxa"/>
          </w:tcPr>
          <w:p w14:paraId="73A5FF14" w14:textId="77777777" w:rsidR="002943BA" w:rsidRPr="00165F05" w:rsidRDefault="002943BA" w:rsidP="002943BA">
            <w:pPr>
              <w:pStyle w:val="TableText"/>
              <w:jc w:val="left"/>
            </w:pPr>
            <w:r w:rsidRPr="00165F05">
              <w:t>Vehicle</w:t>
            </w:r>
          </w:p>
        </w:tc>
        <w:tc>
          <w:tcPr>
            <w:tcW w:w="1806" w:type="dxa"/>
            <w:tcMar>
              <w:left w:w="57" w:type="dxa"/>
              <w:right w:w="28" w:type="dxa"/>
            </w:tcMar>
          </w:tcPr>
          <w:p w14:paraId="4237A9A9" w14:textId="77777777" w:rsidR="002943BA" w:rsidRPr="00165F05" w:rsidRDefault="002943BA" w:rsidP="002943BA">
            <w:pPr>
              <w:pStyle w:val="TableText"/>
              <w:jc w:val="left"/>
            </w:pPr>
            <w:r w:rsidRPr="00165F05">
              <w:t>Master Data</w:t>
            </w:r>
          </w:p>
        </w:tc>
        <w:tc>
          <w:tcPr>
            <w:tcW w:w="5972" w:type="dxa"/>
          </w:tcPr>
          <w:p w14:paraId="6C749AEC" w14:textId="77777777" w:rsidR="002943BA" w:rsidRPr="00165F05" w:rsidRDefault="002943BA" w:rsidP="002943BA">
            <w:pPr>
              <w:pStyle w:val="TableText"/>
              <w:jc w:val="left"/>
            </w:pPr>
            <w:r w:rsidRPr="00165F05">
              <w:t>A Vehicle entity stores Vehicle information that are linked to a service provider</w:t>
            </w:r>
          </w:p>
        </w:tc>
      </w:tr>
      <w:tr w:rsidR="002943BA" w:rsidRPr="00541B83" w14:paraId="5662581A" w14:textId="77777777" w:rsidTr="009E236A">
        <w:tc>
          <w:tcPr>
            <w:tcW w:w="1566" w:type="dxa"/>
          </w:tcPr>
          <w:p w14:paraId="4BFDA573" w14:textId="77777777" w:rsidR="002943BA" w:rsidRPr="00165F05" w:rsidRDefault="002943BA" w:rsidP="002943BA">
            <w:pPr>
              <w:pStyle w:val="TableText"/>
              <w:jc w:val="left"/>
            </w:pPr>
            <w:r w:rsidRPr="00165F05">
              <w:t>Vehicle Feature</w:t>
            </w:r>
          </w:p>
        </w:tc>
        <w:tc>
          <w:tcPr>
            <w:tcW w:w="1806" w:type="dxa"/>
            <w:tcMar>
              <w:left w:w="57" w:type="dxa"/>
              <w:right w:w="28" w:type="dxa"/>
            </w:tcMar>
          </w:tcPr>
          <w:p w14:paraId="5CC10E08" w14:textId="77777777" w:rsidR="002943BA" w:rsidRPr="00165F05" w:rsidRDefault="002943BA" w:rsidP="002943BA">
            <w:pPr>
              <w:pStyle w:val="TableText"/>
              <w:jc w:val="left"/>
            </w:pPr>
            <w:r w:rsidRPr="00165F05">
              <w:t>Reference Data</w:t>
            </w:r>
          </w:p>
        </w:tc>
        <w:tc>
          <w:tcPr>
            <w:tcW w:w="5972" w:type="dxa"/>
          </w:tcPr>
          <w:p w14:paraId="75444044" w14:textId="77777777" w:rsidR="002943BA" w:rsidRDefault="002943BA" w:rsidP="002943BA">
            <w:pPr>
              <w:pStyle w:val="TableText"/>
              <w:jc w:val="left"/>
            </w:pPr>
            <w:r w:rsidRPr="00165F05">
              <w:t xml:space="preserve">An entity that Stores Vehicle Features for the vehicles E.g. Gas, Petrol, Diesel, Chassis Types etc. </w:t>
            </w:r>
          </w:p>
        </w:tc>
      </w:tr>
      <w:tr w:rsidR="002943BA" w:rsidRPr="00541B83" w14:paraId="31095359" w14:textId="77777777" w:rsidTr="009E236A">
        <w:tc>
          <w:tcPr>
            <w:tcW w:w="1566" w:type="dxa"/>
          </w:tcPr>
          <w:p w14:paraId="0B7CA6CB" w14:textId="2DF76EA7" w:rsidR="002943BA" w:rsidRPr="00165F05" w:rsidRDefault="002943BA" w:rsidP="002943BA">
            <w:pPr>
              <w:pStyle w:val="TableText"/>
              <w:jc w:val="left"/>
            </w:pPr>
            <w:r>
              <w:t>Vehicle Feature Link</w:t>
            </w:r>
          </w:p>
        </w:tc>
        <w:tc>
          <w:tcPr>
            <w:tcW w:w="1806" w:type="dxa"/>
            <w:tcMar>
              <w:left w:w="57" w:type="dxa"/>
              <w:right w:w="28" w:type="dxa"/>
            </w:tcMar>
          </w:tcPr>
          <w:p w14:paraId="48176AAD" w14:textId="085CD0E4" w:rsidR="002943BA" w:rsidRPr="00165F05" w:rsidRDefault="002943BA" w:rsidP="002943BA">
            <w:pPr>
              <w:pStyle w:val="TableText"/>
              <w:jc w:val="left"/>
            </w:pPr>
            <w:r>
              <w:t>Master Data</w:t>
            </w:r>
          </w:p>
        </w:tc>
        <w:tc>
          <w:tcPr>
            <w:tcW w:w="5972" w:type="dxa"/>
          </w:tcPr>
          <w:p w14:paraId="456439C7" w14:textId="6BC67498" w:rsidR="002943BA" w:rsidRPr="00165F05" w:rsidRDefault="002943BA" w:rsidP="002943BA">
            <w:pPr>
              <w:pStyle w:val="TableText"/>
              <w:jc w:val="left"/>
            </w:pPr>
            <w:r>
              <w:t>An entity that stores the association of the vehicles and their features</w:t>
            </w:r>
          </w:p>
        </w:tc>
      </w:tr>
    </w:tbl>
    <w:p w14:paraId="15DAD0C3" w14:textId="77777777" w:rsidR="004F4A52" w:rsidRPr="00FC1C14" w:rsidRDefault="004F4A52" w:rsidP="00DA53BA">
      <w:pPr>
        <w:pStyle w:val="ListBullet"/>
        <w:numPr>
          <w:ilvl w:val="0"/>
          <w:numId w:val="0"/>
        </w:numPr>
        <w:ind w:left="720" w:hanging="360"/>
      </w:pPr>
    </w:p>
    <w:p w14:paraId="06879139" w14:textId="77777777" w:rsidR="006C3EB5" w:rsidRPr="00C47010" w:rsidRDefault="006C3EB5" w:rsidP="00C47010">
      <w:pPr>
        <w:pStyle w:val="Heading2"/>
      </w:pPr>
      <w:bookmarkStart w:id="143" w:name="_Toc468399906"/>
      <w:r w:rsidRPr="00C47010">
        <w:t xml:space="preserve">Logical Data </w:t>
      </w:r>
      <w:r w:rsidR="005B439F" w:rsidRPr="00C47010">
        <w:t>Model</w:t>
      </w:r>
      <w:bookmarkEnd w:id="143"/>
    </w:p>
    <w:p w14:paraId="19DAFD05" w14:textId="77777777" w:rsidR="009E236A" w:rsidRDefault="009E236A" w:rsidP="009E236A">
      <w:r>
        <w:t>T</w:t>
      </w:r>
      <w:r w:rsidRPr="000F02EF">
        <w:t xml:space="preserve">he </w:t>
      </w:r>
      <w:r>
        <w:t xml:space="preserve">following Logical Data Model depicts </w:t>
      </w:r>
      <w:r w:rsidRPr="000F02EF">
        <w:t xml:space="preserve">the relationships between critical data entities within </w:t>
      </w:r>
      <w:r>
        <w:t>the SPPS</w:t>
      </w:r>
      <w:r w:rsidRPr="000F02EF">
        <w:t xml:space="preserve"> solution</w:t>
      </w:r>
      <w:r>
        <w:t>.</w:t>
      </w:r>
    </w:p>
    <w:p w14:paraId="01295CF8" w14:textId="55C5E650" w:rsidR="009E236A" w:rsidRDefault="009E236A" w:rsidP="009E236A">
      <w:pPr>
        <w:jc w:val="center"/>
      </w:pPr>
    </w:p>
    <w:p w14:paraId="6F15B0A2" w14:textId="24217C6E" w:rsidR="002943BA" w:rsidRDefault="00676330" w:rsidP="00201CAA">
      <w:pPr>
        <w:spacing w:before="100" w:beforeAutospacing="1" w:after="100" w:afterAutospacing="1"/>
        <w:jc w:val="center"/>
        <w:rPr>
          <w:rFonts w:ascii="Arial" w:eastAsia="Times New Roman" w:hAnsi="Arial" w:cs="Arial"/>
          <w:color w:val="333333"/>
          <w:szCs w:val="20"/>
        </w:rPr>
      </w:pPr>
      <w:r>
        <w:rPr>
          <w:noProof/>
        </w:rPr>
        <w:object w:dxaOrig="12787" w:dyaOrig="15348" w14:anchorId="1011435C">
          <v:shape id="_x0000_i1032" type="#_x0000_t75" alt="" style="width:343.95pt;height:412.85pt;mso-width-percent:0;mso-height-percent:0;mso-width-percent:0;mso-height-percent:0" o:ole="">
            <v:imagedata r:id="rId35" o:title=""/>
          </v:shape>
          <o:OLEObject Type="Embed" ProgID="Visio.Drawing.15" ShapeID="_x0000_i1032" DrawAspect="Content" ObjectID="_1633090925" r:id="rId36"/>
        </w:object>
      </w:r>
      <w:r w:rsidR="002943BA" w:rsidDel="00A32CF9">
        <w:t xml:space="preserve"> </w:t>
      </w:r>
      <w:r w:rsidR="002943BA">
        <w:rPr>
          <w:rFonts w:ascii="Arial" w:eastAsia="Times New Roman" w:hAnsi="Arial" w:cs="Arial"/>
          <w:color w:val="333333"/>
          <w:szCs w:val="20"/>
        </w:rPr>
        <w:br w:type="textWrapping" w:clear="all"/>
      </w:r>
      <w:r>
        <w:rPr>
          <w:noProof/>
        </w:rPr>
        <w:object w:dxaOrig="7625" w:dyaOrig="3867" w14:anchorId="2C1F7D74">
          <v:shape id="_x0000_i1031" type="#_x0000_t75" alt="" style="width:281.35pt;height:144.05pt;mso-width-percent:0;mso-height-percent:0;mso-width-percent:0;mso-height-percent:0" o:ole="">
            <v:imagedata r:id="rId37" o:title=""/>
          </v:shape>
          <o:OLEObject Type="Embed" ProgID="Visio.Drawing.15" ShapeID="_x0000_i1031" DrawAspect="Content" ObjectID="_1633090926" r:id="rId38"/>
        </w:object>
      </w:r>
    </w:p>
    <w:p w14:paraId="7BE01BC6" w14:textId="77777777" w:rsidR="009E236A" w:rsidRDefault="00524764" w:rsidP="00524764">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10</w:t>
      </w:r>
      <w:r w:rsidR="00676330">
        <w:rPr>
          <w:noProof/>
        </w:rPr>
        <w:fldChar w:fldCharType="end"/>
      </w:r>
      <w:r>
        <w:t>: Logical Data Model</w:t>
      </w:r>
    </w:p>
    <w:p w14:paraId="5F967E64" w14:textId="77777777" w:rsidR="009E236A" w:rsidRDefault="00524764" w:rsidP="00524764">
      <w:pPr>
        <w:pStyle w:val="NormalText"/>
      </w:pPr>
      <w:r>
        <w:t>The relationships between entities and their respective cardinalities are described as follows:</w:t>
      </w:r>
    </w:p>
    <w:p w14:paraId="2B481003" w14:textId="77777777" w:rsidR="002943BA" w:rsidRPr="002943BA" w:rsidRDefault="002943BA" w:rsidP="00201CAA">
      <w:pPr>
        <w:pStyle w:val="NormalText"/>
        <w:numPr>
          <w:ilvl w:val="0"/>
          <w:numId w:val="39"/>
        </w:numPr>
        <w:rPr>
          <w:rStyle w:val="Strong"/>
          <w:rFonts w:ascii="Segoe UI" w:hAnsi="Segoe UI" w:cs="Segoe UI"/>
          <w:b w:val="0"/>
          <w:color w:val="111111"/>
          <w:sz w:val="21"/>
          <w:szCs w:val="21"/>
          <w:bdr w:val="none" w:sz="0" w:space="0" w:color="auto" w:frame="1"/>
          <w:shd w:val="clear" w:color="auto" w:fill="FFFFFF"/>
        </w:rPr>
      </w:pPr>
      <w:r w:rsidRPr="002943BA">
        <w:rPr>
          <w:rStyle w:val="Strong"/>
          <w:rFonts w:ascii="Segoe UI" w:hAnsi="Segoe UI" w:cs="Segoe UI"/>
          <w:b w:val="0"/>
          <w:color w:val="111111"/>
          <w:sz w:val="21"/>
          <w:szCs w:val="21"/>
          <w:bdr w:val="none" w:sz="0" w:space="0" w:color="auto" w:frame="1"/>
          <w:shd w:val="clear" w:color="auto" w:fill="FFFFFF"/>
        </w:rPr>
        <w:t xml:space="preserve">An </w:t>
      </w:r>
      <w:r w:rsidRPr="00201CAA">
        <w:rPr>
          <w:rStyle w:val="Strong"/>
          <w:rFonts w:ascii="Segoe UI" w:hAnsi="Segoe UI" w:cs="Segoe UI"/>
          <w:color w:val="111111"/>
          <w:sz w:val="21"/>
          <w:szCs w:val="21"/>
          <w:bdr w:val="none" w:sz="0" w:space="0" w:color="auto" w:frame="1"/>
          <w:shd w:val="clear" w:color="auto" w:fill="FFFFFF"/>
        </w:rPr>
        <w:t>organization</w:t>
      </w:r>
      <w:r w:rsidRPr="002943BA">
        <w:rPr>
          <w:rStyle w:val="Strong"/>
          <w:rFonts w:ascii="Segoe UI" w:hAnsi="Segoe UI" w:cs="Segoe UI"/>
          <w:b w:val="0"/>
          <w:color w:val="111111"/>
          <w:sz w:val="21"/>
          <w:szCs w:val="21"/>
          <w:bdr w:val="none" w:sz="0" w:space="0" w:color="auto" w:frame="1"/>
          <w:shd w:val="clear" w:color="auto" w:fill="FFFFFF"/>
        </w:rPr>
        <w:t xml:space="preserve"> can have one or more </w:t>
      </w:r>
      <w:r w:rsidRPr="00201CAA">
        <w:rPr>
          <w:rStyle w:val="Strong"/>
          <w:rFonts w:ascii="Segoe UI" w:hAnsi="Segoe UI" w:cs="Segoe UI"/>
          <w:color w:val="111111"/>
          <w:sz w:val="21"/>
          <w:szCs w:val="21"/>
          <w:bdr w:val="none" w:sz="0" w:space="0" w:color="auto" w:frame="1"/>
          <w:shd w:val="clear" w:color="auto" w:fill="FFFFFF"/>
        </w:rPr>
        <w:t>contracts</w:t>
      </w:r>
      <w:r w:rsidRPr="002943BA">
        <w:rPr>
          <w:rStyle w:val="Strong"/>
          <w:rFonts w:ascii="Segoe UI" w:hAnsi="Segoe UI" w:cs="Segoe UI"/>
          <w:b w:val="0"/>
          <w:color w:val="111111"/>
          <w:sz w:val="21"/>
          <w:szCs w:val="21"/>
          <w:bdr w:val="none" w:sz="0" w:space="0" w:color="auto" w:frame="1"/>
          <w:shd w:val="clear" w:color="auto" w:fill="FFFFFF"/>
        </w:rPr>
        <w:t xml:space="preserve">. And each </w:t>
      </w:r>
      <w:r w:rsidRPr="00201CAA">
        <w:rPr>
          <w:rStyle w:val="Strong"/>
          <w:rFonts w:ascii="Segoe UI" w:hAnsi="Segoe UI" w:cs="Segoe UI"/>
          <w:color w:val="111111"/>
          <w:sz w:val="21"/>
          <w:szCs w:val="21"/>
          <w:bdr w:val="none" w:sz="0" w:space="0" w:color="auto" w:frame="1"/>
          <w:shd w:val="clear" w:color="auto" w:fill="FFFFFF"/>
        </w:rPr>
        <w:t>contract</w:t>
      </w:r>
      <w:r w:rsidRPr="002943BA">
        <w:rPr>
          <w:rStyle w:val="Strong"/>
          <w:rFonts w:ascii="Segoe UI" w:hAnsi="Segoe UI" w:cs="Segoe UI"/>
          <w:b w:val="0"/>
          <w:color w:val="111111"/>
          <w:sz w:val="21"/>
          <w:szCs w:val="21"/>
          <w:bdr w:val="none" w:sz="0" w:space="0" w:color="auto" w:frame="1"/>
          <w:shd w:val="clear" w:color="auto" w:fill="FFFFFF"/>
        </w:rPr>
        <w:t xml:space="preserve"> may be associated with a previous version of a </w:t>
      </w:r>
      <w:r w:rsidRPr="00201CAA">
        <w:rPr>
          <w:rStyle w:val="Strong"/>
          <w:rFonts w:ascii="Segoe UI" w:hAnsi="Segoe UI" w:cs="Segoe UI"/>
          <w:color w:val="111111"/>
          <w:sz w:val="21"/>
          <w:szCs w:val="21"/>
          <w:bdr w:val="none" w:sz="0" w:space="0" w:color="auto" w:frame="1"/>
          <w:shd w:val="clear" w:color="auto" w:fill="FFFFFF"/>
        </w:rPr>
        <w:t>contract</w:t>
      </w:r>
      <w:r w:rsidRPr="002943BA">
        <w:rPr>
          <w:rStyle w:val="Strong"/>
          <w:rFonts w:ascii="Segoe UI" w:hAnsi="Segoe UI" w:cs="Segoe UI"/>
          <w:b w:val="0"/>
          <w:color w:val="111111"/>
          <w:sz w:val="21"/>
          <w:szCs w:val="21"/>
          <w:bdr w:val="none" w:sz="0" w:space="0" w:color="auto" w:frame="1"/>
          <w:shd w:val="clear" w:color="auto" w:fill="FFFFFF"/>
        </w:rPr>
        <w:t>.</w:t>
      </w:r>
    </w:p>
    <w:p w14:paraId="069B0BC6" w14:textId="7E403DE8" w:rsidR="002943BA" w:rsidRPr="002943BA" w:rsidRDefault="002943BA" w:rsidP="00201CAA">
      <w:pPr>
        <w:pStyle w:val="NormalText"/>
        <w:numPr>
          <w:ilvl w:val="0"/>
          <w:numId w:val="39"/>
        </w:numPr>
        <w:rPr>
          <w:rStyle w:val="Strong"/>
          <w:rFonts w:ascii="Segoe UI" w:hAnsi="Segoe UI" w:cs="Segoe UI"/>
          <w:b w:val="0"/>
          <w:color w:val="111111"/>
          <w:sz w:val="21"/>
          <w:szCs w:val="21"/>
          <w:bdr w:val="none" w:sz="0" w:space="0" w:color="auto" w:frame="1"/>
          <w:shd w:val="clear" w:color="auto" w:fill="FFFFFF"/>
        </w:rPr>
      </w:pPr>
      <w:r w:rsidRPr="002943BA">
        <w:rPr>
          <w:rStyle w:val="Strong"/>
          <w:rFonts w:ascii="Segoe UI" w:hAnsi="Segoe UI" w:cs="Segoe UI"/>
          <w:b w:val="0"/>
          <w:color w:val="111111"/>
          <w:sz w:val="21"/>
          <w:szCs w:val="21"/>
          <w:bdr w:val="none" w:sz="0" w:space="0" w:color="auto" w:frame="1"/>
          <w:shd w:val="clear" w:color="auto" w:fill="FFFFFF"/>
        </w:rPr>
        <w:t xml:space="preserve">A </w:t>
      </w:r>
      <w:r w:rsidRPr="00201CAA">
        <w:rPr>
          <w:rStyle w:val="Strong"/>
          <w:rFonts w:ascii="Segoe UI" w:hAnsi="Segoe UI" w:cs="Segoe UI"/>
          <w:color w:val="111111"/>
          <w:sz w:val="21"/>
          <w:szCs w:val="21"/>
          <w:bdr w:val="none" w:sz="0" w:space="0" w:color="auto" w:frame="1"/>
          <w:shd w:val="clear" w:color="auto" w:fill="FFFFFF"/>
        </w:rPr>
        <w:t>contract</w:t>
      </w:r>
      <w:r w:rsidRPr="002943BA">
        <w:rPr>
          <w:rStyle w:val="Strong"/>
          <w:rFonts w:ascii="Segoe UI" w:hAnsi="Segoe UI" w:cs="Segoe UI"/>
          <w:b w:val="0"/>
          <w:color w:val="111111"/>
          <w:sz w:val="21"/>
          <w:szCs w:val="21"/>
          <w:bdr w:val="none" w:sz="0" w:space="0" w:color="auto" w:frame="1"/>
          <w:shd w:val="clear" w:color="auto" w:fill="FFFFFF"/>
        </w:rPr>
        <w:t xml:space="preserve"> can have only one </w:t>
      </w:r>
      <w:r w:rsidRPr="00201CAA">
        <w:rPr>
          <w:rStyle w:val="Strong"/>
          <w:rFonts w:ascii="Segoe UI" w:hAnsi="Segoe UI" w:cs="Segoe UI"/>
          <w:color w:val="111111"/>
          <w:sz w:val="21"/>
          <w:szCs w:val="21"/>
          <w:bdr w:val="none" w:sz="0" w:space="0" w:color="auto" w:frame="1"/>
          <w:shd w:val="clear" w:color="auto" w:fill="FFFFFF"/>
        </w:rPr>
        <w:t>contractual service</w:t>
      </w:r>
      <w:r w:rsidRPr="002943BA">
        <w:rPr>
          <w:rStyle w:val="Strong"/>
          <w:rFonts w:ascii="Segoe UI" w:hAnsi="Segoe UI" w:cs="Segoe UI"/>
          <w:b w:val="0"/>
          <w:color w:val="111111"/>
          <w:sz w:val="21"/>
          <w:szCs w:val="21"/>
          <w:bdr w:val="none" w:sz="0" w:space="0" w:color="auto" w:frame="1"/>
          <w:shd w:val="clear" w:color="auto" w:fill="FFFFFF"/>
        </w:rPr>
        <w:t xml:space="preserve">, and each </w:t>
      </w:r>
      <w:r w:rsidRPr="00201CAA">
        <w:rPr>
          <w:rStyle w:val="Strong"/>
          <w:rFonts w:ascii="Segoe UI" w:hAnsi="Segoe UI" w:cs="Segoe UI"/>
          <w:color w:val="111111"/>
          <w:sz w:val="21"/>
          <w:szCs w:val="21"/>
          <w:bdr w:val="none" w:sz="0" w:space="0" w:color="auto" w:frame="1"/>
          <w:shd w:val="clear" w:color="auto" w:fill="FFFFFF"/>
        </w:rPr>
        <w:t xml:space="preserve">contractual service </w:t>
      </w:r>
      <w:r w:rsidRPr="002943BA">
        <w:rPr>
          <w:rStyle w:val="Strong"/>
          <w:rFonts w:ascii="Segoe UI" w:hAnsi="Segoe UI" w:cs="Segoe UI"/>
          <w:b w:val="0"/>
          <w:color w:val="111111"/>
          <w:sz w:val="21"/>
          <w:szCs w:val="21"/>
          <w:bdr w:val="none" w:sz="0" w:space="0" w:color="auto" w:frame="1"/>
          <w:shd w:val="clear" w:color="auto" w:fill="FFFFFF"/>
        </w:rPr>
        <w:t xml:space="preserve">can have one or many </w:t>
      </w:r>
      <w:r w:rsidRPr="00201CAA">
        <w:rPr>
          <w:rStyle w:val="Strong"/>
          <w:rFonts w:ascii="Segoe UI" w:hAnsi="Segoe UI" w:cs="Segoe UI"/>
          <w:color w:val="111111"/>
          <w:sz w:val="21"/>
          <w:szCs w:val="21"/>
          <w:bdr w:val="none" w:sz="0" w:space="0" w:color="auto" w:frame="1"/>
          <w:shd w:val="clear" w:color="auto" w:fill="FFFFFF"/>
        </w:rPr>
        <w:t>routes</w:t>
      </w:r>
      <w:r w:rsidRPr="002943BA">
        <w:rPr>
          <w:rStyle w:val="Strong"/>
          <w:rFonts w:ascii="Segoe UI" w:hAnsi="Segoe UI" w:cs="Segoe UI"/>
          <w:b w:val="0"/>
          <w:color w:val="111111"/>
          <w:sz w:val="21"/>
          <w:szCs w:val="21"/>
          <w:bdr w:val="none" w:sz="0" w:space="0" w:color="auto" w:frame="1"/>
          <w:shd w:val="clear" w:color="auto" w:fill="FFFFFF"/>
        </w:rPr>
        <w:t xml:space="preserve">. And these </w:t>
      </w:r>
      <w:r w:rsidRPr="00201CAA">
        <w:rPr>
          <w:rStyle w:val="Strong"/>
          <w:rFonts w:ascii="Segoe UI" w:hAnsi="Segoe UI" w:cs="Segoe UI"/>
          <w:color w:val="111111"/>
          <w:sz w:val="21"/>
          <w:szCs w:val="21"/>
          <w:bdr w:val="none" w:sz="0" w:space="0" w:color="auto" w:frame="1"/>
          <w:shd w:val="clear" w:color="auto" w:fill="FFFFFF"/>
        </w:rPr>
        <w:t>contractual services</w:t>
      </w:r>
      <w:r w:rsidRPr="002943BA">
        <w:rPr>
          <w:rStyle w:val="Strong"/>
          <w:rFonts w:ascii="Segoe UI" w:hAnsi="Segoe UI" w:cs="Segoe UI"/>
          <w:b w:val="0"/>
          <w:color w:val="111111"/>
          <w:sz w:val="21"/>
          <w:szCs w:val="21"/>
          <w:bdr w:val="none" w:sz="0" w:space="0" w:color="auto" w:frame="1"/>
          <w:shd w:val="clear" w:color="auto" w:fill="FFFFFF"/>
        </w:rPr>
        <w:t xml:space="preserve"> can be used by many </w:t>
      </w:r>
      <w:r w:rsidRPr="00201CAA">
        <w:rPr>
          <w:rStyle w:val="Strong"/>
          <w:rFonts w:ascii="Segoe UI" w:hAnsi="Segoe UI" w:cs="Segoe UI"/>
          <w:color w:val="111111"/>
          <w:sz w:val="21"/>
          <w:szCs w:val="21"/>
          <w:bdr w:val="none" w:sz="0" w:space="0" w:color="auto" w:frame="1"/>
          <w:shd w:val="clear" w:color="auto" w:fill="FFFFFF"/>
        </w:rPr>
        <w:t>contracts</w:t>
      </w:r>
      <w:r>
        <w:rPr>
          <w:rStyle w:val="Strong"/>
          <w:rFonts w:ascii="Segoe UI" w:hAnsi="Segoe UI" w:cs="Segoe UI"/>
          <w:color w:val="111111"/>
          <w:sz w:val="21"/>
          <w:szCs w:val="21"/>
          <w:bdr w:val="none" w:sz="0" w:space="0" w:color="auto" w:frame="1"/>
          <w:shd w:val="clear" w:color="auto" w:fill="FFFFFF"/>
        </w:rPr>
        <w:t>.</w:t>
      </w:r>
    </w:p>
    <w:p w14:paraId="051F65C1" w14:textId="33988C04" w:rsidR="002943BA" w:rsidRPr="002943BA" w:rsidRDefault="002943BA" w:rsidP="00201CAA">
      <w:pPr>
        <w:pStyle w:val="NormalText"/>
        <w:numPr>
          <w:ilvl w:val="0"/>
          <w:numId w:val="39"/>
        </w:numPr>
        <w:rPr>
          <w:rStyle w:val="Strong"/>
          <w:rFonts w:ascii="Segoe UI" w:hAnsi="Segoe UI" w:cs="Segoe UI"/>
          <w:b w:val="0"/>
          <w:color w:val="111111"/>
          <w:sz w:val="21"/>
          <w:szCs w:val="21"/>
          <w:bdr w:val="none" w:sz="0" w:space="0" w:color="auto" w:frame="1"/>
          <w:shd w:val="clear" w:color="auto" w:fill="FFFFFF"/>
        </w:rPr>
      </w:pPr>
      <w:r w:rsidRPr="002943BA">
        <w:rPr>
          <w:rStyle w:val="Strong"/>
          <w:rFonts w:ascii="Segoe UI" w:hAnsi="Segoe UI" w:cs="Segoe UI"/>
          <w:b w:val="0"/>
          <w:color w:val="111111"/>
          <w:sz w:val="21"/>
          <w:szCs w:val="21"/>
          <w:bdr w:val="none" w:sz="0" w:space="0" w:color="auto" w:frame="1"/>
          <w:shd w:val="clear" w:color="auto" w:fill="FFFFFF"/>
        </w:rPr>
        <w:lastRenderedPageBreak/>
        <w:t xml:space="preserve">Each </w:t>
      </w:r>
      <w:r w:rsidRPr="00201CAA">
        <w:rPr>
          <w:rStyle w:val="Strong"/>
          <w:rFonts w:ascii="Segoe UI" w:hAnsi="Segoe UI" w:cs="Segoe UI"/>
          <w:color w:val="111111"/>
          <w:sz w:val="21"/>
          <w:szCs w:val="21"/>
          <w:bdr w:val="none" w:sz="0" w:space="0" w:color="auto" w:frame="1"/>
          <w:shd w:val="clear" w:color="auto" w:fill="FFFFFF"/>
        </w:rPr>
        <w:t>contract</w:t>
      </w:r>
      <w:r w:rsidRPr="002943BA">
        <w:rPr>
          <w:rStyle w:val="Strong"/>
          <w:rFonts w:ascii="Segoe UI" w:hAnsi="Segoe UI" w:cs="Segoe UI"/>
          <w:b w:val="0"/>
          <w:color w:val="111111"/>
          <w:sz w:val="21"/>
          <w:szCs w:val="21"/>
          <w:bdr w:val="none" w:sz="0" w:space="0" w:color="auto" w:frame="1"/>
          <w:shd w:val="clear" w:color="auto" w:fill="FFFFFF"/>
        </w:rPr>
        <w:t xml:space="preserve"> can have only one </w:t>
      </w:r>
      <w:r w:rsidRPr="00201CAA">
        <w:rPr>
          <w:rStyle w:val="Strong"/>
          <w:rFonts w:ascii="Segoe UI" w:hAnsi="Segoe UI" w:cs="Segoe UI"/>
          <w:color w:val="111111"/>
          <w:sz w:val="21"/>
          <w:szCs w:val="21"/>
          <w:bdr w:val="none" w:sz="0" w:space="0" w:color="auto" w:frame="1"/>
          <w:shd w:val="clear" w:color="auto" w:fill="FFFFFF"/>
        </w:rPr>
        <w:t>service provider</w:t>
      </w:r>
      <w:r w:rsidRPr="002943BA">
        <w:rPr>
          <w:rStyle w:val="Strong"/>
          <w:rFonts w:ascii="Segoe UI" w:hAnsi="Segoe UI" w:cs="Segoe UI"/>
          <w:b w:val="0"/>
          <w:color w:val="111111"/>
          <w:sz w:val="21"/>
          <w:szCs w:val="21"/>
          <w:bdr w:val="none" w:sz="0" w:space="0" w:color="auto" w:frame="1"/>
          <w:shd w:val="clear" w:color="auto" w:fill="FFFFFF"/>
        </w:rPr>
        <w:t xml:space="preserve">, and a </w:t>
      </w:r>
      <w:r w:rsidRPr="00201CAA">
        <w:rPr>
          <w:rStyle w:val="Strong"/>
          <w:rFonts w:ascii="Segoe UI" w:hAnsi="Segoe UI" w:cs="Segoe UI"/>
          <w:color w:val="111111"/>
          <w:sz w:val="21"/>
          <w:szCs w:val="21"/>
          <w:bdr w:val="none" w:sz="0" w:space="0" w:color="auto" w:frame="1"/>
          <w:shd w:val="clear" w:color="auto" w:fill="FFFFFF"/>
        </w:rPr>
        <w:t>service provider</w:t>
      </w:r>
      <w:r w:rsidRPr="002943BA">
        <w:rPr>
          <w:rStyle w:val="Strong"/>
          <w:rFonts w:ascii="Segoe UI" w:hAnsi="Segoe UI" w:cs="Segoe UI"/>
          <w:b w:val="0"/>
          <w:color w:val="111111"/>
          <w:sz w:val="21"/>
          <w:szCs w:val="21"/>
          <w:bdr w:val="none" w:sz="0" w:space="0" w:color="auto" w:frame="1"/>
          <w:shd w:val="clear" w:color="auto" w:fill="FFFFFF"/>
        </w:rPr>
        <w:t xml:space="preserve"> may be used in one or more </w:t>
      </w:r>
      <w:r w:rsidRPr="00201CAA">
        <w:rPr>
          <w:rStyle w:val="Strong"/>
          <w:rFonts w:ascii="Segoe UI" w:hAnsi="Segoe UI" w:cs="Segoe UI"/>
          <w:color w:val="111111"/>
          <w:sz w:val="21"/>
          <w:szCs w:val="21"/>
          <w:bdr w:val="none" w:sz="0" w:space="0" w:color="auto" w:frame="1"/>
          <w:shd w:val="clear" w:color="auto" w:fill="FFFFFF"/>
        </w:rPr>
        <w:t>contracts</w:t>
      </w:r>
      <w:r>
        <w:rPr>
          <w:rStyle w:val="Strong"/>
          <w:rFonts w:ascii="Segoe UI" w:hAnsi="Segoe UI" w:cs="Segoe UI"/>
          <w:color w:val="111111"/>
          <w:sz w:val="21"/>
          <w:szCs w:val="21"/>
          <w:bdr w:val="none" w:sz="0" w:space="0" w:color="auto" w:frame="1"/>
          <w:shd w:val="clear" w:color="auto" w:fill="FFFFFF"/>
        </w:rPr>
        <w:t>.</w:t>
      </w:r>
    </w:p>
    <w:p w14:paraId="208F40C8" w14:textId="54BFABCF" w:rsidR="002943BA" w:rsidRPr="002943BA" w:rsidRDefault="002943BA" w:rsidP="00201CAA">
      <w:pPr>
        <w:pStyle w:val="NormalText"/>
        <w:numPr>
          <w:ilvl w:val="0"/>
          <w:numId w:val="39"/>
        </w:numPr>
        <w:rPr>
          <w:rStyle w:val="Strong"/>
          <w:rFonts w:ascii="Segoe UI" w:hAnsi="Segoe UI" w:cs="Segoe UI"/>
          <w:b w:val="0"/>
          <w:color w:val="111111"/>
          <w:sz w:val="21"/>
          <w:szCs w:val="21"/>
          <w:bdr w:val="none" w:sz="0" w:space="0" w:color="auto" w:frame="1"/>
          <w:shd w:val="clear" w:color="auto" w:fill="FFFFFF"/>
        </w:rPr>
      </w:pPr>
      <w:r w:rsidRPr="002943BA">
        <w:rPr>
          <w:rStyle w:val="Strong"/>
          <w:rFonts w:ascii="Segoe UI" w:hAnsi="Segoe UI" w:cs="Segoe UI"/>
          <w:b w:val="0"/>
          <w:color w:val="111111"/>
          <w:sz w:val="21"/>
          <w:szCs w:val="21"/>
          <w:bdr w:val="none" w:sz="0" w:space="0" w:color="auto" w:frame="1"/>
          <w:shd w:val="clear" w:color="auto" w:fill="FFFFFF"/>
        </w:rPr>
        <w:t xml:space="preserve">A </w:t>
      </w:r>
      <w:r w:rsidRPr="00201CAA">
        <w:rPr>
          <w:rStyle w:val="Strong"/>
          <w:rFonts w:ascii="Segoe UI" w:hAnsi="Segoe UI" w:cs="Segoe UI"/>
          <w:color w:val="111111"/>
          <w:sz w:val="21"/>
          <w:szCs w:val="21"/>
          <w:bdr w:val="none" w:sz="0" w:space="0" w:color="auto" w:frame="1"/>
          <w:shd w:val="clear" w:color="auto" w:fill="FFFFFF"/>
        </w:rPr>
        <w:t>service provider</w:t>
      </w:r>
      <w:r w:rsidRPr="002943BA">
        <w:rPr>
          <w:rStyle w:val="Strong"/>
          <w:rFonts w:ascii="Segoe UI" w:hAnsi="Segoe UI" w:cs="Segoe UI"/>
          <w:b w:val="0"/>
          <w:color w:val="111111"/>
          <w:sz w:val="21"/>
          <w:szCs w:val="21"/>
          <w:bdr w:val="none" w:sz="0" w:space="0" w:color="auto" w:frame="1"/>
          <w:shd w:val="clear" w:color="auto" w:fill="FFFFFF"/>
        </w:rPr>
        <w:t xml:space="preserve"> has many </w:t>
      </w:r>
      <w:r w:rsidRPr="00201CAA">
        <w:rPr>
          <w:rStyle w:val="Strong"/>
          <w:rFonts w:ascii="Segoe UI" w:hAnsi="Segoe UI" w:cs="Segoe UI"/>
          <w:color w:val="111111"/>
          <w:sz w:val="21"/>
          <w:szCs w:val="21"/>
          <w:bdr w:val="none" w:sz="0" w:space="0" w:color="auto" w:frame="1"/>
          <w:shd w:val="clear" w:color="auto" w:fill="FFFFFF"/>
        </w:rPr>
        <w:t>contacts</w:t>
      </w:r>
      <w:r w:rsidRPr="002943BA">
        <w:rPr>
          <w:rStyle w:val="Strong"/>
          <w:rFonts w:ascii="Segoe UI" w:hAnsi="Segoe UI" w:cs="Segoe UI"/>
          <w:b w:val="0"/>
          <w:color w:val="111111"/>
          <w:sz w:val="21"/>
          <w:szCs w:val="21"/>
          <w:bdr w:val="none" w:sz="0" w:space="0" w:color="auto" w:frame="1"/>
          <w:shd w:val="clear" w:color="auto" w:fill="FFFFFF"/>
        </w:rPr>
        <w:t xml:space="preserve">, and each </w:t>
      </w:r>
      <w:r w:rsidRPr="00201CAA">
        <w:rPr>
          <w:rStyle w:val="Strong"/>
          <w:rFonts w:ascii="Segoe UI" w:hAnsi="Segoe UI" w:cs="Segoe UI"/>
          <w:color w:val="111111"/>
          <w:sz w:val="21"/>
          <w:szCs w:val="21"/>
          <w:bdr w:val="none" w:sz="0" w:space="0" w:color="auto" w:frame="1"/>
          <w:shd w:val="clear" w:color="auto" w:fill="FFFFFF"/>
        </w:rPr>
        <w:t>contact</w:t>
      </w:r>
      <w:r w:rsidRPr="002943BA">
        <w:rPr>
          <w:rStyle w:val="Strong"/>
          <w:rFonts w:ascii="Segoe UI" w:hAnsi="Segoe UI" w:cs="Segoe UI"/>
          <w:b w:val="0"/>
          <w:color w:val="111111"/>
          <w:sz w:val="21"/>
          <w:szCs w:val="21"/>
          <w:bdr w:val="none" w:sz="0" w:space="0" w:color="auto" w:frame="1"/>
          <w:shd w:val="clear" w:color="auto" w:fill="FFFFFF"/>
        </w:rPr>
        <w:t xml:space="preserve"> can work for zero or more </w:t>
      </w:r>
      <w:r>
        <w:rPr>
          <w:rStyle w:val="Strong"/>
          <w:rFonts w:ascii="Segoe UI" w:hAnsi="Segoe UI" w:cs="Segoe UI"/>
          <w:color w:val="111111"/>
          <w:sz w:val="21"/>
          <w:szCs w:val="21"/>
          <w:bdr w:val="none" w:sz="0" w:space="0" w:color="auto" w:frame="1"/>
          <w:shd w:val="clear" w:color="auto" w:fill="FFFFFF"/>
        </w:rPr>
        <w:t>si</w:t>
      </w:r>
      <w:r w:rsidRPr="00201CAA">
        <w:rPr>
          <w:rStyle w:val="Strong"/>
          <w:rFonts w:ascii="Segoe UI" w:hAnsi="Segoe UI" w:cs="Segoe UI"/>
          <w:color w:val="111111"/>
          <w:sz w:val="21"/>
          <w:szCs w:val="21"/>
          <w:bdr w:val="none" w:sz="0" w:space="0" w:color="auto" w:frame="1"/>
          <w:shd w:val="clear" w:color="auto" w:fill="FFFFFF"/>
        </w:rPr>
        <w:t>tes</w:t>
      </w:r>
      <w:r w:rsidRPr="002943BA">
        <w:rPr>
          <w:rStyle w:val="Strong"/>
          <w:rFonts w:ascii="Segoe UI" w:hAnsi="Segoe UI" w:cs="Segoe UI"/>
          <w:b w:val="0"/>
          <w:color w:val="111111"/>
          <w:sz w:val="21"/>
          <w:szCs w:val="21"/>
          <w:bdr w:val="none" w:sz="0" w:space="0" w:color="auto" w:frame="1"/>
          <w:shd w:val="clear" w:color="auto" w:fill="FFFFFF"/>
        </w:rPr>
        <w:t xml:space="preserve">. These </w:t>
      </w:r>
      <w:r w:rsidRPr="00201CAA">
        <w:rPr>
          <w:rStyle w:val="Strong"/>
          <w:rFonts w:ascii="Segoe UI" w:hAnsi="Segoe UI" w:cs="Segoe UI"/>
          <w:color w:val="111111"/>
          <w:sz w:val="21"/>
          <w:szCs w:val="21"/>
          <w:bdr w:val="none" w:sz="0" w:space="0" w:color="auto" w:frame="1"/>
          <w:shd w:val="clear" w:color="auto" w:fill="FFFFFF"/>
        </w:rPr>
        <w:t>sites</w:t>
      </w:r>
      <w:r w:rsidRPr="002943BA">
        <w:rPr>
          <w:rStyle w:val="Strong"/>
          <w:rFonts w:ascii="Segoe UI" w:hAnsi="Segoe UI" w:cs="Segoe UI"/>
          <w:b w:val="0"/>
          <w:color w:val="111111"/>
          <w:sz w:val="21"/>
          <w:szCs w:val="21"/>
          <w:bdr w:val="none" w:sz="0" w:space="0" w:color="auto" w:frame="1"/>
          <w:shd w:val="clear" w:color="auto" w:fill="FFFFFF"/>
        </w:rPr>
        <w:t xml:space="preserve"> are associated to a </w:t>
      </w:r>
      <w:r w:rsidRPr="00201CAA">
        <w:rPr>
          <w:rStyle w:val="Strong"/>
          <w:rFonts w:ascii="Segoe UI" w:hAnsi="Segoe UI" w:cs="Segoe UI"/>
          <w:color w:val="111111"/>
          <w:sz w:val="21"/>
          <w:szCs w:val="21"/>
          <w:bdr w:val="none" w:sz="0" w:space="0" w:color="auto" w:frame="1"/>
          <w:shd w:val="clear" w:color="auto" w:fill="FFFFFF"/>
        </w:rPr>
        <w:t>suburb</w:t>
      </w:r>
      <w:r>
        <w:rPr>
          <w:rStyle w:val="Strong"/>
          <w:rFonts w:ascii="Segoe UI" w:hAnsi="Segoe UI" w:cs="Segoe UI"/>
          <w:color w:val="111111"/>
          <w:sz w:val="21"/>
          <w:szCs w:val="21"/>
          <w:bdr w:val="none" w:sz="0" w:space="0" w:color="auto" w:frame="1"/>
          <w:shd w:val="clear" w:color="auto" w:fill="FFFFFF"/>
        </w:rPr>
        <w:t>.</w:t>
      </w:r>
      <w:r w:rsidRPr="002943BA">
        <w:rPr>
          <w:rStyle w:val="Strong"/>
          <w:rFonts w:ascii="Segoe UI" w:hAnsi="Segoe UI" w:cs="Segoe UI"/>
          <w:b w:val="0"/>
          <w:color w:val="111111"/>
          <w:sz w:val="21"/>
          <w:szCs w:val="21"/>
          <w:bdr w:val="none" w:sz="0" w:space="0" w:color="auto" w:frame="1"/>
          <w:shd w:val="clear" w:color="auto" w:fill="FFFFFF"/>
        </w:rPr>
        <w:t xml:space="preserve"> </w:t>
      </w:r>
    </w:p>
    <w:p w14:paraId="32B4FDD1" w14:textId="582F0F7F" w:rsidR="002943BA" w:rsidRPr="002943BA" w:rsidRDefault="002943BA" w:rsidP="00201CAA">
      <w:pPr>
        <w:pStyle w:val="NormalText"/>
        <w:numPr>
          <w:ilvl w:val="0"/>
          <w:numId w:val="39"/>
        </w:numPr>
        <w:rPr>
          <w:rStyle w:val="Strong"/>
          <w:rFonts w:ascii="Segoe UI" w:hAnsi="Segoe UI" w:cs="Segoe UI"/>
          <w:b w:val="0"/>
          <w:color w:val="111111"/>
          <w:sz w:val="21"/>
          <w:szCs w:val="21"/>
          <w:bdr w:val="none" w:sz="0" w:space="0" w:color="auto" w:frame="1"/>
          <w:shd w:val="clear" w:color="auto" w:fill="FFFFFF"/>
        </w:rPr>
      </w:pPr>
      <w:r w:rsidRPr="002943BA">
        <w:rPr>
          <w:rStyle w:val="Strong"/>
          <w:rFonts w:ascii="Segoe UI" w:hAnsi="Segoe UI" w:cs="Segoe UI"/>
          <w:b w:val="0"/>
          <w:color w:val="111111"/>
          <w:sz w:val="21"/>
          <w:szCs w:val="21"/>
          <w:bdr w:val="none" w:sz="0" w:space="0" w:color="auto" w:frame="1"/>
          <w:shd w:val="clear" w:color="auto" w:fill="FFFFFF"/>
        </w:rPr>
        <w:t xml:space="preserve">A </w:t>
      </w:r>
      <w:r w:rsidRPr="00201CAA">
        <w:rPr>
          <w:rStyle w:val="Strong"/>
          <w:rFonts w:ascii="Segoe UI" w:hAnsi="Segoe UI" w:cs="Segoe UI"/>
          <w:color w:val="111111"/>
          <w:sz w:val="21"/>
          <w:szCs w:val="21"/>
          <w:bdr w:val="none" w:sz="0" w:space="0" w:color="auto" w:frame="1"/>
          <w:shd w:val="clear" w:color="auto" w:fill="FFFFFF"/>
        </w:rPr>
        <w:t>service provider</w:t>
      </w:r>
      <w:r w:rsidRPr="002943BA">
        <w:rPr>
          <w:rStyle w:val="Strong"/>
          <w:rFonts w:ascii="Segoe UI" w:hAnsi="Segoe UI" w:cs="Segoe UI"/>
          <w:b w:val="0"/>
          <w:color w:val="111111"/>
          <w:sz w:val="21"/>
          <w:szCs w:val="21"/>
          <w:bdr w:val="none" w:sz="0" w:space="0" w:color="auto" w:frame="1"/>
          <w:shd w:val="clear" w:color="auto" w:fill="FFFFFF"/>
        </w:rPr>
        <w:t xml:space="preserve"> can have one or more </w:t>
      </w:r>
      <w:r w:rsidRPr="00201CAA">
        <w:rPr>
          <w:rStyle w:val="Strong"/>
          <w:rFonts w:ascii="Segoe UI" w:hAnsi="Segoe UI" w:cs="Segoe UI"/>
          <w:color w:val="111111"/>
          <w:sz w:val="21"/>
          <w:szCs w:val="21"/>
          <w:bdr w:val="none" w:sz="0" w:space="0" w:color="auto" w:frame="1"/>
          <w:shd w:val="clear" w:color="auto" w:fill="FFFFFF"/>
        </w:rPr>
        <w:t>vehicles</w:t>
      </w:r>
      <w:r w:rsidRPr="002943BA">
        <w:rPr>
          <w:rStyle w:val="Strong"/>
          <w:rFonts w:ascii="Segoe UI" w:hAnsi="Segoe UI" w:cs="Segoe UI"/>
          <w:b w:val="0"/>
          <w:color w:val="111111"/>
          <w:sz w:val="21"/>
          <w:szCs w:val="21"/>
          <w:bdr w:val="none" w:sz="0" w:space="0" w:color="auto" w:frame="1"/>
          <w:shd w:val="clear" w:color="auto" w:fill="FFFFFF"/>
        </w:rPr>
        <w:t xml:space="preserve"> and each </w:t>
      </w:r>
      <w:r w:rsidRPr="00201CAA">
        <w:rPr>
          <w:rStyle w:val="Strong"/>
          <w:rFonts w:ascii="Segoe UI" w:hAnsi="Segoe UI" w:cs="Segoe UI"/>
          <w:color w:val="111111"/>
          <w:sz w:val="21"/>
          <w:szCs w:val="21"/>
          <w:bdr w:val="none" w:sz="0" w:space="0" w:color="auto" w:frame="1"/>
          <w:shd w:val="clear" w:color="auto" w:fill="FFFFFF"/>
        </w:rPr>
        <w:t>vehicle</w:t>
      </w:r>
      <w:r w:rsidRPr="002943BA">
        <w:rPr>
          <w:rStyle w:val="Strong"/>
          <w:rFonts w:ascii="Segoe UI" w:hAnsi="Segoe UI" w:cs="Segoe UI"/>
          <w:b w:val="0"/>
          <w:color w:val="111111"/>
          <w:sz w:val="21"/>
          <w:szCs w:val="21"/>
          <w:bdr w:val="none" w:sz="0" w:space="0" w:color="auto" w:frame="1"/>
          <w:shd w:val="clear" w:color="auto" w:fill="FFFFFF"/>
        </w:rPr>
        <w:t xml:space="preserve"> can be used at one or more </w:t>
      </w:r>
      <w:r w:rsidRPr="00201CAA">
        <w:rPr>
          <w:rStyle w:val="Strong"/>
          <w:rFonts w:ascii="Segoe UI" w:hAnsi="Segoe UI" w:cs="Segoe UI"/>
          <w:color w:val="111111"/>
          <w:sz w:val="21"/>
          <w:szCs w:val="21"/>
          <w:bdr w:val="none" w:sz="0" w:space="0" w:color="auto" w:frame="1"/>
          <w:shd w:val="clear" w:color="auto" w:fill="FFFFFF"/>
        </w:rPr>
        <w:t>sites</w:t>
      </w:r>
      <w:r w:rsidRPr="002943BA">
        <w:rPr>
          <w:rStyle w:val="Strong"/>
          <w:rFonts w:ascii="Segoe UI" w:hAnsi="Segoe UI" w:cs="Segoe UI"/>
          <w:b w:val="0"/>
          <w:color w:val="111111"/>
          <w:sz w:val="21"/>
          <w:szCs w:val="21"/>
          <w:bdr w:val="none" w:sz="0" w:space="0" w:color="auto" w:frame="1"/>
          <w:shd w:val="clear" w:color="auto" w:fill="FFFFFF"/>
        </w:rPr>
        <w:t xml:space="preserve">. </w:t>
      </w:r>
    </w:p>
    <w:p w14:paraId="647A0780" w14:textId="77777777" w:rsidR="002943BA" w:rsidRPr="002943BA" w:rsidRDefault="002943BA" w:rsidP="00201CAA">
      <w:pPr>
        <w:pStyle w:val="NormalText"/>
        <w:numPr>
          <w:ilvl w:val="0"/>
          <w:numId w:val="39"/>
        </w:numPr>
        <w:rPr>
          <w:rStyle w:val="Strong"/>
          <w:rFonts w:ascii="Segoe UI" w:hAnsi="Segoe UI" w:cs="Segoe UI"/>
          <w:b w:val="0"/>
          <w:color w:val="111111"/>
          <w:sz w:val="21"/>
          <w:szCs w:val="21"/>
          <w:bdr w:val="none" w:sz="0" w:space="0" w:color="auto" w:frame="1"/>
          <w:shd w:val="clear" w:color="auto" w:fill="FFFFFF"/>
        </w:rPr>
      </w:pPr>
      <w:r w:rsidRPr="002943BA">
        <w:rPr>
          <w:rStyle w:val="Strong"/>
          <w:rFonts w:ascii="Segoe UI" w:hAnsi="Segoe UI" w:cs="Segoe UI"/>
          <w:b w:val="0"/>
          <w:color w:val="111111"/>
          <w:sz w:val="21"/>
          <w:szCs w:val="21"/>
          <w:bdr w:val="none" w:sz="0" w:space="0" w:color="auto" w:frame="1"/>
          <w:shd w:val="clear" w:color="auto" w:fill="FFFFFF"/>
        </w:rPr>
        <w:t xml:space="preserve">A </w:t>
      </w:r>
      <w:r w:rsidRPr="00201CAA">
        <w:rPr>
          <w:rStyle w:val="Strong"/>
          <w:rFonts w:ascii="Segoe UI" w:hAnsi="Segoe UI" w:cs="Segoe UI"/>
          <w:color w:val="111111"/>
          <w:sz w:val="21"/>
          <w:szCs w:val="21"/>
          <w:bdr w:val="none" w:sz="0" w:space="0" w:color="auto" w:frame="1"/>
          <w:shd w:val="clear" w:color="auto" w:fill="FFFFFF"/>
        </w:rPr>
        <w:t>contract</w:t>
      </w:r>
      <w:r w:rsidRPr="002943BA">
        <w:rPr>
          <w:rStyle w:val="Strong"/>
          <w:rFonts w:ascii="Segoe UI" w:hAnsi="Segoe UI" w:cs="Segoe UI"/>
          <w:b w:val="0"/>
          <w:color w:val="111111"/>
          <w:sz w:val="21"/>
          <w:szCs w:val="21"/>
          <w:bdr w:val="none" w:sz="0" w:space="0" w:color="auto" w:frame="1"/>
          <w:shd w:val="clear" w:color="auto" w:fill="FFFFFF"/>
        </w:rPr>
        <w:t xml:space="preserve"> can have one or more </w:t>
      </w:r>
      <w:r w:rsidRPr="00201CAA">
        <w:rPr>
          <w:rStyle w:val="Strong"/>
          <w:rFonts w:ascii="Segoe UI" w:hAnsi="Segoe UI" w:cs="Segoe UI"/>
          <w:color w:val="111111"/>
          <w:sz w:val="21"/>
          <w:szCs w:val="21"/>
          <w:bdr w:val="none" w:sz="0" w:space="0" w:color="auto" w:frame="1"/>
          <w:shd w:val="clear" w:color="auto" w:fill="FFFFFF"/>
        </w:rPr>
        <w:t>payment transactions</w:t>
      </w:r>
      <w:r w:rsidRPr="002943BA">
        <w:rPr>
          <w:rStyle w:val="Strong"/>
          <w:rFonts w:ascii="Segoe UI" w:hAnsi="Segoe UI" w:cs="Segoe UI"/>
          <w:b w:val="0"/>
          <w:color w:val="111111"/>
          <w:sz w:val="21"/>
          <w:szCs w:val="21"/>
          <w:bdr w:val="none" w:sz="0" w:space="0" w:color="auto" w:frame="1"/>
          <w:shd w:val="clear" w:color="auto" w:fill="FFFFFF"/>
        </w:rPr>
        <w:t xml:space="preserve"> associated to it. </w:t>
      </w:r>
    </w:p>
    <w:p w14:paraId="387EABC4" w14:textId="01954E84" w:rsidR="002943BA" w:rsidRPr="002943BA" w:rsidRDefault="002943BA" w:rsidP="00201CAA">
      <w:pPr>
        <w:pStyle w:val="NormalText"/>
        <w:numPr>
          <w:ilvl w:val="0"/>
          <w:numId w:val="39"/>
        </w:numPr>
        <w:rPr>
          <w:rStyle w:val="Strong"/>
          <w:rFonts w:ascii="Segoe UI" w:hAnsi="Segoe UI" w:cs="Segoe UI"/>
          <w:b w:val="0"/>
          <w:color w:val="111111"/>
          <w:sz w:val="21"/>
          <w:szCs w:val="21"/>
          <w:bdr w:val="none" w:sz="0" w:space="0" w:color="auto" w:frame="1"/>
          <w:shd w:val="clear" w:color="auto" w:fill="FFFFFF"/>
        </w:rPr>
      </w:pPr>
      <w:r w:rsidRPr="002943BA">
        <w:rPr>
          <w:rStyle w:val="Strong"/>
          <w:rFonts w:ascii="Segoe UI" w:hAnsi="Segoe UI" w:cs="Segoe UI"/>
          <w:b w:val="0"/>
          <w:color w:val="111111"/>
          <w:sz w:val="21"/>
          <w:szCs w:val="21"/>
          <w:bdr w:val="none" w:sz="0" w:space="0" w:color="auto" w:frame="1"/>
          <w:shd w:val="clear" w:color="auto" w:fill="FFFFFF"/>
        </w:rPr>
        <w:t xml:space="preserve">Each </w:t>
      </w:r>
      <w:r w:rsidRPr="00201CAA">
        <w:rPr>
          <w:rStyle w:val="Strong"/>
          <w:rFonts w:ascii="Segoe UI" w:hAnsi="Segoe UI" w:cs="Segoe UI"/>
          <w:color w:val="111111"/>
          <w:sz w:val="21"/>
          <w:szCs w:val="21"/>
          <w:bdr w:val="none" w:sz="0" w:space="0" w:color="auto" w:frame="1"/>
          <w:shd w:val="clear" w:color="auto" w:fill="FFFFFF"/>
        </w:rPr>
        <w:t>payment transaction</w:t>
      </w:r>
      <w:r w:rsidRPr="002943BA">
        <w:rPr>
          <w:rStyle w:val="Strong"/>
          <w:rFonts w:ascii="Segoe UI" w:hAnsi="Segoe UI" w:cs="Segoe UI"/>
          <w:b w:val="0"/>
          <w:color w:val="111111"/>
          <w:sz w:val="21"/>
          <w:szCs w:val="21"/>
          <w:bdr w:val="none" w:sz="0" w:space="0" w:color="auto" w:frame="1"/>
          <w:shd w:val="clear" w:color="auto" w:fill="FFFFFF"/>
        </w:rPr>
        <w:t xml:space="preserve"> has a </w:t>
      </w:r>
      <w:r w:rsidRPr="00201CAA">
        <w:rPr>
          <w:rStyle w:val="Strong"/>
          <w:rFonts w:ascii="Segoe UI" w:hAnsi="Segoe UI" w:cs="Segoe UI"/>
          <w:color w:val="111111"/>
          <w:sz w:val="21"/>
          <w:szCs w:val="21"/>
          <w:bdr w:val="none" w:sz="0" w:space="0" w:color="auto" w:frame="1"/>
          <w:shd w:val="clear" w:color="auto" w:fill="FFFFFF"/>
        </w:rPr>
        <w:t xml:space="preserve">payment </w:t>
      </w:r>
      <w:r>
        <w:rPr>
          <w:rStyle w:val="Strong"/>
          <w:rFonts w:ascii="Segoe UI" w:hAnsi="Segoe UI" w:cs="Segoe UI"/>
          <w:color w:val="111111"/>
          <w:sz w:val="21"/>
          <w:szCs w:val="21"/>
          <w:bdr w:val="none" w:sz="0" w:space="0" w:color="auto" w:frame="1"/>
          <w:shd w:val="clear" w:color="auto" w:fill="FFFFFF"/>
        </w:rPr>
        <w:t>s</w:t>
      </w:r>
      <w:r w:rsidRPr="00201CAA">
        <w:rPr>
          <w:rStyle w:val="Strong"/>
          <w:rFonts w:ascii="Segoe UI" w:hAnsi="Segoe UI" w:cs="Segoe UI"/>
          <w:color w:val="111111"/>
          <w:sz w:val="21"/>
          <w:szCs w:val="21"/>
          <w:bdr w:val="none" w:sz="0" w:space="0" w:color="auto" w:frame="1"/>
          <w:shd w:val="clear" w:color="auto" w:fill="FFFFFF"/>
        </w:rPr>
        <w:t>chedule</w:t>
      </w:r>
      <w:r w:rsidRPr="002943BA">
        <w:rPr>
          <w:rStyle w:val="Strong"/>
          <w:rFonts w:ascii="Segoe UI" w:hAnsi="Segoe UI" w:cs="Segoe UI"/>
          <w:b w:val="0"/>
          <w:color w:val="111111"/>
          <w:sz w:val="21"/>
          <w:szCs w:val="21"/>
          <w:bdr w:val="none" w:sz="0" w:space="0" w:color="auto" w:frame="1"/>
          <w:shd w:val="clear" w:color="auto" w:fill="FFFFFF"/>
        </w:rPr>
        <w:t xml:space="preserve"> which stores the frequency of the </w:t>
      </w:r>
      <w:r w:rsidRPr="00201CAA">
        <w:rPr>
          <w:rStyle w:val="Strong"/>
          <w:rFonts w:ascii="Segoe UI" w:hAnsi="Segoe UI" w:cs="Segoe UI"/>
          <w:color w:val="111111"/>
          <w:sz w:val="21"/>
          <w:szCs w:val="21"/>
          <w:bdr w:val="none" w:sz="0" w:space="0" w:color="auto" w:frame="1"/>
          <w:shd w:val="clear" w:color="auto" w:fill="FFFFFF"/>
        </w:rPr>
        <w:t>payment</w:t>
      </w:r>
      <w:r w:rsidR="00877D7F">
        <w:rPr>
          <w:rStyle w:val="Strong"/>
          <w:rFonts w:ascii="Segoe UI" w:hAnsi="Segoe UI" w:cs="Segoe UI"/>
          <w:color w:val="111111"/>
          <w:sz w:val="21"/>
          <w:szCs w:val="21"/>
          <w:bdr w:val="none" w:sz="0" w:space="0" w:color="auto" w:frame="1"/>
          <w:shd w:val="clear" w:color="auto" w:fill="FFFFFF"/>
        </w:rPr>
        <w:t>.</w:t>
      </w:r>
      <w:r w:rsidRPr="00201CAA">
        <w:rPr>
          <w:rStyle w:val="Strong"/>
          <w:rFonts w:ascii="Segoe UI" w:hAnsi="Segoe UI" w:cs="Segoe UI"/>
          <w:color w:val="111111"/>
          <w:sz w:val="21"/>
          <w:szCs w:val="21"/>
          <w:bdr w:val="none" w:sz="0" w:space="0" w:color="auto" w:frame="1"/>
          <w:shd w:val="clear" w:color="auto" w:fill="FFFFFF"/>
        </w:rPr>
        <w:t xml:space="preserve"> Payment </w:t>
      </w:r>
      <w:r w:rsidR="00877D7F">
        <w:rPr>
          <w:rStyle w:val="Strong"/>
          <w:rFonts w:ascii="Segoe UI" w:hAnsi="Segoe UI" w:cs="Segoe UI"/>
          <w:color w:val="111111"/>
          <w:sz w:val="21"/>
          <w:szCs w:val="21"/>
          <w:bdr w:val="none" w:sz="0" w:space="0" w:color="auto" w:frame="1"/>
          <w:shd w:val="clear" w:color="auto" w:fill="FFFFFF"/>
        </w:rPr>
        <w:t>t</w:t>
      </w:r>
      <w:r w:rsidRPr="00201CAA">
        <w:rPr>
          <w:rStyle w:val="Strong"/>
          <w:rFonts w:ascii="Segoe UI" w:hAnsi="Segoe UI" w:cs="Segoe UI"/>
          <w:color w:val="111111"/>
          <w:sz w:val="21"/>
          <w:szCs w:val="21"/>
          <w:bdr w:val="none" w:sz="0" w:space="0" w:color="auto" w:frame="1"/>
          <w:shd w:val="clear" w:color="auto" w:fill="FFFFFF"/>
        </w:rPr>
        <w:t>ype</w:t>
      </w:r>
      <w:r w:rsidRPr="002943BA">
        <w:rPr>
          <w:rStyle w:val="Strong"/>
          <w:rFonts w:ascii="Segoe UI" w:hAnsi="Segoe UI" w:cs="Segoe UI"/>
          <w:b w:val="0"/>
          <w:color w:val="111111"/>
          <w:sz w:val="21"/>
          <w:szCs w:val="21"/>
          <w:bdr w:val="none" w:sz="0" w:space="0" w:color="auto" w:frame="1"/>
          <w:shd w:val="clear" w:color="auto" w:fill="FFFFFF"/>
        </w:rPr>
        <w:t xml:space="preserve"> which is the type such as </w:t>
      </w:r>
      <w:proofErr w:type="spellStart"/>
      <w:r w:rsidRPr="002943BA">
        <w:rPr>
          <w:rStyle w:val="Strong"/>
          <w:rFonts w:ascii="Segoe UI" w:hAnsi="Segoe UI" w:cs="Segoe UI"/>
          <w:b w:val="0"/>
          <w:color w:val="111111"/>
          <w:sz w:val="21"/>
          <w:szCs w:val="21"/>
          <w:bdr w:val="none" w:sz="0" w:space="0" w:color="auto" w:frame="1"/>
          <w:shd w:val="clear" w:color="auto" w:fill="FFFFFF"/>
        </w:rPr>
        <w:t>Adhoc</w:t>
      </w:r>
      <w:proofErr w:type="spellEnd"/>
      <w:r w:rsidRPr="002943BA">
        <w:rPr>
          <w:rStyle w:val="Strong"/>
          <w:rFonts w:ascii="Segoe UI" w:hAnsi="Segoe UI" w:cs="Segoe UI"/>
          <w:b w:val="0"/>
          <w:color w:val="111111"/>
          <w:sz w:val="21"/>
          <w:szCs w:val="21"/>
          <w:bdr w:val="none" w:sz="0" w:space="0" w:color="auto" w:frame="1"/>
          <w:shd w:val="clear" w:color="auto" w:fill="FFFFFF"/>
        </w:rPr>
        <w:t>, periodic or invoice</w:t>
      </w:r>
      <w:r w:rsidR="00877D7F">
        <w:rPr>
          <w:rStyle w:val="Strong"/>
          <w:rFonts w:ascii="Segoe UI" w:hAnsi="Segoe UI" w:cs="Segoe UI"/>
          <w:b w:val="0"/>
          <w:color w:val="111111"/>
          <w:sz w:val="21"/>
          <w:szCs w:val="21"/>
          <w:bdr w:val="none" w:sz="0" w:space="0" w:color="auto" w:frame="1"/>
          <w:shd w:val="clear" w:color="auto" w:fill="FFFFFF"/>
        </w:rPr>
        <w:t>,</w:t>
      </w:r>
      <w:r w:rsidRPr="002943BA">
        <w:rPr>
          <w:rStyle w:val="Strong"/>
          <w:rFonts w:ascii="Segoe UI" w:hAnsi="Segoe UI" w:cs="Segoe UI"/>
          <w:b w:val="0"/>
          <w:color w:val="111111"/>
          <w:sz w:val="21"/>
          <w:szCs w:val="21"/>
          <w:bdr w:val="none" w:sz="0" w:space="0" w:color="auto" w:frame="1"/>
          <w:shd w:val="clear" w:color="auto" w:fill="FFFFFF"/>
        </w:rPr>
        <w:t xml:space="preserve"> and also </w:t>
      </w:r>
      <w:r w:rsidR="00877D7F">
        <w:rPr>
          <w:rStyle w:val="Strong"/>
          <w:rFonts w:ascii="Segoe UI" w:hAnsi="Segoe UI" w:cs="Segoe UI"/>
          <w:color w:val="111111"/>
          <w:sz w:val="21"/>
          <w:szCs w:val="21"/>
          <w:bdr w:val="none" w:sz="0" w:space="0" w:color="auto" w:frame="1"/>
          <w:shd w:val="clear" w:color="auto" w:fill="FFFFFF"/>
        </w:rPr>
        <w:t>pa</w:t>
      </w:r>
      <w:r w:rsidRPr="00201CAA">
        <w:rPr>
          <w:rStyle w:val="Strong"/>
          <w:rFonts w:ascii="Segoe UI" w:hAnsi="Segoe UI" w:cs="Segoe UI"/>
          <w:color w:val="111111"/>
          <w:sz w:val="21"/>
          <w:szCs w:val="21"/>
          <w:bdr w:val="none" w:sz="0" w:space="0" w:color="auto" w:frame="1"/>
          <w:shd w:val="clear" w:color="auto" w:fill="FFFFFF"/>
        </w:rPr>
        <w:t xml:space="preserve">yment </w:t>
      </w:r>
      <w:r w:rsidR="00877D7F">
        <w:rPr>
          <w:rStyle w:val="Strong"/>
          <w:rFonts w:ascii="Segoe UI" w:hAnsi="Segoe UI" w:cs="Segoe UI"/>
          <w:color w:val="111111"/>
          <w:sz w:val="21"/>
          <w:szCs w:val="21"/>
          <w:bdr w:val="none" w:sz="0" w:space="0" w:color="auto" w:frame="1"/>
          <w:shd w:val="clear" w:color="auto" w:fill="FFFFFF"/>
        </w:rPr>
        <w:t>r</w:t>
      </w:r>
      <w:r w:rsidRPr="00201CAA">
        <w:rPr>
          <w:rStyle w:val="Strong"/>
          <w:rFonts w:ascii="Segoe UI" w:hAnsi="Segoe UI" w:cs="Segoe UI"/>
          <w:color w:val="111111"/>
          <w:sz w:val="21"/>
          <w:szCs w:val="21"/>
          <w:bdr w:val="none" w:sz="0" w:space="0" w:color="auto" w:frame="1"/>
          <w:shd w:val="clear" w:color="auto" w:fill="FFFFFF"/>
        </w:rPr>
        <w:t>easons</w:t>
      </w:r>
      <w:r w:rsidR="00877D7F">
        <w:rPr>
          <w:rStyle w:val="Strong"/>
          <w:rFonts w:ascii="Segoe UI" w:hAnsi="Segoe UI" w:cs="Segoe UI"/>
          <w:color w:val="111111"/>
          <w:sz w:val="21"/>
          <w:szCs w:val="21"/>
          <w:bdr w:val="none" w:sz="0" w:space="0" w:color="auto" w:frame="1"/>
          <w:shd w:val="clear" w:color="auto" w:fill="FFFFFF"/>
        </w:rPr>
        <w:t>.</w:t>
      </w:r>
    </w:p>
    <w:p w14:paraId="6E90581D" w14:textId="1A84D60A" w:rsidR="002943BA" w:rsidRPr="002943BA" w:rsidRDefault="002943BA" w:rsidP="00201CAA">
      <w:pPr>
        <w:pStyle w:val="NormalText"/>
        <w:numPr>
          <w:ilvl w:val="0"/>
          <w:numId w:val="39"/>
        </w:numPr>
        <w:rPr>
          <w:rStyle w:val="Strong"/>
          <w:rFonts w:ascii="Segoe UI" w:hAnsi="Segoe UI" w:cs="Segoe UI"/>
          <w:b w:val="0"/>
          <w:color w:val="111111"/>
          <w:sz w:val="21"/>
          <w:szCs w:val="21"/>
          <w:bdr w:val="none" w:sz="0" w:space="0" w:color="auto" w:frame="1"/>
          <w:shd w:val="clear" w:color="auto" w:fill="FFFFFF"/>
        </w:rPr>
      </w:pPr>
      <w:r w:rsidRPr="002943BA">
        <w:rPr>
          <w:rStyle w:val="Strong"/>
          <w:rFonts w:ascii="Segoe UI" w:hAnsi="Segoe UI" w:cs="Segoe UI"/>
          <w:b w:val="0"/>
          <w:color w:val="111111"/>
          <w:sz w:val="21"/>
          <w:szCs w:val="21"/>
          <w:bdr w:val="none" w:sz="0" w:space="0" w:color="auto" w:frame="1"/>
          <w:shd w:val="clear" w:color="auto" w:fill="FFFFFF"/>
        </w:rPr>
        <w:t xml:space="preserve">Each </w:t>
      </w:r>
      <w:r w:rsidRPr="00201CAA">
        <w:rPr>
          <w:rStyle w:val="Strong"/>
          <w:rFonts w:ascii="Segoe UI" w:hAnsi="Segoe UI" w:cs="Segoe UI"/>
          <w:color w:val="111111"/>
          <w:sz w:val="21"/>
          <w:szCs w:val="21"/>
          <w:bdr w:val="none" w:sz="0" w:space="0" w:color="auto" w:frame="1"/>
          <w:shd w:val="clear" w:color="auto" w:fill="FFFFFF"/>
        </w:rPr>
        <w:t>contract</w:t>
      </w:r>
      <w:r w:rsidRPr="002943BA">
        <w:rPr>
          <w:rStyle w:val="Strong"/>
          <w:rFonts w:ascii="Segoe UI" w:hAnsi="Segoe UI" w:cs="Segoe UI"/>
          <w:b w:val="0"/>
          <w:color w:val="111111"/>
          <w:sz w:val="21"/>
          <w:szCs w:val="21"/>
          <w:bdr w:val="none" w:sz="0" w:space="0" w:color="auto" w:frame="1"/>
          <w:shd w:val="clear" w:color="auto" w:fill="FFFFFF"/>
        </w:rPr>
        <w:t xml:space="preserve"> can have only one </w:t>
      </w:r>
      <w:r w:rsidR="00877D7F" w:rsidRPr="00201CAA">
        <w:rPr>
          <w:rStyle w:val="Strong"/>
          <w:rFonts w:ascii="Segoe UI" w:hAnsi="Segoe UI" w:cs="Segoe UI"/>
          <w:color w:val="111111"/>
          <w:sz w:val="21"/>
          <w:szCs w:val="21"/>
          <w:bdr w:val="none" w:sz="0" w:space="0" w:color="auto" w:frame="1"/>
          <w:shd w:val="clear" w:color="auto" w:fill="FFFFFF"/>
        </w:rPr>
        <w:t>c</w:t>
      </w:r>
      <w:r w:rsidRPr="00201CAA">
        <w:rPr>
          <w:rStyle w:val="Strong"/>
          <w:rFonts w:ascii="Segoe UI" w:hAnsi="Segoe UI" w:cs="Segoe UI"/>
          <w:color w:val="111111"/>
          <w:sz w:val="21"/>
          <w:szCs w:val="21"/>
          <w:bdr w:val="none" w:sz="0" w:space="0" w:color="auto" w:frame="1"/>
          <w:shd w:val="clear" w:color="auto" w:fill="FFFFFF"/>
        </w:rPr>
        <w:t>ontract plan</w:t>
      </w:r>
      <w:r w:rsidRPr="002943BA">
        <w:rPr>
          <w:rStyle w:val="Strong"/>
          <w:rFonts w:ascii="Segoe UI" w:hAnsi="Segoe UI" w:cs="Segoe UI"/>
          <w:b w:val="0"/>
          <w:color w:val="111111"/>
          <w:sz w:val="21"/>
          <w:szCs w:val="21"/>
          <w:bdr w:val="none" w:sz="0" w:space="0" w:color="auto" w:frame="1"/>
          <w:shd w:val="clear" w:color="auto" w:fill="FFFFFF"/>
        </w:rPr>
        <w:t xml:space="preserve">, which can have many </w:t>
      </w:r>
      <w:r w:rsidRPr="00201CAA">
        <w:rPr>
          <w:rStyle w:val="Strong"/>
          <w:rFonts w:ascii="Segoe UI" w:hAnsi="Segoe UI" w:cs="Segoe UI"/>
          <w:color w:val="111111"/>
          <w:sz w:val="21"/>
          <w:szCs w:val="21"/>
          <w:bdr w:val="none" w:sz="0" w:space="0" w:color="auto" w:frame="1"/>
          <w:shd w:val="clear" w:color="auto" w:fill="FFFFFF"/>
        </w:rPr>
        <w:t>cost components</w:t>
      </w:r>
      <w:r w:rsidR="00877D7F">
        <w:rPr>
          <w:rStyle w:val="Strong"/>
          <w:rFonts w:ascii="Segoe UI" w:hAnsi="Segoe UI" w:cs="Segoe UI"/>
          <w:b w:val="0"/>
          <w:color w:val="111111"/>
          <w:sz w:val="21"/>
          <w:szCs w:val="21"/>
          <w:bdr w:val="none" w:sz="0" w:space="0" w:color="auto" w:frame="1"/>
          <w:shd w:val="clear" w:color="auto" w:fill="FFFFFF"/>
        </w:rPr>
        <w:t xml:space="preserve">. These </w:t>
      </w:r>
      <w:r w:rsidR="00877D7F" w:rsidRPr="00201CAA">
        <w:rPr>
          <w:rStyle w:val="Strong"/>
          <w:rFonts w:ascii="Segoe UI" w:hAnsi="Segoe UI" w:cs="Segoe UI"/>
          <w:color w:val="111111"/>
          <w:sz w:val="21"/>
          <w:szCs w:val="21"/>
          <w:bdr w:val="none" w:sz="0" w:space="0" w:color="auto" w:frame="1"/>
          <w:shd w:val="clear" w:color="auto" w:fill="FFFFFF"/>
        </w:rPr>
        <w:t>c</w:t>
      </w:r>
      <w:r w:rsidRPr="00201CAA">
        <w:rPr>
          <w:rStyle w:val="Strong"/>
          <w:rFonts w:ascii="Segoe UI" w:hAnsi="Segoe UI" w:cs="Segoe UI"/>
          <w:color w:val="111111"/>
          <w:sz w:val="21"/>
          <w:szCs w:val="21"/>
          <w:bdr w:val="none" w:sz="0" w:space="0" w:color="auto" w:frame="1"/>
          <w:shd w:val="clear" w:color="auto" w:fill="FFFFFF"/>
        </w:rPr>
        <w:t xml:space="preserve">ost </w:t>
      </w:r>
      <w:r w:rsidR="00877D7F" w:rsidRPr="00201CAA">
        <w:rPr>
          <w:rStyle w:val="Strong"/>
          <w:rFonts w:ascii="Segoe UI" w:hAnsi="Segoe UI" w:cs="Segoe UI"/>
          <w:color w:val="111111"/>
          <w:sz w:val="21"/>
          <w:szCs w:val="21"/>
          <w:bdr w:val="none" w:sz="0" w:space="0" w:color="auto" w:frame="1"/>
          <w:shd w:val="clear" w:color="auto" w:fill="FFFFFF"/>
        </w:rPr>
        <w:t>c</w:t>
      </w:r>
      <w:r w:rsidRPr="00201CAA">
        <w:rPr>
          <w:rStyle w:val="Strong"/>
          <w:rFonts w:ascii="Segoe UI" w:hAnsi="Segoe UI" w:cs="Segoe UI"/>
          <w:color w:val="111111"/>
          <w:sz w:val="21"/>
          <w:szCs w:val="21"/>
          <w:bdr w:val="none" w:sz="0" w:space="0" w:color="auto" w:frame="1"/>
          <w:shd w:val="clear" w:color="auto" w:fill="FFFFFF"/>
        </w:rPr>
        <w:t>omponents</w:t>
      </w:r>
      <w:r w:rsidRPr="002943BA">
        <w:rPr>
          <w:rStyle w:val="Strong"/>
          <w:rFonts w:ascii="Segoe UI" w:hAnsi="Segoe UI" w:cs="Segoe UI"/>
          <w:b w:val="0"/>
          <w:color w:val="111111"/>
          <w:sz w:val="21"/>
          <w:szCs w:val="21"/>
          <w:bdr w:val="none" w:sz="0" w:space="0" w:color="auto" w:frame="1"/>
          <w:shd w:val="clear" w:color="auto" w:fill="FFFFFF"/>
        </w:rPr>
        <w:t xml:space="preserve"> may be impacted by </w:t>
      </w:r>
      <w:r w:rsidRPr="00201CAA">
        <w:rPr>
          <w:rStyle w:val="Strong"/>
          <w:rFonts w:ascii="Segoe UI" w:hAnsi="Segoe UI" w:cs="Segoe UI"/>
          <w:color w:val="111111"/>
          <w:sz w:val="21"/>
          <w:szCs w:val="21"/>
          <w:bdr w:val="none" w:sz="0" w:space="0" w:color="auto" w:frame="1"/>
          <w:shd w:val="clear" w:color="auto" w:fill="FFFFFF"/>
        </w:rPr>
        <w:t>indexation</w:t>
      </w:r>
      <w:r w:rsidRPr="002943BA">
        <w:rPr>
          <w:rStyle w:val="Strong"/>
          <w:rFonts w:ascii="Segoe UI" w:hAnsi="Segoe UI" w:cs="Segoe UI"/>
          <w:b w:val="0"/>
          <w:color w:val="111111"/>
          <w:sz w:val="21"/>
          <w:szCs w:val="21"/>
          <w:bdr w:val="none" w:sz="0" w:space="0" w:color="auto" w:frame="1"/>
          <w:shd w:val="clear" w:color="auto" w:fill="FFFFFF"/>
        </w:rPr>
        <w:t xml:space="preserve"> and </w:t>
      </w:r>
      <w:r w:rsidRPr="00201CAA">
        <w:rPr>
          <w:rStyle w:val="Strong"/>
          <w:rFonts w:ascii="Segoe UI" w:hAnsi="Segoe UI" w:cs="Segoe UI"/>
          <w:color w:val="111111"/>
          <w:sz w:val="21"/>
          <w:szCs w:val="21"/>
          <w:bdr w:val="none" w:sz="0" w:space="0" w:color="auto" w:frame="1"/>
          <w:shd w:val="clear" w:color="auto" w:fill="FFFFFF"/>
        </w:rPr>
        <w:t>indexation</w:t>
      </w:r>
      <w:r w:rsidRPr="002943BA">
        <w:rPr>
          <w:rStyle w:val="Strong"/>
          <w:rFonts w:ascii="Segoe UI" w:hAnsi="Segoe UI" w:cs="Segoe UI"/>
          <w:b w:val="0"/>
          <w:color w:val="111111"/>
          <w:sz w:val="21"/>
          <w:szCs w:val="21"/>
          <w:bdr w:val="none" w:sz="0" w:space="0" w:color="auto" w:frame="1"/>
          <w:shd w:val="clear" w:color="auto" w:fill="FFFFFF"/>
        </w:rPr>
        <w:t xml:space="preserve"> may be applied at many </w:t>
      </w:r>
      <w:r w:rsidR="00877D7F" w:rsidRPr="00201CAA">
        <w:rPr>
          <w:rStyle w:val="Strong"/>
          <w:rFonts w:ascii="Segoe UI" w:hAnsi="Segoe UI" w:cs="Segoe UI"/>
          <w:color w:val="111111"/>
          <w:sz w:val="21"/>
          <w:szCs w:val="21"/>
          <w:bdr w:val="none" w:sz="0" w:space="0" w:color="auto" w:frame="1"/>
          <w:shd w:val="clear" w:color="auto" w:fill="FFFFFF"/>
        </w:rPr>
        <w:t>c</w:t>
      </w:r>
      <w:r w:rsidRPr="00201CAA">
        <w:rPr>
          <w:rStyle w:val="Strong"/>
          <w:rFonts w:ascii="Segoe UI" w:hAnsi="Segoe UI" w:cs="Segoe UI"/>
          <w:color w:val="111111"/>
          <w:sz w:val="21"/>
          <w:szCs w:val="21"/>
          <w:bdr w:val="none" w:sz="0" w:space="0" w:color="auto" w:frame="1"/>
          <w:shd w:val="clear" w:color="auto" w:fill="FFFFFF"/>
        </w:rPr>
        <w:t xml:space="preserve">ost </w:t>
      </w:r>
      <w:r w:rsidR="00877D7F" w:rsidRPr="00201CAA">
        <w:rPr>
          <w:rStyle w:val="Strong"/>
          <w:rFonts w:ascii="Segoe UI" w:hAnsi="Segoe UI" w:cs="Segoe UI"/>
          <w:color w:val="111111"/>
          <w:sz w:val="21"/>
          <w:szCs w:val="21"/>
          <w:bdr w:val="none" w:sz="0" w:space="0" w:color="auto" w:frame="1"/>
          <w:shd w:val="clear" w:color="auto" w:fill="FFFFFF"/>
        </w:rPr>
        <w:t>c</w:t>
      </w:r>
      <w:r w:rsidRPr="00201CAA">
        <w:rPr>
          <w:rStyle w:val="Strong"/>
          <w:rFonts w:ascii="Segoe UI" w:hAnsi="Segoe UI" w:cs="Segoe UI"/>
          <w:color w:val="111111"/>
          <w:sz w:val="21"/>
          <w:szCs w:val="21"/>
          <w:bdr w:val="none" w:sz="0" w:space="0" w:color="auto" w:frame="1"/>
          <w:shd w:val="clear" w:color="auto" w:fill="FFFFFF"/>
        </w:rPr>
        <w:t>omponents</w:t>
      </w:r>
      <w:r w:rsidR="00877D7F">
        <w:rPr>
          <w:rStyle w:val="Strong"/>
          <w:rFonts w:ascii="Segoe UI" w:hAnsi="Segoe UI" w:cs="Segoe UI"/>
          <w:color w:val="111111"/>
          <w:sz w:val="21"/>
          <w:szCs w:val="21"/>
          <w:bdr w:val="none" w:sz="0" w:space="0" w:color="auto" w:frame="1"/>
          <w:shd w:val="clear" w:color="auto" w:fill="FFFFFF"/>
        </w:rPr>
        <w:t>.</w:t>
      </w:r>
    </w:p>
    <w:p w14:paraId="32914F8A" w14:textId="77777777" w:rsidR="002943BA" w:rsidRPr="002943BA" w:rsidRDefault="002943BA" w:rsidP="00201CAA">
      <w:pPr>
        <w:pStyle w:val="NormalText"/>
        <w:numPr>
          <w:ilvl w:val="0"/>
          <w:numId w:val="39"/>
        </w:numPr>
        <w:rPr>
          <w:rStyle w:val="Strong"/>
          <w:rFonts w:ascii="Segoe UI" w:hAnsi="Segoe UI" w:cs="Segoe UI"/>
          <w:b w:val="0"/>
          <w:color w:val="111111"/>
          <w:sz w:val="21"/>
          <w:szCs w:val="21"/>
          <w:bdr w:val="none" w:sz="0" w:space="0" w:color="auto" w:frame="1"/>
          <w:shd w:val="clear" w:color="auto" w:fill="FFFFFF"/>
        </w:rPr>
      </w:pPr>
      <w:r w:rsidRPr="002943BA">
        <w:rPr>
          <w:rStyle w:val="Strong"/>
          <w:rFonts w:ascii="Segoe UI" w:hAnsi="Segoe UI" w:cs="Segoe UI"/>
          <w:b w:val="0"/>
          <w:color w:val="111111"/>
          <w:sz w:val="21"/>
          <w:szCs w:val="21"/>
          <w:bdr w:val="none" w:sz="0" w:space="0" w:color="auto" w:frame="1"/>
          <w:shd w:val="clear" w:color="auto" w:fill="FFFFFF"/>
        </w:rPr>
        <w:t xml:space="preserve">Each </w:t>
      </w:r>
      <w:r w:rsidRPr="00201CAA">
        <w:rPr>
          <w:rStyle w:val="Strong"/>
          <w:rFonts w:ascii="Segoe UI" w:hAnsi="Segoe UI" w:cs="Segoe UI"/>
          <w:color w:val="111111"/>
          <w:sz w:val="21"/>
          <w:szCs w:val="21"/>
          <w:bdr w:val="none" w:sz="0" w:space="0" w:color="auto" w:frame="1"/>
          <w:shd w:val="clear" w:color="auto" w:fill="FFFFFF"/>
        </w:rPr>
        <w:t>contract</w:t>
      </w:r>
      <w:r w:rsidRPr="002943BA">
        <w:rPr>
          <w:rStyle w:val="Strong"/>
          <w:rFonts w:ascii="Segoe UI" w:hAnsi="Segoe UI" w:cs="Segoe UI"/>
          <w:b w:val="0"/>
          <w:color w:val="111111"/>
          <w:sz w:val="21"/>
          <w:szCs w:val="21"/>
          <w:bdr w:val="none" w:sz="0" w:space="0" w:color="auto" w:frame="1"/>
          <w:shd w:val="clear" w:color="auto" w:fill="FFFFFF"/>
        </w:rPr>
        <w:t xml:space="preserve"> can have many </w:t>
      </w:r>
      <w:r w:rsidRPr="00201CAA">
        <w:rPr>
          <w:rStyle w:val="Strong"/>
          <w:rFonts w:ascii="Segoe UI" w:hAnsi="Segoe UI" w:cs="Segoe UI"/>
          <w:color w:val="111111"/>
          <w:sz w:val="21"/>
          <w:szCs w:val="21"/>
          <w:bdr w:val="none" w:sz="0" w:space="0" w:color="auto" w:frame="1"/>
          <w:shd w:val="clear" w:color="auto" w:fill="FFFFFF"/>
        </w:rPr>
        <w:t>variations</w:t>
      </w:r>
      <w:r w:rsidRPr="002943BA">
        <w:rPr>
          <w:rStyle w:val="Strong"/>
          <w:rFonts w:ascii="Segoe UI" w:hAnsi="Segoe UI" w:cs="Segoe UI"/>
          <w:b w:val="0"/>
          <w:color w:val="111111"/>
          <w:sz w:val="21"/>
          <w:szCs w:val="21"/>
          <w:bdr w:val="none" w:sz="0" w:space="0" w:color="auto" w:frame="1"/>
          <w:shd w:val="clear" w:color="auto" w:fill="FFFFFF"/>
        </w:rPr>
        <w:t xml:space="preserve">, </w:t>
      </w:r>
      <w:r w:rsidRPr="00201CAA">
        <w:rPr>
          <w:rStyle w:val="Strong"/>
          <w:rFonts w:ascii="Segoe UI" w:hAnsi="Segoe UI" w:cs="Segoe UI"/>
          <w:color w:val="111111"/>
          <w:sz w:val="21"/>
          <w:szCs w:val="21"/>
          <w:bdr w:val="none" w:sz="0" w:space="0" w:color="auto" w:frame="1"/>
          <w:shd w:val="clear" w:color="auto" w:fill="FFFFFF"/>
        </w:rPr>
        <w:t>ad hoc/invoice payment</w:t>
      </w:r>
      <w:r w:rsidRPr="002943BA">
        <w:rPr>
          <w:rStyle w:val="Strong"/>
          <w:rFonts w:ascii="Segoe UI" w:hAnsi="Segoe UI" w:cs="Segoe UI"/>
          <w:b w:val="0"/>
          <w:color w:val="111111"/>
          <w:sz w:val="21"/>
          <w:szCs w:val="21"/>
          <w:bdr w:val="none" w:sz="0" w:space="0" w:color="auto" w:frame="1"/>
          <w:shd w:val="clear" w:color="auto" w:fill="FFFFFF"/>
        </w:rPr>
        <w:t xml:space="preserve"> and </w:t>
      </w:r>
      <w:r w:rsidRPr="00201CAA">
        <w:rPr>
          <w:rStyle w:val="Strong"/>
          <w:rFonts w:ascii="Segoe UI" w:hAnsi="Segoe UI" w:cs="Segoe UI"/>
          <w:color w:val="111111"/>
          <w:sz w:val="21"/>
          <w:szCs w:val="21"/>
          <w:bdr w:val="none" w:sz="0" w:space="0" w:color="auto" w:frame="1"/>
          <w:shd w:val="clear" w:color="auto" w:fill="FFFFFF"/>
        </w:rPr>
        <w:t>invoice</w:t>
      </w:r>
      <w:r w:rsidRPr="002943BA">
        <w:rPr>
          <w:rStyle w:val="Strong"/>
          <w:rFonts w:ascii="Segoe UI" w:hAnsi="Segoe UI" w:cs="Segoe UI"/>
          <w:b w:val="0"/>
          <w:color w:val="111111"/>
          <w:sz w:val="21"/>
          <w:szCs w:val="21"/>
          <w:bdr w:val="none" w:sz="0" w:space="0" w:color="auto" w:frame="1"/>
          <w:shd w:val="clear" w:color="auto" w:fill="FFFFFF"/>
        </w:rPr>
        <w:t xml:space="preserve"> transactions against it.</w:t>
      </w:r>
    </w:p>
    <w:p w14:paraId="71706442" w14:textId="77777777" w:rsidR="00524764" w:rsidRPr="009E236A" w:rsidRDefault="00524764" w:rsidP="00524764">
      <w:pPr>
        <w:pStyle w:val="NormalText"/>
      </w:pPr>
    </w:p>
    <w:p w14:paraId="7FC33C12" w14:textId="77777777" w:rsidR="00FA028D" w:rsidRPr="00D13841" w:rsidRDefault="00FA028D" w:rsidP="00C47010">
      <w:pPr>
        <w:pStyle w:val="Heading2"/>
      </w:pPr>
      <w:bookmarkStart w:id="144" w:name="_Toc468399907"/>
      <w:r w:rsidRPr="00D13841">
        <w:t>Data Dissemination Matrix</w:t>
      </w:r>
      <w:bookmarkEnd w:id="144"/>
    </w:p>
    <w:p w14:paraId="7FE487BB" w14:textId="77777777" w:rsidR="001E1A47" w:rsidRPr="001E1A47" w:rsidRDefault="001E1A47" w:rsidP="001E1A47">
      <w:pPr>
        <w:pStyle w:val="NormalText"/>
      </w:pPr>
      <w:r w:rsidRPr="001E1A47">
        <w:t xml:space="preserve">This Data Dissemination Matrix </w:t>
      </w:r>
      <w:r w:rsidR="00620ECE">
        <w:t>details</w:t>
      </w:r>
      <w:r w:rsidRPr="001E1A47">
        <w:t xml:space="preserve"> the usage of data entities within the </w:t>
      </w:r>
      <w:r w:rsidR="00620ECE">
        <w:t xml:space="preserve">key </w:t>
      </w:r>
      <w:r w:rsidRPr="001E1A47">
        <w:t xml:space="preserve">components of the solution and their respective ownership / usage characteristics, namely: </w:t>
      </w:r>
    </w:p>
    <w:p w14:paraId="7D38013F" w14:textId="77777777" w:rsidR="001E1A47" w:rsidRPr="001E1A47" w:rsidRDefault="001E1A47" w:rsidP="00E75330">
      <w:pPr>
        <w:pStyle w:val="NormalText"/>
        <w:numPr>
          <w:ilvl w:val="0"/>
          <w:numId w:val="9"/>
        </w:numPr>
        <w:rPr>
          <w:rStyle w:val="Strong"/>
          <w:rFonts w:ascii="Segoe UI" w:hAnsi="Segoe UI" w:cs="Segoe UI"/>
          <w:b w:val="0"/>
          <w:color w:val="111111"/>
          <w:sz w:val="21"/>
          <w:szCs w:val="21"/>
          <w:bdr w:val="none" w:sz="0" w:space="0" w:color="auto" w:frame="1"/>
          <w:shd w:val="clear" w:color="auto" w:fill="FFFFFF"/>
        </w:rPr>
      </w:pPr>
      <w:r w:rsidRPr="001E1A47">
        <w:rPr>
          <w:rStyle w:val="Strong"/>
          <w:rFonts w:ascii="Segoe UI" w:hAnsi="Segoe UI" w:cs="Segoe UI"/>
          <w:b w:val="0"/>
          <w:color w:val="111111"/>
          <w:sz w:val="21"/>
          <w:szCs w:val="21"/>
          <w:bdr w:val="none" w:sz="0" w:space="0" w:color="auto" w:frame="1"/>
          <w:shd w:val="clear" w:color="auto" w:fill="FFFFFF"/>
        </w:rPr>
        <w:t>System of Entry (SOE) –The system where data is entered within the business</w:t>
      </w:r>
    </w:p>
    <w:p w14:paraId="6894D8E0" w14:textId="77777777" w:rsidR="001E1A47" w:rsidRPr="001E1A47" w:rsidRDefault="001E1A47" w:rsidP="00E75330">
      <w:pPr>
        <w:pStyle w:val="NormalText"/>
        <w:numPr>
          <w:ilvl w:val="0"/>
          <w:numId w:val="9"/>
        </w:numPr>
        <w:rPr>
          <w:rStyle w:val="Strong"/>
          <w:rFonts w:ascii="Segoe UI" w:hAnsi="Segoe UI" w:cs="Segoe UI"/>
          <w:b w:val="0"/>
          <w:color w:val="111111"/>
          <w:sz w:val="21"/>
          <w:szCs w:val="21"/>
          <w:bdr w:val="none" w:sz="0" w:space="0" w:color="auto" w:frame="1"/>
          <w:shd w:val="clear" w:color="auto" w:fill="FFFFFF"/>
        </w:rPr>
      </w:pPr>
      <w:r w:rsidRPr="001E1A47">
        <w:rPr>
          <w:rStyle w:val="Strong"/>
          <w:rFonts w:ascii="Segoe UI" w:hAnsi="Segoe UI" w:cs="Segoe UI"/>
          <w:b w:val="0"/>
          <w:color w:val="111111"/>
          <w:sz w:val="21"/>
          <w:szCs w:val="21"/>
          <w:bdr w:val="none" w:sz="0" w:space="0" w:color="auto" w:frame="1"/>
          <w:shd w:val="clear" w:color="auto" w:fill="FFFFFF"/>
        </w:rPr>
        <w:t>System of Record (SOR) –Any system within the organization that is considered a source for other systems</w:t>
      </w:r>
    </w:p>
    <w:p w14:paraId="0C98C810" w14:textId="5F6E3B8B" w:rsidR="00D13841" w:rsidRPr="00970347" w:rsidRDefault="001E1A47" w:rsidP="0087751C">
      <w:pPr>
        <w:pStyle w:val="NormalText"/>
        <w:numPr>
          <w:ilvl w:val="0"/>
          <w:numId w:val="9"/>
        </w:numPr>
        <w:rPr>
          <w:rStyle w:val="Strong"/>
          <w:rFonts w:ascii="Segoe UI" w:hAnsi="Segoe UI" w:cs="Segoe UI"/>
          <w:b w:val="0"/>
          <w:color w:val="111111"/>
          <w:sz w:val="21"/>
          <w:szCs w:val="21"/>
          <w:bdr w:val="none" w:sz="0" w:space="0" w:color="auto" w:frame="1"/>
          <w:shd w:val="clear" w:color="auto" w:fill="FFFFFF"/>
        </w:rPr>
        <w:sectPr w:rsidR="00D13841" w:rsidRPr="00970347" w:rsidSect="00801E86">
          <w:headerReference w:type="default" r:id="rId39"/>
          <w:footerReference w:type="default" r:id="rId40"/>
          <w:headerReference w:type="first" r:id="rId41"/>
          <w:footerReference w:type="first" r:id="rId42"/>
          <w:pgSz w:w="11906" w:h="16838" w:code="9"/>
          <w:pgMar w:top="245" w:right="1274" w:bottom="245" w:left="720" w:header="288" w:footer="168" w:gutter="0"/>
          <w:cols w:space="720"/>
          <w:titlePg/>
          <w:docGrid w:linePitch="360"/>
        </w:sectPr>
      </w:pPr>
      <w:r w:rsidRPr="001E1A47">
        <w:rPr>
          <w:rStyle w:val="Strong"/>
          <w:rFonts w:ascii="Segoe UI" w:hAnsi="Segoe UI" w:cs="Segoe UI"/>
          <w:b w:val="0"/>
          <w:color w:val="111111"/>
          <w:sz w:val="21"/>
          <w:szCs w:val="21"/>
          <w:bdr w:val="none" w:sz="0" w:space="0" w:color="auto" w:frame="1"/>
          <w:shd w:val="clear" w:color="auto" w:fill="FFFFFF"/>
        </w:rPr>
        <w:t>Managed Copy – A copy of data is maintained in the system</w:t>
      </w:r>
      <w:r w:rsidR="00D9546F" w:rsidRPr="00970347">
        <w:rPr>
          <w:rStyle w:val="Strong"/>
          <w:rFonts w:ascii="Segoe UI" w:hAnsi="Segoe UI" w:cs="Segoe UI"/>
          <w:b w:val="0"/>
          <w:color w:val="111111"/>
          <w:sz w:val="21"/>
          <w:szCs w:val="21"/>
          <w:bdr w:val="none" w:sz="0" w:space="0" w:color="auto" w:frame="1"/>
          <w:shd w:val="clear" w:color="auto" w:fill="FFFFFF"/>
        </w:rPr>
        <w:t xml:space="preserve">, though it </w:t>
      </w:r>
      <w:r w:rsidR="00D9546F">
        <w:rPr>
          <w:rStyle w:val="Strong"/>
          <w:rFonts w:ascii="Segoe UI" w:hAnsi="Segoe UI" w:cs="Segoe UI"/>
          <w:b w:val="0"/>
          <w:color w:val="111111"/>
          <w:sz w:val="21"/>
          <w:szCs w:val="21"/>
          <w:bdr w:val="none" w:sz="0" w:space="0" w:color="auto" w:frame="1"/>
          <w:shd w:val="clear" w:color="auto" w:fill="FFFFFF"/>
        </w:rPr>
        <w:t>may be sourced initially from another System of Record.</w:t>
      </w:r>
    </w:p>
    <w:p w14:paraId="5C3FC123" w14:textId="77777777" w:rsidR="00D13841" w:rsidRPr="001E1A47" w:rsidRDefault="00D13841" w:rsidP="00D13841">
      <w:pPr>
        <w:pStyle w:val="NormalText"/>
        <w:rPr>
          <w:rStyle w:val="Strong"/>
          <w:rFonts w:ascii="Segoe UI" w:hAnsi="Segoe UI" w:cs="Segoe UI"/>
          <w:b w:val="0"/>
          <w:color w:val="111111"/>
          <w:sz w:val="21"/>
          <w:szCs w:val="21"/>
          <w:bdr w:val="none" w:sz="0" w:space="0" w:color="auto" w:frame="1"/>
          <w:shd w:val="clear" w:color="auto" w:fill="FFFFFF"/>
        </w:rPr>
      </w:pPr>
    </w:p>
    <w:tbl>
      <w:tblPr>
        <w:tblW w:w="15299"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943"/>
        <w:gridCol w:w="2429"/>
        <w:gridCol w:w="2668"/>
        <w:gridCol w:w="3196"/>
        <w:gridCol w:w="4063"/>
      </w:tblGrid>
      <w:tr w:rsidR="00D13841" w:rsidRPr="00691460" w14:paraId="68618829" w14:textId="77777777" w:rsidTr="00B310DF">
        <w:trPr>
          <w:tblHeader/>
        </w:trPr>
        <w:tc>
          <w:tcPr>
            <w:tcW w:w="2943" w:type="dxa"/>
            <w:shd w:val="clear" w:color="auto" w:fill="404040" w:themeFill="text1" w:themeFillTint="BF"/>
          </w:tcPr>
          <w:p w14:paraId="14E145D1" w14:textId="568EE13F" w:rsidR="001E1A47" w:rsidRDefault="001E1A47" w:rsidP="00F7341E">
            <w:pPr>
              <w:pStyle w:val="TableHeader"/>
            </w:pPr>
            <w:r>
              <w:t>Application</w:t>
            </w:r>
          </w:p>
        </w:tc>
        <w:tc>
          <w:tcPr>
            <w:tcW w:w="2429" w:type="dxa"/>
            <w:shd w:val="clear" w:color="auto" w:fill="404040" w:themeFill="text1" w:themeFillTint="BF"/>
          </w:tcPr>
          <w:p w14:paraId="21401E32" w14:textId="534D464D" w:rsidR="001E1A47" w:rsidRPr="00691460" w:rsidRDefault="001E1A47" w:rsidP="00F7341E">
            <w:pPr>
              <w:pStyle w:val="TableHeader"/>
            </w:pPr>
            <w:r>
              <w:t>System of Entry</w:t>
            </w:r>
          </w:p>
        </w:tc>
        <w:tc>
          <w:tcPr>
            <w:tcW w:w="2668" w:type="dxa"/>
            <w:shd w:val="clear" w:color="auto" w:fill="404040" w:themeFill="text1" w:themeFillTint="BF"/>
          </w:tcPr>
          <w:p w14:paraId="33D331A4" w14:textId="4D9B20FC" w:rsidR="001E1A47" w:rsidRPr="00691460" w:rsidRDefault="001E1A47" w:rsidP="00F7341E">
            <w:pPr>
              <w:pStyle w:val="TableHeader"/>
            </w:pPr>
            <w:r>
              <w:t>System of Record</w:t>
            </w:r>
          </w:p>
        </w:tc>
        <w:tc>
          <w:tcPr>
            <w:tcW w:w="3196" w:type="dxa"/>
            <w:shd w:val="clear" w:color="auto" w:fill="404040" w:themeFill="text1" w:themeFillTint="BF"/>
          </w:tcPr>
          <w:p w14:paraId="48243360" w14:textId="0D749C41" w:rsidR="001E1A47" w:rsidRDefault="001E1A47" w:rsidP="00F7341E">
            <w:pPr>
              <w:pStyle w:val="TableHeader"/>
            </w:pPr>
            <w:r>
              <w:t>Managed Copy</w:t>
            </w:r>
          </w:p>
        </w:tc>
        <w:tc>
          <w:tcPr>
            <w:tcW w:w="4063" w:type="dxa"/>
            <w:shd w:val="clear" w:color="auto" w:fill="404040" w:themeFill="text1" w:themeFillTint="BF"/>
          </w:tcPr>
          <w:p w14:paraId="2FD3B8B3" w14:textId="73A148D9" w:rsidR="001E1A47" w:rsidRDefault="001E1A47" w:rsidP="00F7341E">
            <w:pPr>
              <w:pStyle w:val="TableHeader"/>
            </w:pPr>
            <w:r>
              <w:t>Business Unit</w:t>
            </w:r>
          </w:p>
        </w:tc>
      </w:tr>
      <w:tr w:rsidR="00D13841" w:rsidRPr="00165F05" w14:paraId="284FECAD" w14:textId="77777777" w:rsidTr="00B310DF">
        <w:tc>
          <w:tcPr>
            <w:tcW w:w="2943" w:type="dxa"/>
            <w:vMerge w:val="restart"/>
          </w:tcPr>
          <w:p w14:paraId="00B184A2" w14:textId="77777777" w:rsidR="001E1A47" w:rsidRPr="00165F05" w:rsidRDefault="001E1A47" w:rsidP="001E1A47">
            <w:pPr>
              <w:pStyle w:val="TableText"/>
              <w:jc w:val="left"/>
            </w:pPr>
            <w:r w:rsidRPr="001E1A47">
              <w:rPr>
                <w:bCs/>
              </w:rPr>
              <w:t>PEGA</w:t>
            </w:r>
          </w:p>
        </w:tc>
        <w:tc>
          <w:tcPr>
            <w:tcW w:w="2429" w:type="dxa"/>
            <w:tcMar>
              <w:left w:w="57" w:type="dxa"/>
              <w:right w:w="28" w:type="dxa"/>
            </w:tcMar>
          </w:tcPr>
          <w:p w14:paraId="3539F85E" w14:textId="77777777" w:rsidR="001E1A47" w:rsidRPr="001E1A47" w:rsidRDefault="001E1A47" w:rsidP="00E75330">
            <w:pPr>
              <w:pStyle w:val="ListParagraph"/>
              <w:numPr>
                <w:ilvl w:val="0"/>
                <w:numId w:val="12"/>
              </w:numPr>
              <w:spacing w:after="0"/>
              <w:contextualSpacing/>
              <w:rPr>
                <w:lang w:val="en-AU"/>
              </w:rPr>
            </w:pPr>
            <w:r w:rsidRPr="001E1A47">
              <w:rPr>
                <w:lang w:val="en-AU"/>
              </w:rPr>
              <w:t>Ad Hoc Payment</w:t>
            </w:r>
          </w:p>
          <w:p w14:paraId="0BFA0CDD" w14:textId="77777777" w:rsidR="001E1A47" w:rsidRPr="001E1A47" w:rsidRDefault="001E1A47" w:rsidP="00E75330">
            <w:pPr>
              <w:pStyle w:val="ListParagraph"/>
              <w:numPr>
                <w:ilvl w:val="0"/>
                <w:numId w:val="12"/>
              </w:numPr>
              <w:spacing w:after="0"/>
              <w:contextualSpacing/>
              <w:rPr>
                <w:lang w:val="en-AU"/>
              </w:rPr>
            </w:pPr>
            <w:r w:rsidRPr="001E1A47">
              <w:rPr>
                <w:lang w:val="en-AU"/>
              </w:rPr>
              <w:t>Contract</w:t>
            </w:r>
          </w:p>
          <w:p w14:paraId="12CC29AE" w14:textId="77777777" w:rsidR="001E1A47" w:rsidRPr="001E1A47" w:rsidRDefault="001E1A47" w:rsidP="00E75330">
            <w:pPr>
              <w:pStyle w:val="ListParagraph"/>
              <w:numPr>
                <w:ilvl w:val="0"/>
                <w:numId w:val="12"/>
              </w:numPr>
              <w:spacing w:after="0"/>
              <w:contextualSpacing/>
              <w:rPr>
                <w:lang w:val="en-AU"/>
              </w:rPr>
            </w:pPr>
            <w:r w:rsidRPr="001E1A47">
              <w:rPr>
                <w:lang w:val="en-AU"/>
              </w:rPr>
              <w:t>Contract Plan</w:t>
            </w:r>
          </w:p>
          <w:p w14:paraId="3D67BA8F" w14:textId="77777777" w:rsidR="001E1A47" w:rsidRPr="001E1A47" w:rsidRDefault="001E1A47" w:rsidP="00E75330">
            <w:pPr>
              <w:pStyle w:val="ListParagraph"/>
              <w:numPr>
                <w:ilvl w:val="0"/>
                <w:numId w:val="12"/>
              </w:numPr>
              <w:spacing w:after="0"/>
              <w:contextualSpacing/>
              <w:rPr>
                <w:lang w:val="en-AU"/>
              </w:rPr>
            </w:pPr>
            <w:r w:rsidRPr="001E1A47">
              <w:rPr>
                <w:lang w:val="en-AU"/>
              </w:rPr>
              <w:t>Contractual Service</w:t>
            </w:r>
          </w:p>
          <w:p w14:paraId="4F6CE6F0" w14:textId="77777777" w:rsidR="001E1A47" w:rsidRPr="001E1A47" w:rsidRDefault="001E1A47" w:rsidP="00E75330">
            <w:pPr>
              <w:pStyle w:val="ListParagraph"/>
              <w:numPr>
                <w:ilvl w:val="0"/>
                <w:numId w:val="12"/>
              </w:numPr>
              <w:spacing w:after="0"/>
              <w:contextualSpacing/>
              <w:rPr>
                <w:lang w:val="en-AU"/>
              </w:rPr>
            </w:pPr>
            <w:r w:rsidRPr="001E1A47">
              <w:rPr>
                <w:lang w:val="en-AU"/>
              </w:rPr>
              <w:t>Cost Components</w:t>
            </w:r>
          </w:p>
          <w:p w14:paraId="1FE46566" w14:textId="77777777" w:rsidR="001E1A47" w:rsidRPr="001E1A47" w:rsidRDefault="001E1A47" w:rsidP="00E75330">
            <w:pPr>
              <w:pStyle w:val="ListParagraph"/>
              <w:numPr>
                <w:ilvl w:val="0"/>
                <w:numId w:val="12"/>
              </w:numPr>
              <w:spacing w:after="0"/>
              <w:contextualSpacing/>
              <w:rPr>
                <w:lang w:val="en-AU"/>
              </w:rPr>
            </w:pPr>
            <w:r w:rsidRPr="001E1A47">
              <w:rPr>
                <w:lang w:val="en-AU"/>
              </w:rPr>
              <w:t>Indexation</w:t>
            </w:r>
          </w:p>
          <w:p w14:paraId="1812B63A" w14:textId="77777777" w:rsidR="001E1A47" w:rsidRPr="001E1A47" w:rsidRDefault="001E1A47" w:rsidP="00E75330">
            <w:pPr>
              <w:pStyle w:val="ListParagraph"/>
              <w:numPr>
                <w:ilvl w:val="0"/>
                <w:numId w:val="12"/>
              </w:numPr>
              <w:spacing w:after="0"/>
              <w:contextualSpacing/>
              <w:rPr>
                <w:lang w:val="en-AU"/>
              </w:rPr>
            </w:pPr>
            <w:r w:rsidRPr="001E1A47">
              <w:rPr>
                <w:lang w:val="en-AU"/>
              </w:rPr>
              <w:t>Invoice</w:t>
            </w:r>
          </w:p>
          <w:p w14:paraId="20E57D14" w14:textId="77777777" w:rsidR="001E1A47" w:rsidRPr="001E1A47" w:rsidRDefault="001E1A47" w:rsidP="00E75330">
            <w:pPr>
              <w:pStyle w:val="ListParagraph"/>
              <w:numPr>
                <w:ilvl w:val="0"/>
                <w:numId w:val="12"/>
              </w:numPr>
              <w:spacing w:after="0"/>
              <w:contextualSpacing/>
              <w:rPr>
                <w:lang w:val="en-AU"/>
              </w:rPr>
            </w:pPr>
            <w:r w:rsidRPr="001E1A47">
              <w:rPr>
                <w:lang w:val="en-AU"/>
              </w:rPr>
              <w:t>Organization</w:t>
            </w:r>
          </w:p>
          <w:p w14:paraId="1EFC2FF9" w14:textId="77777777" w:rsidR="001E1A47" w:rsidRPr="001E1A47" w:rsidRDefault="001E1A47" w:rsidP="00E75330">
            <w:pPr>
              <w:pStyle w:val="ListParagraph"/>
              <w:numPr>
                <w:ilvl w:val="0"/>
                <w:numId w:val="12"/>
              </w:numPr>
              <w:spacing w:after="0"/>
              <w:contextualSpacing/>
              <w:rPr>
                <w:lang w:val="en-AU"/>
              </w:rPr>
            </w:pPr>
            <w:r w:rsidRPr="001E1A47">
              <w:rPr>
                <w:lang w:val="en-AU"/>
              </w:rPr>
              <w:t>Payment</w:t>
            </w:r>
          </w:p>
          <w:p w14:paraId="4BC936C7" w14:textId="77777777" w:rsidR="001E1A47" w:rsidRDefault="001E1A47" w:rsidP="00E75330">
            <w:pPr>
              <w:pStyle w:val="ListParagraph"/>
              <w:numPr>
                <w:ilvl w:val="0"/>
                <w:numId w:val="12"/>
              </w:numPr>
              <w:spacing w:after="0"/>
              <w:contextualSpacing/>
              <w:rPr>
                <w:lang w:val="en-AU"/>
              </w:rPr>
            </w:pPr>
            <w:r w:rsidRPr="001E1A47">
              <w:rPr>
                <w:lang w:val="en-AU"/>
              </w:rPr>
              <w:t>Payment Reason</w:t>
            </w:r>
          </w:p>
          <w:p w14:paraId="6BEF7F86" w14:textId="5DFC36C2" w:rsidR="0086044D" w:rsidRPr="001E1A47" w:rsidRDefault="0086044D" w:rsidP="00E75330">
            <w:pPr>
              <w:pStyle w:val="ListParagraph"/>
              <w:numPr>
                <w:ilvl w:val="0"/>
                <w:numId w:val="12"/>
              </w:numPr>
              <w:spacing w:after="0"/>
              <w:contextualSpacing/>
              <w:rPr>
                <w:lang w:val="en-AU"/>
              </w:rPr>
            </w:pPr>
            <w:r>
              <w:rPr>
                <w:lang w:val="en-AU"/>
              </w:rPr>
              <w:t>Payment Type</w:t>
            </w:r>
          </w:p>
          <w:p w14:paraId="01474989" w14:textId="77777777" w:rsidR="001E1A47" w:rsidRPr="001E1A47" w:rsidRDefault="001E1A47" w:rsidP="00E75330">
            <w:pPr>
              <w:pStyle w:val="ListParagraph"/>
              <w:numPr>
                <w:ilvl w:val="0"/>
                <w:numId w:val="12"/>
              </w:numPr>
              <w:spacing w:after="0"/>
              <w:contextualSpacing/>
              <w:rPr>
                <w:lang w:val="en-AU"/>
              </w:rPr>
            </w:pPr>
            <w:r w:rsidRPr="001E1A47">
              <w:rPr>
                <w:lang w:val="en-AU"/>
              </w:rPr>
              <w:t>Payment schedule</w:t>
            </w:r>
          </w:p>
          <w:p w14:paraId="26DCCD0F" w14:textId="77777777" w:rsidR="001E1A47" w:rsidRPr="001E1A47" w:rsidRDefault="001E1A47" w:rsidP="00E75330">
            <w:pPr>
              <w:pStyle w:val="ListParagraph"/>
              <w:numPr>
                <w:ilvl w:val="0"/>
                <w:numId w:val="12"/>
              </w:numPr>
              <w:spacing w:after="0"/>
              <w:contextualSpacing/>
              <w:rPr>
                <w:lang w:val="en-AU"/>
              </w:rPr>
            </w:pPr>
            <w:r w:rsidRPr="001E1A47">
              <w:rPr>
                <w:lang w:val="en-AU"/>
              </w:rPr>
              <w:t>GL Charge Code</w:t>
            </w:r>
          </w:p>
          <w:p w14:paraId="7FB38C71" w14:textId="77777777" w:rsidR="001E1A47" w:rsidRPr="001E1A47" w:rsidRDefault="001E1A47" w:rsidP="00E75330">
            <w:pPr>
              <w:pStyle w:val="ListParagraph"/>
              <w:numPr>
                <w:ilvl w:val="0"/>
                <w:numId w:val="12"/>
              </w:numPr>
              <w:spacing w:after="0"/>
              <w:contextualSpacing/>
              <w:rPr>
                <w:lang w:val="en-AU"/>
              </w:rPr>
            </w:pPr>
            <w:r w:rsidRPr="001E1A47">
              <w:rPr>
                <w:lang w:val="en-AU"/>
              </w:rPr>
              <w:t>Generic SLA</w:t>
            </w:r>
          </w:p>
          <w:p w14:paraId="261FC825" w14:textId="77777777" w:rsidR="001E1A47" w:rsidRPr="001E1A47" w:rsidRDefault="001E1A47" w:rsidP="00E75330">
            <w:pPr>
              <w:pStyle w:val="ListParagraph"/>
              <w:numPr>
                <w:ilvl w:val="0"/>
                <w:numId w:val="12"/>
              </w:numPr>
              <w:spacing w:after="0"/>
              <w:contextualSpacing/>
              <w:rPr>
                <w:lang w:val="en-AU"/>
              </w:rPr>
            </w:pPr>
            <w:r w:rsidRPr="001E1A47">
              <w:rPr>
                <w:lang w:val="en-AU"/>
              </w:rPr>
              <w:t>Route</w:t>
            </w:r>
          </w:p>
          <w:p w14:paraId="2C4E03B1" w14:textId="77777777" w:rsidR="001E1A47" w:rsidRPr="001E1A47" w:rsidRDefault="001E1A47" w:rsidP="00E75330">
            <w:pPr>
              <w:pStyle w:val="ListParagraph"/>
              <w:numPr>
                <w:ilvl w:val="0"/>
                <w:numId w:val="12"/>
              </w:numPr>
              <w:spacing w:after="0"/>
              <w:contextualSpacing/>
              <w:rPr>
                <w:lang w:val="en-AU"/>
              </w:rPr>
            </w:pPr>
            <w:r w:rsidRPr="001E1A47">
              <w:rPr>
                <w:lang w:val="en-AU"/>
              </w:rPr>
              <w:t>Suburb</w:t>
            </w:r>
          </w:p>
          <w:p w14:paraId="47F06562" w14:textId="77777777" w:rsidR="001E1A47" w:rsidRDefault="001E1A47" w:rsidP="00E75330">
            <w:pPr>
              <w:pStyle w:val="ListParagraph"/>
              <w:numPr>
                <w:ilvl w:val="0"/>
                <w:numId w:val="12"/>
              </w:numPr>
              <w:spacing w:after="0"/>
              <w:contextualSpacing/>
              <w:rPr>
                <w:lang w:val="en-AU"/>
              </w:rPr>
            </w:pPr>
            <w:r w:rsidRPr="001E1A47">
              <w:rPr>
                <w:lang w:val="en-AU"/>
              </w:rPr>
              <w:t>Variation</w:t>
            </w:r>
          </w:p>
          <w:p w14:paraId="6C6E3066" w14:textId="4ACEB62E" w:rsidR="0086044D" w:rsidRPr="0086044D" w:rsidRDefault="00896CF7">
            <w:pPr>
              <w:pStyle w:val="ListParagraph"/>
              <w:numPr>
                <w:ilvl w:val="0"/>
                <w:numId w:val="12"/>
              </w:numPr>
              <w:spacing w:after="0"/>
              <w:contextualSpacing/>
              <w:rPr>
                <w:lang w:val="en-AU"/>
              </w:rPr>
            </w:pPr>
            <w:r>
              <w:rPr>
                <w:lang w:val="en-AU"/>
              </w:rPr>
              <w:t>Tax Code</w:t>
            </w:r>
          </w:p>
        </w:tc>
        <w:tc>
          <w:tcPr>
            <w:tcW w:w="2668" w:type="dxa"/>
          </w:tcPr>
          <w:p w14:paraId="5A43A40D" w14:textId="77777777" w:rsidR="001E1A47" w:rsidRPr="001E1A47" w:rsidRDefault="001E1A47" w:rsidP="00E75330">
            <w:pPr>
              <w:pStyle w:val="ListParagraph"/>
              <w:numPr>
                <w:ilvl w:val="0"/>
                <w:numId w:val="11"/>
              </w:numPr>
              <w:spacing w:after="0"/>
              <w:contextualSpacing/>
              <w:rPr>
                <w:lang w:val="en-AU"/>
              </w:rPr>
            </w:pPr>
            <w:r w:rsidRPr="001E1A47">
              <w:rPr>
                <w:lang w:val="en-AU"/>
              </w:rPr>
              <w:t>Ad Hoc Payment</w:t>
            </w:r>
          </w:p>
          <w:p w14:paraId="6FF96F3F" w14:textId="77777777" w:rsidR="001E1A47" w:rsidRPr="001E1A47" w:rsidRDefault="001E1A47" w:rsidP="00E75330">
            <w:pPr>
              <w:pStyle w:val="ListParagraph"/>
              <w:numPr>
                <w:ilvl w:val="0"/>
                <w:numId w:val="11"/>
              </w:numPr>
              <w:spacing w:after="0"/>
              <w:contextualSpacing/>
              <w:rPr>
                <w:lang w:val="en-AU"/>
              </w:rPr>
            </w:pPr>
            <w:r w:rsidRPr="001E1A47">
              <w:rPr>
                <w:lang w:val="en-AU"/>
              </w:rPr>
              <w:t>Contract Plan</w:t>
            </w:r>
          </w:p>
          <w:p w14:paraId="4F2DACA3" w14:textId="77777777" w:rsidR="001E1A47" w:rsidRPr="001E1A47" w:rsidRDefault="001E1A47" w:rsidP="00E75330">
            <w:pPr>
              <w:pStyle w:val="ListParagraph"/>
              <w:numPr>
                <w:ilvl w:val="0"/>
                <w:numId w:val="11"/>
              </w:numPr>
              <w:spacing w:after="0"/>
              <w:contextualSpacing/>
              <w:rPr>
                <w:lang w:val="en-AU"/>
              </w:rPr>
            </w:pPr>
            <w:r w:rsidRPr="001E1A47">
              <w:rPr>
                <w:lang w:val="en-AU"/>
              </w:rPr>
              <w:t>Contractual Service</w:t>
            </w:r>
          </w:p>
          <w:p w14:paraId="2644C0A8" w14:textId="77777777" w:rsidR="001E1A47" w:rsidRPr="001E1A47" w:rsidRDefault="001E1A47" w:rsidP="00E75330">
            <w:pPr>
              <w:pStyle w:val="ListParagraph"/>
              <w:numPr>
                <w:ilvl w:val="0"/>
                <w:numId w:val="11"/>
              </w:numPr>
              <w:spacing w:after="0"/>
              <w:contextualSpacing/>
              <w:rPr>
                <w:lang w:val="en-AU"/>
              </w:rPr>
            </w:pPr>
            <w:r w:rsidRPr="001E1A47">
              <w:rPr>
                <w:lang w:val="en-AU"/>
              </w:rPr>
              <w:t>Cost Components</w:t>
            </w:r>
          </w:p>
          <w:p w14:paraId="369FC5E6" w14:textId="77777777" w:rsidR="001E1A47" w:rsidRPr="001E1A47" w:rsidRDefault="001E1A47" w:rsidP="00E75330">
            <w:pPr>
              <w:pStyle w:val="ListParagraph"/>
              <w:numPr>
                <w:ilvl w:val="0"/>
                <w:numId w:val="11"/>
              </w:numPr>
              <w:spacing w:after="0"/>
              <w:contextualSpacing/>
              <w:rPr>
                <w:lang w:val="en-AU"/>
              </w:rPr>
            </w:pPr>
            <w:r w:rsidRPr="001E1A47">
              <w:rPr>
                <w:lang w:val="en-AU"/>
              </w:rPr>
              <w:t>Indexation</w:t>
            </w:r>
          </w:p>
          <w:p w14:paraId="2A77CC5E" w14:textId="77777777" w:rsidR="001E1A47" w:rsidRPr="001E1A47" w:rsidRDefault="001E1A47" w:rsidP="00E75330">
            <w:pPr>
              <w:pStyle w:val="ListParagraph"/>
              <w:numPr>
                <w:ilvl w:val="0"/>
                <w:numId w:val="11"/>
              </w:numPr>
              <w:spacing w:after="0"/>
              <w:contextualSpacing/>
              <w:rPr>
                <w:lang w:val="en-AU"/>
              </w:rPr>
            </w:pPr>
            <w:r w:rsidRPr="001E1A47">
              <w:rPr>
                <w:lang w:val="en-AU"/>
              </w:rPr>
              <w:t>Invoice</w:t>
            </w:r>
          </w:p>
          <w:p w14:paraId="50E7F462" w14:textId="77777777" w:rsidR="001E1A47" w:rsidRPr="001E1A47" w:rsidRDefault="001E1A47" w:rsidP="00E75330">
            <w:pPr>
              <w:pStyle w:val="ListParagraph"/>
              <w:numPr>
                <w:ilvl w:val="0"/>
                <w:numId w:val="11"/>
              </w:numPr>
              <w:spacing w:after="0"/>
              <w:contextualSpacing/>
              <w:rPr>
                <w:lang w:val="en-AU"/>
              </w:rPr>
            </w:pPr>
            <w:r w:rsidRPr="001E1A47">
              <w:rPr>
                <w:lang w:val="en-AU"/>
              </w:rPr>
              <w:t>Organization</w:t>
            </w:r>
          </w:p>
          <w:p w14:paraId="6D974351" w14:textId="77777777" w:rsidR="001E1A47" w:rsidRPr="001E1A47" w:rsidRDefault="001E1A47" w:rsidP="00E75330">
            <w:pPr>
              <w:pStyle w:val="ListParagraph"/>
              <w:numPr>
                <w:ilvl w:val="0"/>
                <w:numId w:val="11"/>
              </w:numPr>
              <w:spacing w:after="0"/>
              <w:contextualSpacing/>
              <w:rPr>
                <w:lang w:val="en-AU"/>
              </w:rPr>
            </w:pPr>
            <w:r w:rsidRPr="001E1A47">
              <w:rPr>
                <w:lang w:val="en-AU"/>
              </w:rPr>
              <w:t>Payment</w:t>
            </w:r>
          </w:p>
          <w:p w14:paraId="5EFE73F5" w14:textId="7314A90B" w:rsidR="001E1A47" w:rsidRPr="001E1A47" w:rsidRDefault="001E1A47" w:rsidP="00E75330">
            <w:pPr>
              <w:pStyle w:val="ListParagraph"/>
              <w:numPr>
                <w:ilvl w:val="0"/>
                <w:numId w:val="11"/>
              </w:numPr>
              <w:spacing w:after="0"/>
              <w:contextualSpacing/>
              <w:rPr>
                <w:lang w:val="en-AU"/>
              </w:rPr>
            </w:pPr>
            <w:r w:rsidRPr="001E1A47">
              <w:rPr>
                <w:lang w:val="en-AU"/>
              </w:rPr>
              <w:t>Payment Reason</w:t>
            </w:r>
            <w:r w:rsidR="0086044D">
              <w:rPr>
                <w:lang w:val="en-AU"/>
              </w:rPr>
              <w:t xml:space="preserve"> (Franchise Payment Reason)</w:t>
            </w:r>
          </w:p>
          <w:p w14:paraId="772FD401" w14:textId="77777777" w:rsidR="001E1A47" w:rsidRDefault="001E1A47" w:rsidP="00E75330">
            <w:pPr>
              <w:pStyle w:val="ListParagraph"/>
              <w:numPr>
                <w:ilvl w:val="0"/>
                <w:numId w:val="11"/>
              </w:numPr>
              <w:spacing w:after="0"/>
              <w:contextualSpacing/>
              <w:rPr>
                <w:lang w:val="en-AU"/>
              </w:rPr>
            </w:pPr>
            <w:r w:rsidRPr="001E1A47">
              <w:rPr>
                <w:lang w:val="en-AU"/>
              </w:rPr>
              <w:t>Payment schedule</w:t>
            </w:r>
          </w:p>
          <w:p w14:paraId="62B36FD1" w14:textId="00E52DA4" w:rsidR="0086044D" w:rsidRPr="001E1A47" w:rsidRDefault="0086044D" w:rsidP="00E75330">
            <w:pPr>
              <w:pStyle w:val="ListParagraph"/>
              <w:numPr>
                <w:ilvl w:val="0"/>
                <w:numId w:val="11"/>
              </w:numPr>
              <w:spacing w:after="0"/>
              <w:contextualSpacing/>
              <w:rPr>
                <w:lang w:val="en-AU"/>
              </w:rPr>
            </w:pPr>
            <w:r>
              <w:rPr>
                <w:lang w:val="en-AU"/>
              </w:rPr>
              <w:t>Payment Type (Franchise Payment Type)</w:t>
            </w:r>
          </w:p>
        </w:tc>
        <w:tc>
          <w:tcPr>
            <w:tcW w:w="3196" w:type="dxa"/>
          </w:tcPr>
          <w:p w14:paraId="18D5A1C2" w14:textId="77777777" w:rsidR="001E1A47" w:rsidRPr="001E1A47" w:rsidRDefault="001E1A47" w:rsidP="00E75330">
            <w:pPr>
              <w:pStyle w:val="ListParagraph"/>
              <w:numPr>
                <w:ilvl w:val="0"/>
                <w:numId w:val="10"/>
              </w:numPr>
              <w:spacing w:after="0"/>
              <w:contextualSpacing/>
              <w:rPr>
                <w:lang w:val="en-AU"/>
              </w:rPr>
            </w:pPr>
            <w:r w:rsidRPr="001E1A47">
              <w:rPr>
                <w:lang w:val="en-AU"/>
              </w:rPr>
              <w:t>Contract</w:t>
            </w:r>
          </w:p>
          <w:p w14:paraId="06BAF3B5" w14:textId="77777777" w:rsidR="001E1A47" w:rsidRPr="001E1A47" w:rsidRDefault="001E1A47" w:rsidP="00E75330">
            <w:pPr>
              <w:pStyle w:val="ListParagraph"/>
              <w:numPr>
                <w:ilvl w:val="0"/>
                <w:numId w:val="10"/>
              </w:numPr>
              <w:spacing w:after="0"/>
              <w:contextualSpacing/>
              <w:rPr>
                <w:lang w:val="en-AU"/>
              </w:rPr>
            </w:pPr>
            <w:r w:rsidRPr="001E1A47">
              <w:rPr>
                <w:lang w:val="en-AU"/>
              </w:rPr>
              <w:t>GL Charge Code</w:t>
            </w:r>
          </w:p>
          <w:p w14:paraId="4D24241F" w14:textId="77777777" w:rsidR="001E1A47" w:rsidRPr="001E1A47" w:rsidRDefault="001E1A47" w:rsidP="00E75330">
            <w:pPr>
              <w:pStyle w:val="ListParagraph"/>
              <w:numPr>
                <w:ilvl w:val="0"/>
                <w:numId w:val="10"/>
              </w:numPr>
              <w:spacing w:after="0"/>
              <w:contextualSpacing/>
              <w:rPr>
                <w:lang w:val="en-AU"/>
              </w:rPr>
            </w:pPr>
            <w:r w:rsidRPr="001E1A47">
              <w:rPr>
                <w:lang w:val="en-AU"/>
              </w:rPr>
              <w:t>Route</w:t>
            </w:r>
          </w:p>
          <w:p w14:paraId="7E8A8A08" w14:textId="77777777" w:rsidR="001E1A47" w:rsidRPr="001E1A47" w:rsidRDefault="001E1A47" w:rsidP="00E75330">
            <w:pPr>
              <w:pStyle w:val="ListParagraph"/>
              <w:numPr>
                <w:ilvl w:val="0"/>
                <w:numId w:val="10"/>
              </w:numPr>
              <w:spacing w:after="0"/>
              <w:contextualSpacing/>
              <w:rPr>
                <w:lang w:val="en-AU"/>
              </w:rPr>
            </w:pPr>
            <w:r w:rsidRPr="001E1A47">
              <w:rPr>
                <w:lang w:val="en-AU"/>
              </w:rPr>
              <w:t>Suburb</w:t>
            </w:r>
          </w:p>
          <w:p w14:paraId="23DE4DC5" w14:textId="77777777" w:rsidR="001E1A47" w:rsidRPr="001E1A47" w:rsidRDefault="001E1A47" w:rsidP="00E75330">
            <w:pPr>
              <w:pStyle w:val="ListParagraph"/>
              <w:numPr>
                <w:ilvl w:val="0"/>
                <w:numId w:val="10"/>
              </w:numPr>
              <w:spacing w:after="0"/>
              <w:contextualSpacing/>
              <w:rPr>
                <w:lang w:val="en-AU"/>
              </w:rPr>
            </w:pPr>
            <w:r w:rsidRPr="001E1A47">
              <w:rPr>
                <w:lang w:val="en-AU"/>
              </w:rPr>
              <w:t>Variation</w:t>
            </w:r>
          </w:p>
          <w:p w14:paraId="225A3198" w14:textId="77777777" w:rsidR="001E1A47" w:rsidRPr="001E1A47" w:rsidRDefault="001E1A47" w:rsidP="001E1A47">
            <w:pPr>
              <w:pStyle w:val="ListParagraph"/>
              <w:ind w:left="360"/>
              <w:rPr>
                <w:lang w:val="en-AU"/>
              </w:rPr>
            </w:pPr>
          </w:p>
          <w:p w14:paraId="792D6271" w14:textId="77777777" w:rsidR="001E1A47" w:rsidRPr="001E1A47" w:rsidRDefault="001E1A47" w:rsidP="001E1A47">
            <w:pPr>
              <w:pStyle w:val="ListParagraph"/>
              <w:ind w:left="360"/>
              <w:rPr>
                <w:lang w:val="en-AU"/>
              </w:rPr>
            </w:pPr>
          </w:p>
        </w:tc>
        <w:tc>
          <w:tcPr>
            <w:tcW w:w="4063" w:type="dxa"/>
          </w:tcPr>
          <w:p w14:paraId="5D267B2A" w14:textId="49DDC292" w:rsidR="001E1A47" w:rsidRPr="00D13841" w:rsidRDefault="001E1A47">
            <w:pPr>
              <w:ind w:left="0"/>
              <w:rPr>
                <w:lang w:val="en-AU"/>
              </w:rPr>
            </w:pPr>
            <w:r w:rsidRPr="001E1A47">
              <w:rPr>
                <w:lang w:val="en-AU"/>
              </w:rPr>
              <w:t>Finance</w:t>
            </w:r>
          </w:p>
        </w:tc>
      </w:tr>
      <w:tr w:rsidR="00D13841" w:rsidRPr="00165F05" w14:paraId="2CAA29CA" w14:textId="77777777" w:rsidTr="00B310DF">
        <w:tc>
          <w:tcPr>
            <w:tcW w:w="2943" w:type="dxa"/>
            <w:vMerge/>
          </w:tcPr>
          <w:p w14:paraId="1D376A56" w14:textId="77777777" w:rsidR="001E1A47" w:rsidRPr="00165F05" w:rsidRDefault="001E1A47" w:rsidP="001E1A47">
            <w:pPr>
              <w:pStyle w:val="TableText"/>
              <w:jc w:val="left"/>
            </w:pPr>
          </w:p>
        </w:tc>
        <w:tc>
          <w:tcPr>
            <w:tcW w:w="2429" w:type="dxa"/>
            <w:tcMar>
              <w:left w:w="57" w:type="dxa"/>
              <w:right w:w="28" w:type="dxa"/>
            </w:tcMar>
          </w:tcPr>
          <w:p w14:paraId="71F735A3" w14:textId="77777777" w:rsidR="001E1A47" w:rsidRDefault="001E1A47" w:rsidP="00E75330">
            <w:pPr>
              <w:pStyle w:val="ListParagraph"/>
              <w:numPr>
                <w:ilvl w:val="0"/>
                <w:numId w:val="12"/>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Vehicle</w:t>
            </w:r>
          </w:p>
          <w:p w14:paraId="2B142371" w14:textId="3EA06FDB" w:rsidR="0086044D" w:rsidRPr="001E1A47" w:rsidRDefault="0086044D" w:rsidP="00E75330">
            <w:pPr>
              <w:pStyle w:val="ListParagraph"/>
              <w:numPr>
                <w:ilvl w:val="0"/>
                <w:numId w:val="12"/>
              </w:numPr>
              <w:spacing w:after="0"/>
              <w:contextualSpacing/>
              <w:rPr>
                <w:rStyle w:val="Strong"/>
                <w:rFonts w:cs="Segoe UI"/>
                <w:b w:val="0"/>
                <w:bCs w:val="0"/>
                <w:color w:val="111111"/>
                <w:szCs w:val="20"/>
                <w:bdr w:val="none" w:sz="0" w:space="0" w:color="auto" w:frame="1"/>
                <w:shd w:val="clear" w:color="auto" w:fill="FFFFFF"/>
              </w:rPr>
            </w:pPr>
            <w:r>
              <w:rPr>
                <w:rStyle w:val="Strong"/>
                <w:rFonts w:cs="Segoe UI"/>
                <w:b w:val="0"/>
                <w:bCs w:val="0"/>
                <w:color w:val="111111"/>
                <w:szCs w:val="20"/>
                <w:bdr w:val="none" w:sz="0" w:space="0" w:color="auto" w:frame="1"/>
                <w:shd w:val="clear" w:color="auto" w:fill="FFFFFF"/>
              </w:rPr>
              <w:t>Vehicle Feature Link</w:t>
            </w:r>
          </w:p>
          <w:p w14:paraId="33D1AA99" w14:textId="77777777" w:rsidR="001E1A47" w:rsidRPr="001E1A47" w:rsidRDefault="001E1A47" w:rsidP="00E75330">
            <w:pPr>
              <w:pStyle w:val="ListParagraph"/>
              <w:numPr>
                <w:ilvl w:val="0"/>
                <w:numId w:val="12"/>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Vehicle Features</w:t>
            </w:r>
          </w:p>
          <w:p w14:paraId="0D8A7724" w14:textId="77777777" w:rsidR="001E1A47" w:rsidRPr="001E1A47" w:rsidRDefault="001E1A47" w:rsidP="00E75330">
            <w:pPr>
              <w:pStyle w:val="ListParagraph"/>
              <w:numPr>
                <w:ilvl w:val="0"/>
                <w:numId w:val="12"/>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Driver</w:t>
            </w:r>
          </w:p>
          <w:p w14:paraId="14096577" w14:textId="77777777" w:rsidR="001E1A47" w:rsidRPr="001E1A47" w:rsidRDefault="001E1A47" w:rsidP="00E75330">
            <w:pPr>
              <w:pStyle w:val="ListParagraph"/>
              <w:numPr>
                <w:ilvl w:val="0"/>
                <w:numId w:val="12"/>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Site</w:t>
            </w:r>
          </w:p>
          <w:p w14:paraId="0485D93D" w14:textId="12EAB6FC" w:rsidR="001E1A47" w:rsidRPr="00970347" w:rsidRDefault="001E1A47" w:rsidP="00970347">
            <w:pPr>
              <w:pStyle w:val="ListParagraph"/>
              <w:numPr>
                <w:ilvl w:val="0"/>
                <w:numId w:val="12"/>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Contact</w:t>
            </w:r>
          </w:p>
        </w:tc>
        <w:tc>
          <w:tcPr>
            <w:tcW w:w="2668" w:type="dxa"/>
          </w:tcPr>
          <w:p w14:paraId="1DEBADD6" w14:textId="3B777991" w:rsidR="001E1A47" w:rsidRDefault="001E1A47" w:rsidP="00E75330">
            <w:pPr>
              <w:pStyle w:val="ListParagraph"/>
              <w:numPr>
                <w:ilvl w:val="0"/>
                <w:numId w:val="11"/>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Vehicle</w:t>
            </w:r>
            <w:r w:rsidR="0086044D">
              <w:rPr>
                <w:rStyle w:val="Strong"/>
                <w:rFonts w:cs="Segoe UI"/>
                <w:b w:val="0"/>
                <w:bCs w:val="0"/>
                <w:color w:val="111111"/>
                <w:szCs w:val="20"/>
                <w:bdr w:val="none" w:sz="0" w:space="0" w:color="auto" w:frame="1"/>
                <w:shd w:val="clear" w:color="auto" w:fill="FFFFFF"/>
              </w:rPr>
              <w:t xml:space="preserve"> (Buses)</w:t>
            </w:r>
          </w:p>
          <w:p w14:paraId="4CA43C49" w14:textId="53A9905D" w:rsidR="0086044D" w:rsidRPr="001E1A47" w:rsidRDefault="0086044D" w:rsidP="00E75330">
            <w:pPr>
              <w:pStyle w:val="ListParagraph"/>
              <w:numPr>
                <w:ilvl w:val="0"/>
                <w:numId w:val="11"/>
              </w:numPr>
              <w:spacing w:after="0"/>
              <w:contextualSpacing/>
              <w:rPr>
                <w:rStyle w:val="Strong"/>
                <w:rFonts w:cs="Segoe UI"/>
                <w:b w:val="0"/>
                <w:bCs w:val="0"/>
                <w:color w:val="111111"/>
                <w:szCs w:val="20"/>
                <w:bdr w:val="none" w:sz="0" w:space="0" w:color="auto" w:frame="1"/>
                <w:shd w:val="clear" w:color="auto" w:fill="FFFFFF"/>
              </w:rPr>
            </w:pPr>
            <w:r>
              <w:rPr>
                <w:rStyle w:val="Strong"/>
                <w:rFonts w:cs="Segoe UI"/>
                <w:b w:val="0"/>
                <w:bCs w:val="0"/>
                <w:color w:val="111111"/>
                <w:szCs w:val="20"/>
                <w:bdr w:val="none" w:sz="0" w:space="0" w:color="auto" w:frame="1"/>
                <w:shd w:val="clear" w:color="auto" w:fill="FFFFFF"/>
              </w:rPr>
              <w:t>Vehicle Feature Link</w:t>
            </w:r>
          </w:p>
          <w:p w14:paraId="7578B8D1" w14:textId="6F842474" w:rsidR="001E1A47" w:rsidRPr="001E1A47" w:rsidRDefault="001E1A47" w:rsidP="00E75330">
            <w:pPr>
              <w:pStyle w:val="ListParagraph"/>
              <w:numPr>
                <w:ilvl w:val="0"/>
                <w:numId w:val="11"/>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Vehicle Features</w:t>
            </w:r>
            <w:r w:rsidR="0086044D">
              <w:rPr>
                <w:rStyle w:val="Strong"/>
                <w:rFonts w:cs="Segoe UI"/>
                <w:b w:val="0"/>
                <w:bCs w:val="0"/>
                <w:color w:val="111111"/>
                <w:szCs w:val="20"/>
                <w:bdr w:val="none" w:sz="0" w:space="0" w:color="auto" w:frame="1"/>
                <w:shd w:val="clear" w:color="auto" w:fill="FFFFFF"/>
              </w:rPr>
              <w:t xml:space="preserve"> (Buses)</w:t>
            </w:r>
          </w:p>
          <w:p w14:paraId="33570E1B" w14:textId="18DD6AE0" w:rsidR="001E1A47" w:rsidRPr="001E1A47" w:rsidRDefault="001E1A47" w:rsidP="00E75330">
            <w:pPr>
              <w:pStyle w:val="ListParagraph"/>
              <w:numPr>
                <w:ilvl w:val="0"/>
                <w:numId w:val="11"/>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Driver</w:t>
            </w:r>
            <w:r w:rsidR="0086044D">
              <w:rPr>
                <w:rStyle w:val="Strong"/>
                <w:rFonts w:cs="Segoe UI"/>
                <w:b w:val="0"/>
                <w:bCs w:val="0"/>
                <w:color w:val="111111"/>
                <w:szCs w:val="20"/>
                <w:bdr w:val="none" w:sz="0" w:space="0" w:color="auto" w:frame="1"/>
                <w:shd w:val="clear" w:color="auto" w:fill="FFFFFF"/>
              </w:rPr>
              <w:t xml:space="preserve"> (Partial driver info for Buses)</w:t>
            </w:r>
          </w:p>
          <w:p w14:paraId="2DC4F61B" w14:textId="77777777" w:rsidR="001E1A47" w:rsidRPr="001E1A47" w:rsidRDefault="001E1A47" w:rsidP="00E75330">
            <w:pPr>
              <w:pStyle w:val="ListParagraph"/>
              <w:numPr>
                <w:ilvl w:val="0"/>
                <w:numId w:val="11"/>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Site</w:t>
            </w:r>
          </w:p>
          <w:p w14:paraId="78222A8B" w14:textId="77777777" w:rsidR="001E1A47" w:rsidRPr="001E1A47" w:rsidRDefault="001E1A47" w:rsidP="00E75330">
            <w:pPr>
              <w:pStyle w:val="ListParagraph"/>
              <w:numPr>
                <w:ilvl w:val="0"/>
                <w:numId w:val="11"/>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Contact</w:t>
            </w:r>
          </w:p>
        </w:tc>
        <w:tc>
          <w:tcPr>
            <w:tcW w:w="3196" w:type="dxa"/>
          </w:tcPr>
          <w:p w14:paraId="51C7144D" w14:textId="77777777" w:rsidR="001E1A47" w:rsidRPr="001E1A47" w:rsidRDefault="001E1A47" w:rsidP="00E75330">
            <w:pPr>
              <w:pStyle w:val="ListParagraph"/>
              <w:numPr>
                <w:ilvl w:val="0"/>
                <w:numId w:val="10"/>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Service Provider</w:t>
            </w:r>
          </w:p>
        </w:tc>
        <w:tc>
          <w:tcPr>
            <w:tcW w:w="4063" w:type="dxa"/>
          </w:tcPr>
          <w:p w14:paraId="5D62A6E9" w14:textId="6466CE3A" w:rsidR="001E1A47" w:rsidRPr="001E1A47" w:rsidRDefault="001E1A47">
            <w:pPr>
              <w:pStyle w:val="ListParagraph"/>
              <w:ind w:left="0"/>
              <w:rPr>
                <w:rStyle w:val="Strong"/>
                <w:rFonts w:cs="Segoe UI"/>
                <w:b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t>Finance</w:t>
            </w:r>
            <w:r w:rsidR="00D13841">
              <w:rPr>
                <w:rStyle w:val="Strong"/>
                <w:rFonts w:cs="Segoe UI"/>
                <w:b w:val="0"/>
                <w:color w:val="111111"/>
                <w:szCs w:val="20"/>
                <w:bdr w:val="none" w:sz="0" w:space="0" w:color="auto" w:frame="1"/>
                <w:shd w:val="clear" w:color="auto" w:fill="FFFFFF"/>
              </w:rPr>
              <w:t xml:space="preserve"> </w:t>
            </w:r>
          </w:p>
        </w:tc>
      </w:tr>
      <w:tr w:rsidR="00D13841" w:rsidRPr="00165F05" w14:paraId="5AF1B49B" w14:textId="77777777" w:rsidTr="00B310DF">
        <w:tc>
          <w:tcPr>
            <w:tcW w:w="2943" w:type="dxa"/>
          </w:tcPr>
          <w:p w14:paraId="1711E880" w14:textId="77777777" w:rsidR="001E1A47" w:rsidRPr="001E1A47" w:rsidRDefault="001E1A47" w:rsidP="001E1A47">
            <w:pPr>
              <w:pStyle w:val="ListParagraph"/>
              <w:ind w:left="0"/>
              <w:rPr>
                <w:rStyle w:val="Strong"/>
                <w:rFonts w:cs="Segoe UI"/>
                <w:b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t>Oracle Financials</w:t>
            </w:r>
          </w:p>
        </w:tc>
        <w:tc>
          <w:tcPr>
            <w:tcW w:w="2429" w:type="dxa"/>
            <w:tcMar>
              <w:left w:w="57" w:type="dxa"/>
              <w:right w:w="28" w:type="dxa"/>
            </w:tcMar>
          </w:tcPr>
          <w:p w14:paraId="2511403B" w14:textId="77777777" w:rsidR="001E1A47" w:rsidRPr="001E1A47" w:rsidRDefault="001E1A47" w:rsidP="00E75330">
            <w:pPr>
              <w:pStyle w:val="ListParagraph"/>
              <w:numPr>
                <w:ilvl w:val="0"/>
                <w:numId w:val="13"/>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GL Charge Code</w:t>
            </w:r>
          </w:p>
          <w:p w14:paraId="717F859E" w14:textId="77777777" w:rsidR="001E1A47" w:rsidRPr="00201CAA" w:rsidRDefault="001E1A47" w:rsidP="00E75330">
            <w:pPr>
              <w:pStyle w:val="ListParagraph"/>
              <w:numPr>
                <w:ilvl w:val="0"/>
                <w:numId w:val="13"/>
              </w:numPr>
              <w:spacing w:after="0"/>
              <w:contextualSpacing/>
              <w:rPr>
                <w:rStyle w:val="Strong"/>
                <w:rFonts w:cs="Segoe UI"/>
                <w:b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Service Provider</w:t>
            </w:r>
          </w:p>
          <w:p w14:paraId="21D9E716" w14:textId="4435E55A" w:rsidR="0086044D" w:rsidRPr="001E1A47" w:rsidRDefault="0086044D" w:rsidP="00E75330">
            <w:pPr>
              <w:pStyle w:val="ListParagraph"/>
              <w:numPr>
                <w:ilvl w:val="0"/>
                <w:numId w:val="13"/>
              </w:numPr>
              <w:spacing w:after="0"/>
              <w:contextualSpacing/>
              <w:rPr>
                <w:rStyle w:val="Strong"/>
                <w:rFonts w:cs="Segoe UI"/>
                <w:b w:val="0"/>
                <w:color w:val="111111"/>
                <w:szCs w:val="20"/>
                <w:bdr w:val="none" w:sz="0" w:space="0" w:color="auto" w:frame="1"/>
                <w:shd w:val="clear" w:color="auto" w:fill="FFFFFF"/>
              </w:rPr>
            </w:pPr>
            <w:r>
              <w:rPr>
                <w:rStyle w:val="Strong"/>
                <w:rFonts w:cs="Segoe UI"/>
                <w:b w:val="0"/>
                <w:bCs w:val="0"/>
                <w:color w:val="111111"/>
                <w:szCs w:val="20"/>
                <w:bdr w:val="none" w:sz="0" w:space="0" w:color="auto" w:frame="1"/>
                <w:shd w:val="clear" w:color="auto" w:fill="FFFFFF"/>
              </w:rPr>
              <w:t>Tax Code</w:t>
            </w:r>
          </w:p>
        </w:tc>
        <w:tc>
          <w:tcPr>
            <w:tcW w:w="2668" w:type="dxa"/>
          </w:tcPr>
          <w:p w14:paraId="3F82EDB1" w14:textId="77777777" w:rsidR="001E1A47" w:rsidRPr="001E1A47" w:rsidRDefault="001E1A47" w:rsidP="00E75330">
            <w:pPr>
              <w:pStyle w:val="ListParagraph"/>
              <w:numPr>
                <w:ilvl w:val="0"/>
                <w:numId w:val="14"/>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GL Charge Code</w:t>
            </w:r>
          </w:p>
          <w:p w14:paraId="62AC7759" w14:textId="77777777" w:rsidR="001E1A47" w:rsidRDefault="001E1A47" w:rsidP="00E75330">
            <w:pPr>
              <w:pStyle w:val="ListParagraph"/>
              <w:numPr>
                <w:ilvl w:val="0"/>
                <w:numId w:val="14"/>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Service Provider</w:t>
            </w:r>
          </w:p>
          <w:p w14:paraId="1CE569B5" w14:textId="0D6B8061" w:rsidR="0086044D" w:rsidRPr="001E1A47" w:rsidRDefault="0086044D" w:rsidP="00E75330">
            <w:pPr>
              <w:pStyle w:val="ListParagraph"/>
              <w:numPr>
                <w:ilvl w:val="0"/>
                <w:numId w:val="14"/>
              </w:numPr>
              <w:spacing w:after="0"/>
              <w:contextualSpacing/>
              <w:rPr>
                <w:rStyle w:val="Strong"/>
                <w:rFonts w:cs="Segoe UI"/>
                <w:b w:val="0"/>
                <w:bCs w:val="0"/>
                <w:color w:val="111111"/>
                <w:szCs w:val="20"/>
                <w:bdr w:val="none" w:sz="0" w:space="0" w:color="auto" w:frame="1"/>
                <w:shd w:val="clear" w:color="auto" w:fill="FFFFFF"/>
              </w:rPr>
            </w:pPr>
            <w:r>
              <w:rPr>
                <w:rStyle w:val="Strong"/>
                <w:rFonts w:cs="Segoe UI"/>
                <w:b w:val="0"/>
                <w:bCs w:val="0"/>
                <w:color w:val="111111"/>
                <w:szCs w:val="20"/>
                <w:bdr w:val="none" w:sz="0" w:space="0" w:color="auto" w:frame="1"/>
                <w:shd w:val="clear" w:color="auto" w:fill="FFFFFF"/>
              </w:rPr>
              <w:t>Tax Code</w:t>
            </w:r>
          </w:p>
        </w:tc>
        <w:tc>
          <w:tcPr>
            <w:tcW w:w="3196" w:type="dxa"/>
          </w:tcPr>
          <w:p w14:paraId="28150665" w14:textId="77777777" w:rsidR="001E1A47" w:rsidRPr="001E1A47" w:rsidRDefault="001E1A47" w:rsidP="00E75330">
            <w:pPr>
              <w:pStyle w:val="ListParagraph"/>
              <w:numPr>
                <w:ilvl w:val="0"/>
                <w:numId w:val="15"/>
              </w:numPr>
              <w:spacing w:after="0"/>
              <w:contextualSpacing/>
              <w:rPr>
                <w:rStyle w:val="Strong"/>
                <w:rFonts w:cs="Segoe UI"/>
                <w:b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t>Invoice</w:t>
            </w:r>
          </w:p>
          <w:p w14:paraId="49A308AA" w14:textId="77777777" w:rsidR="001E1A47" w:rsidRPr="001E1A47" w:rsidRDefault="001E1A47" w:rsidP="00E75330">
            <w:pPr>
              <w:pStyle w:val="ListParagraph"/>
              <w:numPr>
                <w:ilvl w:val="0"/>
                <w:numId w:val="15"/>
              </w:numPr>
              <w:spacing w:after="0"/>
              <w:contextualSpacing/>
              <w:rPr>
                <w:rStyle w:val="Strong"/>
                <w:rFonts w:cs="Segoe UI"/>
                <w:b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t>Ad Hoc Payment</w:t>
            </w:r>
          </w:p>
          <w:p w14:paraId="0E902F89" w14:textId="77777777" w:rsidR="001E1A47" w:rsidRPr="001E1A47" w:rsidRDefault="001E1A47" w:rsidP="00E75330">
            <w:pPr>
              <w:pStyle w:val="ListParagraph"/>
              <w:numPr>
                <w:ilvl w:val="0"/>
                <w:numId w:val="15"/>
              </w:numPr>
              <w:spacing w:after="0"/>
              <w:contextualSpacing/>
              <w:rPr>
                <w:rStyle w:val="Strong"/>
                <w:rFonts w:cs="Segoe UI"/>
                <w:b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t>Payment</w:t>
            </w:r>
          </w:p>
        </w:tc>
        <w:tc>
          <w:tcPr>
            <w:tcW w:w="4063" w:type="dxa"/>
          </w:tcPr>
          <w:p w14:paraId="4C7C6313" w14:textId="1493F68E" w:rsidR="001E1A47" w:rsidRPr="001E1A47" w:rsidRDefault="001E1A47">
            <w:pPr>
              <w:pStyle w:val="ListParagraph"/>
              <w:ind w:left="0"/>
              <w:rPr>
                <w:rStyle w:val="Strong"/>
                <w:rFonts w:cs="Segoe UI"/>
                <w:b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t>Finance</w:t>
            </w:r>
          </w:p>
        </w:tc>
      </w:tr>
      <w:tr w:rsidR="00D13841" w:rsidRPr="00165F05" w14:paraId="013F7EEF" w14:textId="77777777" w:rsidTr="00B310DF">
        <w:tc>
          <w:tcPr>
            <w:tcW w:w="2943" w:type="dxa"/>
          </w:tcPr>
          <w:p w14:paraId="05AA7CF2" w14:textId="77777777" w:rsidR="001E1A47" w:rsidRPr="001E1A47" w:rsidRDefault="001E1A47" w:rsidP="001E1A47">
            <w:pPr>
              <w:pStyle w:val="ListParagraph"/>
              <w:ind w:left="0"/>
              <w:rPr>
                <w:rStyle w:val="Strong"/>
                <w:rFonts w:cs="Segoe UI"/>
                <w:b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lastRenderedPageBreak/>
              <w:t xml:space="preserve">Reporting Database </w:t>
            </w:r>
          </w:p>
        </w:tc>
        <w:tc>
          <w:tcPr>
            <w:tcW w:w="2429" w:type="dxa"/>
            <w:tcMar>
              <w:left w:w="57" w:type="dxa"/>
              <w:right w:w="28" w:type="dxa"/>
            </w:tcMar>
          </w:tcPr>
          <w:p w14:paraId="78881332" w14:textId="77777777" w:rsidR="001E1A47" w:rsidRPr="001E1A47" w:rsidRDefault="001E1A47" w:rsidP="001E1A47">
            <w:pPr>
              <w:pStyle w:val="ListParagraph"/>
              <w:ind w:left="0"/>
              <w:rPr>
                <w:rStyle w:val="Strong"/>
                <w:rFonts w:cs="Segoe UI"/>
                <w:b w:val="0"/>
                <w:color w:val="111111"/>
                <w:szCs w:val="20"/>
                <w:bdr w:val="none" w:sz="0" w:space="0" w:color="auto" w:frame="1"/>
                <w:shd w:val="clear" w:color="auto" w:fill="FFFFFF"/>
              </w:rPr>
            </w:pPr>
          </w:p>
        </w:tc>
        <w:tc>
          <w:tcPr>
            <w:tcW w:w="2668" w:type="dxa"/>
          </w:tcPr>
          <w:p w14:paraId="175569B7" w14:textId="77777777" w:rsidR="001E1A47" w:rsidRPr="001E1A47" w:rsidRDefault="001E1A47" w:rsidP="001E1A47">
            <w:pPr>
              <w:pStyle w:val="ListParagraph"/>
              <w:ind w:left="0"/>
              <w:jc w:val="center"/>
              <w:rPr>
                <w:rStyle w:val="Strong"/>
                <w:rFonts w:cs="Segoe UI"/>
                <w:b w:val="0"/>
                <w:color w:val="111111"/>
                <w:szCs w:val="20"/>
                <w:bdr w:val="none" w:sz="0" w:space="0" w:color="auto" w:frame="1"/>
                <w:shd w:val="clear" w:color="auto" w:fill="FFFFFF"/>
              </w:rPr>
            </w:pPr>
          </w:p>
        </w:tc>
        <w:tc>
          <w:tcPr>
            <w:tcW w:w="3196" w:type="dxa"/>
          </w:tcPr>
          <w:p w14:paraId="42C55165" w14:textId="77777777" w:rsidR="001E1A47" w:rsidRP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Ad Hoc Payment</w:t>
            </w:r>
          </w:p>
          <w:p w14:paraId="26D06736" w14:textId="77777777" w:rsidR="001E1A47" w:rsidRP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Payment</w:t>
            </w:r>
          </w:p>
          <w:p w14:paraId="24143C17" w14:textId="77777777" w:rsidR="001E1A47" w:rsidRPr="001E1A47" w:rsidRDefault="001E1A47" w:rsidP="00E75330">
            <w:pPr>
              <w:pStyle w:val="ListParagraph"/>
              <w:numPr>
                <w:ilvl w:val="0"/>
                <w:numId w:val="16"/>
              </w:numPr>
              <w:spacing w:after="0"/>
              <w:contextualSpacing/>
              <w:rPr>
                <w:rStyle w:val="Strong"/>
                <w:rFonts w:cs="Segoe UI"/>
                <w:b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t>Contracts</w:t>
            </w:r>
          </w:p>
          <w:p w14:paraId="3751FE0C" w14:textId="77777777" w:rsidR="001E1A47" w:rsidRP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Contact</w:t>
            </w:r>
          </w:p>
          <w:p w14:paraId="5F8BD4F8" w14:textId="77777777" w:rsidR="001E1A47" w:rsidRP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Contract Plan</w:t>
            </w:r>
          </w:p>
          <w:p w14:paraId="12761A4B" w14:textId="77777777" w:rsidR="001E1A47" w:rsidRP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Contractual Service</w:t>
            </w:r>
          </w:p>
          <w:p w14:paraId="57DB6DCF" w14:textId="77777777" w:rsidR="001E1A47" w:rsidRP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t>GL Charge Code</w:t>
            </w:r>
          </w:p>
          <w:p w14:paraId="181091BE" w14:textId="77777777" w:rsidR="001E1A47" w:rsidRP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Payment Reason</w:t>
            </w:r>
          </w:p>
          <w:p w14:paraId="4EB3DCF2" w14:textId="77777777" w:rsid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Payment Schedule</w:t>
            </w:r>
          </w:p>
          <w:p w14:paraId="7028C40E" w14:textId="66F63D7A" w:rsidR="0086044D" w:rsidRPr="001E1A47" w:rsidRDefault="0086044D"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Pr>
                <w:rStyle w:val="Strong"/>
                <w:rFonts w:cs="Segoe UI"/>
                <w:b w:val="0"/>
                <w:bCs w:val="0"/>
                <w:color w:val="111111"/>
                <w:szCs w:val="20"/>
                <w:bdr w:val="none" w:sz="0" w:space="0" w:color="auto" w:frame="1"/>
                <w:shd w:val="clear" w:color="auto" w:fill="FFFFFF"/>
              </w:rPr>
              <w:t>Payment Type</w:t>
            </w:r>
          </w:p>
          <w:p w14:paraId="65300F39" w14:textId="77777777" w:rsidR="001E1A47" w:rsidRP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Route</w:t>
            </w:r>
          </w:p>
          <w:p w14:paraId="7FC4D957" w14:textId="77777777" w:rsidR="001E1A47" w:rsidRP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Service Provider</w:t>
            </w:r>
          </w:p>
          <w:p w14:paraId="3DD2E46E" w14:textId="77777777" w:rsid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Site</w:t>
            </w:r>
          </w:p>
          <w:p w14:paraId="5E921352" w14:textId="77777777" w:rsidR="00896CF7" w:rsidRPr="001E1A47" w:rsidRDefault="00896CF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Pr>
                <w:rStyle w:val="Strong"/>
                <w:rFonts w:cs="Segoe UI"/>
                <w:b w:val="0"/>
                <w:bCs w:val="0"/>
                <w:color w:val="111111"/>
                <w:szCs w:val="20"/>
                <w:bdr w:val="none" w:sz="0" w:space="0" w:color="auto" w:frame="1"/>
                <w:shd w:val="clear" w:color="auto" w:fill="FFFFFF"/>
              </w:rPr>
              <w:t>Tax Code</w:t>
            </w:r>
          </w:p>
          <w:p w14:paraId="24FC15F2" w14:textId="77777777" w:rsidR="001E1A47" w:rsidRP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Variation</w:t>
            </w:r>
          </w:p>
          <w:p w14:paraId="75E2A0A1" w14:textId="77777777" w:rsidR="001E1A47" w:rsidRDefault="001E1A47"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Vehicle</w:t>
            </w:r>
          </w:p>
          <w:p w14:paraId="0FA15CD8" w14:textId="1030AB42" w:rsidR="0086044D" w:rsidRPr="001E1A47" w:rsidRDefault="0086044D" w:rsidP="00E75330">
            <w:pPr>
              <w:pStyle w:val="ListParagraph"/>
              <w:numPr>
                <w:ilvl w:val="0"/>
                <w:numId w:val="16"/>
              </w:numPr>
              <w:spacing w:after="0"/>
              <w:contextualSpacing/>
              <w:rPr>
                <w:rStyle w:val="Strong"/>
                <w:rFonts w:cs="Segoe UI"/>
                <w:b w:val="0"/>
                <w:bCs w:val="0"/>
                <w:color w:val="111111"/>
                <w:szCs w:val="20"/>
                <w:bdr w:val="none" w:sz="0" w:space="0" w:color="auto" w:frame="1"/>
                <w:shd w:val="clear" w:color="auto" w:fill="FFFFFF"/>
              </w:rPr>
            </w:pPr>
            <w:r>
              <w:rPr>
                <w:rStyle w:val="Strong"/>
                <w:rFonts w:cs="Segoe UI"/>
                <w:b w:val="0"/>
                <w:bCs w:val="0"/>
                <w:color w:val="111111"/>
                <w:szCs w:val="20"/>
                <w:bdr w:val="none" w:sz="0" w:space="0" w:color="auto" w:frame="1"/>
                <w:shd w:val="clear" w:color="auto" w:fill="FFFFFF"/>
              </w:rPr>
              <w:t>Vehicle Feature Link</w:t>
            </w:r>
          </w:p>
          <w:p w14:paraId="123937C7" w14:textId="77777777" w:rsidR="001E1A47" w:rsidRPr="001E1A47" w:rsidRDefault="001E1A47" w:rsidP="00E75330">
            <w:pPr>
              <w:pStyle w:val="ListParagraph"/>
              <w:numPr>
                <w:ilvl w:val="0"/>
                <w:numId w:val="16"/>
              </w:numPr>
              <w:spacing w:after="0"/>
              <w:contextualSpacing/>
              <w:rPr>
                <w:rStyle w:val="Strong"/>
                <w:rFonts w:cs="Segoe UI"/>
                <w:b w:val="0"/>
                <w:color w:val="111111"/>
                <w:szCs w:val="20"/>
                <w:bdr w:val="none" w:sz="0" w:space="0" w:color="auto" w:frame="1"/>
                <w:shd w:val="clear" w:color="auto" w:fill="FFFFFF"/>
              </w:rPr>
            </w:pPr>
            <w:r w:rsidRPr="001E1A47">
              <w:rPr>
                <w:rStyle w:val="Strong"/>
                <w:rFonts w:cs="Segoe UI"/>
                <w:b w:val="0"/>
                <w:bCs w:val="0"/>
                <w:color w:val="111111"/>
                <w:szCs w:val="20"/>
                <w:bdr w:val="none" w:sz="0" w:space="0" w:color="auto" w:frame="1"/>
                <w:shd w:val="clear" w:color="auto" w:fill="FFFFFF"/>
              </w:rPr>
              <w:t>Vehicle Feature</w:t>
            </w:r>
          </w:p>
          <w:p w14:paraId="381D875D" w14:textId="77777777" w:rsidR="001E1A47" w:rsidRPr="001E1A47" w:rsidRDefault="00B310DF" w:rsidP="00E75330">
            <w:pPr>
              <w:pStyle w:val="ListParagraph"/>
              <w:numPr>
                <w:ilvl w:val="0"/>
                <w:numId w:val="16"/>
              </w:numPr>
              <w:spacing w:after="0"/>
              <w:contextualSpacing/>
              <w:rPr>
                <w:rStyle w:val="Strong"/>
                <w:rFonts w:cs="Segoe UI"/>
                <w:b w:val="0"/>
                <w:color w:val="111111"/>
                <w:szCs w:val="20"/>
                <w:bdr w:val="none" w:sz="0" w:space="0" w:color="auto" w:frame="1"/>
                <w:shd w:val="clear" w:color="auto" w:fill="FFFFFF"/>
              </w:rPr>
            </w:pPr>
            <w:r>
              <w:rPr>
                <w:rStyle w:val="Strong"/>
                <w:rFonts w:cs="Segoe UI"/>
                <w:b w:val="0"/>
                <w:bCs w:val="0"/>
                <w:color w:val="111111"/>
                <w:szCs w:val="20"/>
                <w:bdr w:val="none" w:sz="0" w:space="0" w:color="auto" w:frame="1"/>
                <w:shd w:val="clear" w:color="auto" w:fill="FFFFFF"/>
              </w:rPr>
              <w:t xml:space="preserve">Report Object </w:t>
            </w:r>
            <w:r w:rsidR="001E1A47" w:rsidRPr="001E1A47">
              <w:rPr>
                <w:rStyle w:val="Strong"/>
                <w:rFonts w:cs="Segoe UI"/>
                <w:b w:val="0"/>
                <w:bCs w:val="0"/>
                <w:color w:val="111111"/>
                <w:szCs w:val="20"/>
                <w:bdr w:val="none" w:sz="0" w:space="0" w:color="auto" w:frame="1"/>
                <w:shd w:val="clear" w:color="auto" w:fill="FFFFFF"/>
              </w:rPr>
              <w:t>Meta Data</w:t>
            </w:r>
          </w:p>
        </w:tc>
        <w:tc>
          <w:tcPr>
            <w:tcW w:w="4063" w:type="dxa"/>
          </w:tcPr>
          <w:p w14:paraId="5FDECBDB" w14:textId="7405A35B" w:rsidR="001E1A47" w:rsidRPr="00D13841" w:rsidRDefault="001E1A47">
            <w:pPr>
              <w:pStyle w:val="ListParagraph"/>
              <w:ind w:left="0"/>
              <w:rPr>
                <w:rStyle w:val="Strong"/>
                <w:rFonts w:cs="Segoe UI"/>
                <w:b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t>Finance</w:t>
            </w:r>
          </w:p>
        </w:tc>
      </w:tr>
      <w:tr w:rsidR="00D13841" w:rsidRPr="00165F05" w14:paraId="1BDF85F6" w14:textId="77777777" w:rsidTr="00B310DF">
        <w:tc>
          <w:tcPr>
            <w:tcW w:w="2943" w:type="dxa"/>
          </w:tcPr>
          <w:p w14:paraId="7BF5394A" w14:textId="77777777" w:rsidR="001E1A47" w:rsidRPr="001E1A47" w:rsidRDefault="00D13841" w:rsidP="00D13841">
            <w:pPr>
              <w:pStyle w:val="ListParagraph"/>
              <w:ind w:left="0"/>
              <w:rPr>
                <w:rStyle w:val="Strong"/>
                <w:rFonts w:cs="Segoe UI"/>
                <w:b w:val="0"/>
                <w:color w:val="111111"/>
                <w:szCs w:val="20"/>
                <w:bdr w:val="none" w:sz="0" w:space="0" w:color="auto" w:frame="1"/>
                <w:shd w:val="clear" w:color="auto" w:fill="FFFFFF"/>
              </w:rPr>
            </w:pPr>
            <w:r>
              <w:rPr>
                <w:rStyle w:val="Strong"/>
                <w:rFonts w:cs="Segoe UI"/>
                <w:b w:val="0"/>
                <w:color w:val="111111"/>
                <w:szCs w:val="20"/>
                <w:bdr w:val="none" w:sz="0" w:space="0" w:color="auto" w:frame="1"/>
                <w:shd w:val="clear" w:color="auto" w:fill="FFFFFF"/>
              </w:rPr>
              <w:t xml:space="preserve">Report Object </w:t>
            </w:r>
            <w:r w:rsidR="001E1A47" w:rsidRPr="001E1A47">
              <w:rPr>
                <w:rStyle w:val="Strong"/>
                <w:rFonts w:cs="Segoe UI"/>
                <w:b w:val="0"/>
                <w:color w:val="111111"/>
                <w:szCs w:val="20"/>
                <w:bdr w:val="none" w:sz="0" w:space="0" w:color="auto" w:frame="1"/>
                <w:shd w:val="clear" w:color="auto" w:fill="FFFFFF"/>
              </w:rPr>
              <w:t>Repository</w:t>
            </w:r>
          </w:p>
        </w:tc>
        <w:tc>
          <w:tcPr>
            <w:tcW w:w="2429" w:type="dxa"/>
            <w:tcMar>
              <w:left w:w="57" w:type="dxa"/>
              <w:right w:w="28" w:type="dxa"/>
            </w:tcMar>
          </w:tcPr>
          <w:p w14:paraId="09A3BB02" w14:textId="77777777" w:rsidR="001E1A47" w:rsidRPr="001E1A47" w:rsidRDefault="001E1A47" w:rsidP="001E1A47">
            <w:pPr>
              <w:pStyle w:val="ListParagraph"/>
              <w:ind w:left="0"/>
              <w:jc w:val="center"/>
              <w:rPr>
                <w:rStyle w:val="Strong"/>
                <w:rFonts w:cs="Segoe UI"/>
                <w:b w:val="0"/>
                <w:color w:val="111111"/>
                <w:szCs w:val="20"/>
                <w:bdr w:val="none" w:sz="0" w:space="0" w:color="auto" w:frame="1"/>
                <w:shd w:val="clear" w:color="auto" w:fill="FFFFFF"/>
              </w:rPr>
            </w:pPr>
          </w:p>
        </w:tc>
        <w:tc>
          <w:tcPr>
            <w:tcW w:w="2668" w:type="dxa"/>
          </w:tcPr>
          <w:p w14:paraId="6949E2C3" w14:textId="77777777" w:rsidR="001E1A47" w:rsidRPr="001E1A47" w:rsidRDefault="001E1A47" w:rsidP="001E1A47">
            <w:pPr>
              <w:pStyle w:val="ListParagraph"/>
              <w:ind w:left="0"/>
              <w:jc w:val="center"/>
              <w:rPr>
                <w:rStyle w:val="Strong"/>
                <w:rFonts w:cs="Segoe UI"/>
                <w:b w:val="0"/>
                <w:color w:val="111111"/>
                <w:szCs w:val="20"/>
                <w:bdr w:val="none" w:sz="0" w:space="0" w:color="auto" w:frame="1"/>
                <w:shd w:val="clear" w:color="auto" w:fill="FFFFFF"/>
              </w:rPr>
            </w:pPr>
          </w:p>
        </w:tc>
        <w:tc>
          <w:tcPr>
            <w:tcW w:w="3196" w:type="dxa"/>
          </w:tcPr>
          <w:p w14:paraId="22B3CBB5" w14:textId="77777777" w:rsidR="001E1A47" w:rsidRDefault="001E1A47" w:rsidP="00E75330">
            <w:pPr>
              <w:pStyle w:val="ListParagraph"/>
              <w:numPr>
                <w:ilvl w:val="0"/>
                <w:numId w:val="17"/>
              </w:numPr>
              <w:spacing w:after="0"/>
              <w:contextualSpacing/>
              <w:rPr>
                <w:rStyle w:val="Strong"/>
                <w:rFonts w:cs="Segoe UI"/>
                <w:b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t>BOEXI PDFs</w:t>
            </w:r>
          </w:p>
          <w:p w14:paraId="528D4508" w14:textId="15F7A310" w:rsidR="00146CFF" w:rsidRPr="001E1A47" w:rsidRDefault="00146CFF">
            <w:pPr>
              <w:pStyle w:val="ListParagraph"/>
              <w:numPr>
                <w:ilvl w:val="0"/>
                <w:numId w:val="17"/>
              </w:numPr>
              <w:spacing w:after="0"/>
              <w:contextualSpacing/>
              <w:rPr>
                <w:rStyle w:val="Strong"/>
                <w:rFonts w:cs="Segoe UI"/>
                <w:b w:val="0"/>
                <w:color w:val="111111"/>
                <w:szCs w:val="20"/>
                <w:bdr w:val="none" w:sz="0" w:space="0" w:color="auto" w:frame="1"/>
                <w:shd w:val="clear" w:color="auto" w:fill="FFFFFF"/>
              </w:rPr>
            </w:pPr>
            <w:r>
              <w:rPr>
                <w:rStyle w:val="Strong"/>
                <w:rFonts w:cs="Segoe UI"/>
                <w:b w:val="0"/>
                <w:color w:val="111111"/>
                <w:szCs w:val="20"/>
                <w:bdr w:val="none" w:sz="0" w:space="0" w:color="auto" w:frame="1"/>
                <w:shd w:val="clear" w:color="auto" w:fill="FFFFFF"/>
              </w:rPr>
              <w:t xml:space="preserve">Attachments and correspondences exported from Pega cases </w:t>
            </w:r>
          </w:p>
        </w:tc>
        <w:tc>
          <w:tcPr>
            <w:tcW w:w="4063" w:type="dxa"/>
          </w:tcPr>
          <w:p w14:paraId="109E16DB" w14:textId="45BD1978" w:rsidR="001E1A47" w:rsidRPr="001E1A47" w:rsidRDefault="001E1A47">
            <w:pPr>
              <w:pStyle w:val="ListParagraph"/>
              <w:ind w:left="0"/>
              <w:rPr>
                <w:rStyle w:val="Strong"/>
                <w:rFonts w:cs="Segoe UI"/>
                <w:b w:val="0"/>
                <w:color w:val="111111"/>
                <w:szCs w:val="20"/>
                <w:bdr w:val="none" w:sz="0" w:space="0" w:color="auto" w:frame="1"/>
                <w:shd w:val="clear" w:color="auto" w:fill="FFFFFF"/>
              </w:rPr>
            </w:pPr>
            <w:r w:rsidRPr="001E1A47">
              <w:rPr>
                <w:rStyle w:val="Strong"/>
                <w:rFonts w:cs="Segoe UI"/>
                <w:b w:val="0"/>
                <w:color w:val="111111"/>
                <w:szCs w:val="20"/>
                <w:bdr w:val="none" w:sz="0" w:space="0" w:color="auto" w:frame="1"/>
                <w:shd w:val="clear" w:color="auto" w:fill="FFFFFF"/>
              </w:rPr>
              <w:t>Finance</w:t>
            </w:r>
          </w:p>
        </w:tc>
      </w:tr>
      <w:tr w:rsidR="0015426E" w:rsidRPr="00165F05" w14:paraId="72B1CDED" w14:textId="77777777" w:rsidTr="00B310DF">
        <w:tc>
          <w:tcPr>
            <w:tcW w:w="2943" w:type="dxa"/>
          </w:tcPr>
          <w:p w14:paraId="65D717EC" w14:textId="5831C231" w:rsidR="0015426E" w:rsidRDefault="0015426E" w:rsidP="0015426E">
            <w:pPr>
              <w:pStyle w:val="ListParagraph"/>
              <w:ind w:left="0"/>
              <w:rPr>
                <w:rStyle w:val="Strong"/>
                <w:rFonts w:cs="Segoe UI"/>
                <w:b w:val="0"/>
                <w:color w:val="111111"/>
                <w:szCs w:val="20"/>
                <w:bdr w:val="none" w:sz="0" w:space="0" w:color="auto" w:frame="1"/>
                <w:shd w:val="clear" w:color="auto" w:fill="FFFFFF"/>
              </w:rPr>
            </w:pPr>
            <w:r>
              <w:rPr>
                <w:rStyle w:val="Strong"/>
                <w:rFonts w:cs="Segoe UI"/>
                <w:b w:val="0"/>
                <w:color w:val="111111"/>
                <w:szCs w:val="20"/>
                <w:bdr w:val="none" w:sz="0" w:space="0" w:color="auto" w:frame="1"/>
                <w:shd w:val="clear" w:color="auto" w:fill="FFFFFF"/>
              </w:rPr>
              <w:t>GTFS Feed *</w:t>
            </w:r>
          </w:p>
        </w:tc>
        <w:tc>
          <w:tcPr>
            <w:tcW w:w="2429" w:type="dxa"/>
            <w:tcMar>
              <w:left w:w="57" w:type="dxa"/>
              <w:right w:w="28" w:type="dxa"/>
            </w:tcMar>
          </w:tcPr>
          <w:p w14:paraId="07BDAF0D" w14:textId="77777777" w:rsidR="0015426E" w:rsidRPr="001E1A47" w:rsidRDefault="0015426E" w:rsidP="0015426E">
            <w:pPr>
              <w:pStyle w:val="ListParagraph"/>
              <w:ind w:left="0"/>
              <w:jc w:val="center"/>
              <w:rPr>
                <w:rStyle w:val="Strong"/>
                <w:rFonts w:cs="Segoe UI"/>
                <w:b w:val="0"/>
                <w:color w:val="111111"/>
                <w:szCs w:val="20"/>
                <w:bdr w:val="none" w:sz="0" w:space="0" w:color="auto" w:frame="1"/>
                <w:shd w:val="clear" w:color="auto" w:fill="FFFFFF"/>
              </w:rPr>
            </w:pPr>
          </w:p>
        </w:tc>
        <w:tc>
          <w:tcPr>
            <w:tcW w:w="2668" w:type="dxa"/>
          </w:tcPr>
          <w:p w14:paraId="12F131EF" w14:textId="0286DBFA" w:rsidR="0015426E" w:rsidRPr="008D14BE" w:rsidRDefault="0015426E" w:rsidP="0087751C">
            <w:pPr>
              <w:spacing w:after="0"/>
              <w:ind w:left="0"/>
              <w:contextualSpacing/>
              <w:rPr>
                <w:rStyle w:val="Strong"/>
                <w:rFonts w:cs="Segoe UI"/>
                <w:b w:val="0"/>
                <w:color w:val="111111"/>
                <w:szCs w:val="20"/>
                <w:bdr w:val="none" w:sz="0" w:space="0" w:color="auto" w:frame="1"/>
                <w:shd w:val="clear" w:color="auto" w:fill="FFFFFF"/>
              </w:rPr>
            </w:pPr>
          </w:p>
        </w:tc>
        <w:tc>
          <w:tcPr>
            <w:tcW w:w="3196" w:type="dxa"/>
          </w:tcPr>
          <w:p w14:paraId="4A1557BE" w14:textId="56C89980" w:rsidR="0015426E" w:rsidRPr="00941751" w:rsidRDefault="0015426E" w:rsidP="0087751C">
            <w:pPr>
              <w:pStyle w:val="ListParagraph"/>
              <w:numPr>
                <w:ilvl w:val="0"/>
                <w:numId w:val="44"/>
              </w:numPr>
              <w:spacing w:after="0"/>
              <w:contextualSpacing/>
              <w:rPr>
                <w:rStyle w:val="Strong"/>
                <w:rFonts w:cs="Segoe UI"/>
                <w:b w:val="0"/>
                <w:color w:val="111111"/>
                <w:szCs w:val="20"/>
                <w:bdr w:val="none" w:sz="0" w:space="0" w:color="auto" w:frame="1"/>
                <w:shd w:val="clear" w:color="auto" w:fill="FFFFFF"/>
              </w:rPr>
            </w:pPr>
            <w:r w:rsidRPr="008D14BE">
              <w:rPr>
                <w:rStyle w:val="Strong"/>
                <w:rFonts w:cs="Segoe UI"/>
                <w:b w:val="0"/>
                <w:color w:val="111111"/>
                <w:szCs w:val="20"/>
                <w:bdr w:val="none" w:sz="0" w:space="0" w:color="auto" w:frame="1"/>
                <w:shd w:val="clear" w:color="auto" w:fill="FFFFFF"/>
              </w:rPr>
              <w:t>R</w:t>
            </w:r>
            <w:r w:rsidRPr="00941751">
              <w:rPr>
                <w:rStyle w:val="Strong"/>
                <w:rFonts w:cs="Segoe UI"/>
                <w:b w:val="0"/>
                <w:color w:val="111111"/>
                <w:szCs w:val="20"/>
                <w:bdr w:val="none" w:sz="0" w:space="0" w:color="auto" w:frame="1"/>
                <w:shd w:val="clear" w:color="auto" w:fill="FFFFFF"/>
              </w:rPr>
              <w:t>oute</w:t>
            </w:r>
          </w:p>
        </w:tc>
        <w:tc>
          <w:tcPr>
            <w:tcW w:w="4063" w:type="dxa"/>
          </w:tcPr>
          <w:p w14:paraId="2FD3FD86" w14:textId="41444433" w:rsidR="0015426E" w:rsidRPr="001E1A47" w:rsidRDefault="00517630" w:rsidP="0015426E">
            <w:pPr>
              <w:pStyle w:val="ListParagraph"/>
              <w:ind w:left="0"/>
              <w:rPr>
                <w:rStyle w:val="Strong"/>
                <w:rFonts w:cs="Segoe UI"/>
                <w:b w:val="0"/>
                <w:color w:val="111111"/>
                <w:szCs w:val="20"/>
                <w:bdr w:val="none" w:sz="0" w:space="0" w:color="auto" w:frame="1"/>
                <w:shd w:val="clear" w:color="auto" w:fill="FFFFFF"/>
              </w:rPr>
            </w:pPr>
            <w:r>
              <w:rPr>
                <w:rStyle w:val="Strong"/>
                <w:rFonts w:cs="Segoe UI"/>
                <w:b w:val="0"/>
                <w:color w:val="111111"/>
                <w:szCs w:val="20"/>
                <w:bdr w:val="none" w:sz="0" w:space="0" w:color="auto" w:frame="1"/>
                <w:shd w:val="clear" w:color="auto" w:fill="FFFFFF"/>
              </w:rPr>
              <w:t>Network Operations</w:t>
            </w:r>
          </w:p>
        </w:tc>
      </w:tr>
      <w:tr w:rsidR="0015426E" w:rsidRPr="00165F05" w14:paraId="614D7DFE" w14:textId="77777777" w:rsidTr="00B310DF">
        <w:tc>
          <w:tcPr>
            <w:tcW w:w="2943" w:type="dxa"/>
          </w:tcPr>
          <w:p w14:paraId="5308AEE1" w14:textId="583747D2" w:rsidR="0015426E" w:rsidRDefault="0015426E" w:rsidP="0015426E">
            <w:pPr>
              <w:pStyle w:val="ListParagraph"/>
              <w:ind w:left="0"/>
              <w:rPr>
                <w:rStyle w:val="Strong"/>
                <w:rFonts w:cs="Segoe UI"/>
                <w:b w:val="0"/>
                <w:color w:val="111111"/>
                <w:szCs w:val="20"/>
                <w:bdr w:val="none" w:sz="0" w:space="0" w:color="auto" w:frame="1"/>
                <w:shd w:val="clear" w:color="auto" w:fill="FFFFFF"/>
              </w:rPr>
            </w:pPr>
            <w:r>
              <w:t>Transnet (transport network database) *</w:t>
            </w:r>
          </w:p>
        </w:tc>
        <w:tc>
          <w:tcPr>
            <w:tcW w:w="2429" w:type="dxa"/>
            <w:tcMar>
              <w:left w:w="57" w:type="dxa"/>
              <w:right w:w="28" w:type="dxa"/>
            </w:tcMar>
          </w:tcPr>
          <w:p w14:paraId="0F29D478" w14:textId="77777777" w:rsidR="0015426E" w:rsidRPr="001E1A47" w:rsidRDefault="0015426E" w:rsidP="0015426E">
            <w:pPr>
              <w:pStyle w:val="ListParagraph"/>
              <w:ind w:left="0"/>
              <w:jc w:val="center"/>
              <w:rPr>
                <w:rStyle w:val="Strong"/>
                <w:rFonts w:cs="Segoe UI"/>
                <w:b w:val="0"/>
                <w:color w:val="111111"/>
                <w:szCs w:val="20"/>
                <w:bdr w:val="none" w:sz="0" w:space="0" w:color="auto" w:frame="1"/>
                <w:shd w:val="clear" w:color="auto" w:fill="FFFFFF"/>
              </w:rPr>
            </w:pPr>
          </w:p>
        </w:tc>
        <w:tc>
          <w:tcPr>
            <w:tcW w:w="2668" w:type="dxa"/>
          </w:tcPr>
          <w:p w14:paraId="52C8B431" w14:textId="0AB1AEF6" w:rsidR="0015426E" w:rsidRPr="008D14BE" w:rsidRDefault="0015426E" w:rsidP="0087751C">
            <w:pPr>
              <w:spacing w:after="0"/>
              <w:ind w:left="0"/>
              <w:contextualSpacing/>
              <w:rPr>
                <w:rStyle w:val="Strong"/>
                <w:rFonts w:cs="Segoe UI"/>
                <w:b w:val="0"/>
                <w:color w:val="111111"/>
                <w:szCs w:val="20"/>
                <w:bdr w:val="none" w:sz="0" w:space="0" w:color="auto" w:frame="1"/>
                <w:shd w:val="clear" w:color="auto" w:fill="FFFFFF"/>
              </w:rPr>
            </w:pPr>
          </w:p>
        </w:tc>
        <w:tc>
          <w:tcPr>
            <w:tcW w:w="3196" w:type="dxa"/>
          </w:tcPr>
          <w:p w14:paraId="78B5A945" w14:textId="09F5752B" w:rsidR="0015426E" w:rsidRPr="00941751" w:rsidRDefault="0015426E" w:rsidP="0087751C">
            <w:pPr>
              <w:pStyle w:val="ListParagraph"/>
              <w:numPr>
                <w:ilvl w:val="0"/>
                <w:numId w:val="45"/>
              </w:numPr>
              <w:spacing w:after="0"/>
              <w:contextualSpacing/>
              <w:rPr>
                <w:rStyle w:val="Strong"/>
                <w:rFonts w:cs="Segoe UI"/>
                <w:b w:val="0"/>
                <w:color w:val="111111"/>
                <w:szCs w:val="20"/>
                <w:bdr w:val="none" w:sz="0" w:space="0" w:color="auto" w:frame="1"/>
                <w:shd w:val="clear" w:color="auto" w:fill="FFFFFF"/>
              </w:rPr>
            </w:pPr>
            <w:r w:rsidRPr="008D14BE">
              <w:rPr>
                <w:rStyle w:val="Strong"/>
                <w:rFonts w:cs="Segoe UI"/>
                <w:b w:val="0"/>
                <w:color w:val="111111"/>
                <w:szCs w:val="20"/>
                <w:bdr w:val="none" w:sz="0" w:space="0" w:color="auto" w:frame="1"/>
                <w:shd w:val="clear" w:color="auto" w:fill="FFFFFF"/>
              </w:rPr>
              <w:t>S</w:t>
            </w:r>
            <w:r w:rsidRPr="00941751">
              <w:rPr>
                <w:rStyle w:val="Strong"/>
                <w:rFonts w:cs="Segoe UI"/>
                <w:b w:val="0"/>
                <w:color w:val="111111"/>
                <w:szCs w:val="20"/>
                <w:bdr w:val="none" w:sz="0" w:space="0" w:color="auto" w:frame="1"/>
                <w:shd w:val="clear" w:color="auto" w:fill="FFFFFF"/>
              </w:rPr>
              <w:t>uburb</w:t>
            </w:r>
          </w:p>
        </w:tc>
        <w:tc>
          <w:tcPr>
            <w:tcW w:w="4063" w:type="dxa"/>
          </w:tcPr>
          <w:p w14:paraId="6C2BA45D" w14:textId="5C44DADF" w:rsidR="0015426E" w:rsidRPr="001E1A47" w:rsidRDefault="00517630" w:rsidP="0015426E">
            <w:pPr>
              <w:pStyle w:val="ListParagraph"/>
              <w:ind w:left="0"/>
              <w:rPr>
                <w:rStyle w:val="Strong"/>
                <w:rFonts w:cs="Segoe UI"/>
                <w:b w:val="0"/>
                <w:color w:val="111111"/>
                <w:szCs w:val="20"/>
                <w:bdr w:val="none" w:sz="0" w:space="0" w:color="auto" w:frame="1"/>
                <w:shd w:val="clear" w:color="auto" w:fill="FFFFFF"/>
              </w:rPr>
            </w:pPr>
            <w:r>
              <w:rPr>
                <w:rStyle w:val="Strong"/>
                <w:rFonts w:cs="Segoe UI"/>
                <w:b w:val="0"/>
                <w:color w:val="111111"/>
                <w:szCs w:val="20"/>
                <w:bdr w:val="none" w:sz="0" w:space="0" w:color="auto" w:frame="1"/>
                <w:shd w:val="clear" w:color="auto" w:fill="FFFFFF"/>
              </w:rPr>
              <w:t>Network Operations</w:t>
            </w:r>
          </w:p>
        </w:tc>
      </w:tr>
    </w:tbl>
    <w:p w14:paraId="5BCB272B" w14:textId="77777777" w:rsidR="00146CFF" w:rsidRDefault="00146CFF" w:rsidP="00201CAA"/>
    <w:p w14:paraId="1FAE9188" w14:textId="1C9F9B9D" w:rsidR="00146CFF" w:rsidRDefault="00146CFF" w:rsidP="00201CAA">
      <w:r>
        <w:t>* Note: this data is sourced from external systems and will be supplied as reference data to the Pega application as part of the project delivery.</w:t>
      </w:r>
    </w:p>
    <w:p w14:paraId="1FD9CA94" w14:textId="6C6FC0A5" w:rsidR="00146CFF" w:rsidRDefault="00146CFF" w:rsidP="00201CAA">
      <w:pPr>
        <w:sectPr w:rsidR="00146CFF" w:rsidSect="00D13841">
          <w:pgSz w:w="16838" w:h="11906" w:orient="landscape" w:code="9"/>
          <w:pgMar w:top="720" w:right="245" w:bottom="1274" w:left="245" w:header="288" w:footer="168" w:gutter="0"/>
          <w:cols w:space="720"/>
          <w:titlePg/>
          <w:docGrid w:linePitch="360"/>
        </w:sectPr>
      </w:pPr>
    </w:p>
    <w:p w14:paraId="798135AC" w14:textId="77777777" w:rsidR="001E1A47" w:rsidRPr="005B439F" w:rsidRDefault="001E1A47" w:rsidP="00FC1C14">
      <w:pPr>
        <w:pStyle w:val="NormalText"/>
        <w:rPr>
          <w:color w:val="FFC000"/>
        </w:rPr>
      </w:pPr>
    </w:p>
    <w:p w14:paraId="6CF50AAE" w14:textId="77777777" w:rsidR="00FA028D" w:rsidRDefault="00FA028D" w:rsidP="00C47010">
      <w:pPr>
        <w:pStyle w:val="Heading2"/>
      </w:pPr>
      <w:bookmarkStart w:id="147" w:name="_Toc468399908"/>
      <w:r w:rsidRPr="00C47010">
        <w:t>Application Data Matrix</w:t>
      </w:r>
      <w:bookmarkEnd w:id="147"/>
    </w:p>
    <w:p w14:paraId="0FA7B784" w14:textId="309DE69A" w:rsidR="00620ECE" w:rsidRDefault="00620ECE" w:rsidP="00E94F20">
      <w:pPr>
        <w:pStyle w:val="NormalText"/>
      </w:pPr>
      <w:r w:rsidRPr="001E1A47">
        <w:t xml:space="preserve">This </w:t>
      </w:r>
      <w:bookmarkStart w:id="148" w:name="_GoBack"/>
      <w:r>
        <w:t xml:space="preserve">Application </w:t>
      </w:r>
      <w:r w:rsidRPr="001E1A47">
        <w:t xml:space="preserve">Data Matrix </w:t>
      </w:r>
      <w:r>
        <w:t>details</w:t>
      </w:r>
      <w:r w:rsidRPr="001E1A47">
        <w:t xml:space="preserve"> the </w:t>
      </w:r>
      <w:r>
        <w:t xml:space="preserve">key </w:t>
      </w:r>
      <w:r w:rsidRPr="001E1A47">
        <w:t>components of the solution and</w:t>
      </w:r>
      <w:r>
        <w:t xml:space="preserve"> the data entities that are </w:t>
      </w:r>
      <w:r w:rsidR="00B310DF">
        <w:t xml:space="preserve">created (C), read (R), updated (U) and deleted (D) </w:t>
      </w:r>
      <w:r>
        <w:t>by them</w:t>
      </w:r>
      <w:bookmarkEnd w:id="148"/>
      <w:r>
        <w:t>.</w:t>
      </w:r>
      <w:r w:rsidR="00146CFF">
        <w:t xml:space="preserve"> </w:t>
      </w:r>
      <w:r w:rsidR="00146CFF" w:rsidRPr="00201CAA">
        <w:t xml:space="preserve">PEGA does not allow for deletes of any data entities, </w:t>
      </w:r>
      <w:r w:rsidR="00146CFF">
        <w:t xml:space="preserve">rather </w:t>
      </w:r>
      <w:r w:rsidR="00146CFF" w:rsidRPr="00201CAA">
        <w:t xml:space="preserve">entities </w:t>
      </w:r>
      <w:r w:rsidR="00146CFF">
        <w:t xml:space="preserve">will </w:t>
      </w:r>
      <w:r w:rsidR="00146CFF" w:rsidRPr="00201CAA">
        <w:t>be marked as inactive.</w:t>
      </w:r>
    </w:p>
    <w:tbl>
      <w:tblPr>
        <w:tblW w:w="9457"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881"/>
        <w:gridCol w:w="1644"/>
        <w:gridCol w:w="1644"/>
        <w:gridCol w:w="1644"/>
        <w:gridCol w:w="1644"/>
      </w:tblGrid>
      <w:tr w:rsidR="00B310DF" w:rsidRPr="00691460" w14:paraId="5BA070AA" w14:textId="77777777" w:rsidTr="00B310DF">
        <w:trPr>
          <w:tblHeader/>
        </w:trPr>
        <w:tc>
          <w:tcPr>
            <w:tcW w:w="2881" w:type="dxa"/>
            <w:shd w:val="clear" w:color="auto" w:fill="404040" w:themeFill="text1" w:themeFillTint="BF"/>
          </w:tcPr>
          <w:p w14:paraId="3037F1A2" w14:textId="77777777" w:rsidR="00620ECE" w:rsidRDefault="00620ECE" w:rsidP="00F7341E">
            <w:pPr>
              <w:pStyle w:val="TableHeader"/>
            </w:pPr>
            <w:r>
              <w:t>Data Entity</w:t>
            </w:r>
          </w:p>
        </w:tc>
        <w:tc>
          <w:tcPr>
            <w:tcW w:w="1644" w:type="dxa"/>
            <w:shd w:val="clear" w:color="auto" w:fill="404040" w:themeFill="text1" w:themeFillTint="BF"/>
          </w:tcPr>
          <w:p w14:paraId="6D3DB3E8" w14:textId="77777777" w:rsidR="00620ECE" w:rsidRPr="00691460" w:rsidRDefault="00620ECE" w:rsidP="00B310DF">
            <w:pPr>
              <w:pStyle w:val="TableHeader"/>
              <w:jc w:val="center"/>
            </w:pPr>
            <w:r>
              <w:t>PEGA</w:t>
            </w:r>
          </w:p>
        </w:tc>
        <w:tc>
          <w:tcPr>
            <w:tcW w:w="1644" w:type="dxa"/>
            <w:shd w:val="clear" w:color="auto" w:fill="404040" w:themeFill="text1" w:themeFillTint="BF"/>
          </w:tcPr>
          <w:p w14:paraId="732BC63C" w14:textId="77777777" w:rsidR="00620ECE" w:rsidRPr="00691460" w:rsidRDefault="00620ECE" w:rsidP="00B310DF">
            <w:pPr>
              <w:pStyle w:val="TableHeader"/>
              <w:jc w:val="center"/>
            </w:pPr>
            <w:r>
              <w:t>Oracle Financials</w:t>
            </w:r>
          </w:p>
        </w:tc>
        <w:tc>
          <w:tcPr>
            <w:tcW w:w="1644" w:type="dxa"/>
            <w:shd w:val="clear" w:color="auto" w:fill="404040" w:themeFill="text1" w:themeFillTint="BF"/>
          </w:tcPr>
          <w:p w14:paraId="7160EED8" w14:textId="77777777" w:rsidR="00620ECE" w:rsidRDefault="00620ECE" w:rsidP="00B310DF">
            <w:pPr>
              <w:pStyle w:val="TableHeader"/>
              <w:jc w:val="center"/>
            </w:pPr>
            <w:r>
              <w:t>Reporting Database</w:t>
            </w:r>
          </w:p>
        </w:tc>
        <w:tc>
          <w:tcPr>
            <w:tcW w:w="1644" w:type="dxa"/>
            <w:shd w:val="clear" w:color="auto" w:fill="404040" w:themeFill="text1" w:themeFillTint="BF"/>
          </w:tcPr>
          <w:p w14:paraId="2EB7C8D5" w14:textId="77777777" w:rsidR="00620ECE" w:rsidRDefault="00620ECE" w:rsidP="00B310DF">
            <w:pPr>
              <w:pStyle w:val="TableHeader"/>
              <w:jc w:val="center"/>
            </w:pPr>
            <w:r>
              <w:t>Report Object Store</w:t>
            </w:r>
          </w:p>
        </w:tc>
      </w:tr>
      <w:tr w:rsidR="00B310DF" w:rsidRPr="00165F05" w14:paraId="730DB9D1" w14:textId="77777777" w:rsidTr="00B310DF">
        <w:tc>
          <w:tcPr>
            <w:tcW w:w="2881" w:type="dxa"/>
          </w:tcPr>
          <w:p w14:paraId="350F0911"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Payment</w:t>
            </w:r>
          </w:p>
        </w:tc>
        <w:tc>
          <w:tcPr>
            <w:tcW w:w="1644" w:type="dxa"/>
            <w:tcMar>
              <w:left w:w="57" w:type="dxa"/>
              <w:right w:w="28" w:type="dxa"/>
            </w:tcMar>
          </w:tcPr>
          <w:p w14:paraId="1CDBACD1"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w:t>
            </w:r>
          </w:p>
        </w:tc>
        <w:tc>
          <w:tcPr>
            <w:tcW w:w="1644" w:type="dxa"/>
          </w:tcPr>
          <w:p w14:paraId="32818706"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2E25B464"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7786378B"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1B94FE1B" w14:textId="77777777" w:rsidTr="00B310DF">
        <w:tc>
          <w:tcPr>
            <w:tcW w:w="2881" w:type="dxa"/>
          </w:tcPr>
          <w:p w14:paraId="709E7D89"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Ad Hoc Payment</w:t>
            </w:r>
          </w:p>
        </w:tc>
        <w:tc>
          <w:tcPr>
            <w:tcW w:w="1644" w:type="dxa"/>
            <w:tcMar>
              <w:left w:w="57" w:type="dxa"/>
              <w:right w:w="28" w:type="dxa"/>
            </w:tcMar>
          </w:tcPr>
          <w:p w14:paraId="0B42DF4B"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w:t>
            </w:r>
          </w:p>
        </w:tc>
        <w:tc>
          <w:tcPr>
            <w:tcW w:w="1644" w:type="dxa"/>
          </w:tcPr>
          <w:p w14:paraId="1F7CF0BA"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172BD70E"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07E5F281"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19323AFE" w14:textId="77777777" w:rsidTr="00B310DF">
        <w:tc>
          <w:tcPr>
            <w:tcW w:w="2881" w:type="dxa"/>
          </w:tcPr>
          <w:p w14:paraId="3DE510F9"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Payment Reason</w:t>
            </w:r>
          </w:p>
        </w:tc>
        <w:tc>
          <w:tcPr>
            <w:tcW w:w="1644" w:type="dxa"/>
            <w:tcMar>
              <w:left w:w="57" w:type="dxa"/>
              <w:right w:w="28" w:type="dxa"/>
            </w:tcMar>
          </w:tcPr>
          <w:p w14:paraId="17C8FF05"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14EC1F23"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41733DA8"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7D113BDB"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0B378536" w14:textId="77777777" w:rsidTr="00B310DF">
        <w:tc>
          <w:tcPr>
            <w:tcW w:w="2881" w:type="dxa"/>
          </w:tcPr>
          <w:p w14:paraId="370DF49F"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Payment Schedule</w:t>
            </w:r>
          </w:p>
        </w:tc>
        <w:tc>
          <w:tcPr>
            <w:tcW w:w="1644" w:type="dxa"/>
            <w:tcMar>
              <w:left w:w="57" w:type="dxa"/>
              <w:right w:w="28" w:type="dxa"/>
            </w:tcMar>
          </w:tcPr>
          <w:p w14:paraId="2D6E4324"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7A128B93"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34817BE4"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667AAC79"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3217968F" w14:textId="77777777" w:rsidTr="00B310DF">
        <w:tc>
          <w:tcPr>
            <w:tcW w:w="2881" w:type="dxa"/>
          </w:tcPr>
          <w:p w14:paraId="6BFE27A1"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Cost Components</w:t>
            </w:r>
          </w:p>
        </w:tc>
        <w:tc>
          <w:tcPr>
            <w:tcW w:w="1644" w:type="dxa"/>
            <w:tcMar>
              <w:left w:w="57" w:type="dxa"/>
              <w:right w:w="28" w:type="dxa"/>
            </w:tcMar>
          </w:tcPr>
          <w:p w14:paraId="1043427A"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7F5A06E0"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3BC6C74C"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p>
        </w:tc>
        <w:tc>
          <w:tcPr>
            <w:tcW w:w="1644" w:type="dxa"/>
          </w:tcPr>
          <w:p w14:paraId="53D87544"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21A1EF87" w14:textId="77777777" w:rsidTr="00B310DF">
        <w:tc>
          <w:tcPr>
            <w:tcW w:w="2881" w:type="dxa"/>
          </w:tcPr>
          <w:p w14:paraId="4DF7B228"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Indexation</w:t>
            </w:r>
          </w:p>
        </w:tc>
        <w:tc>
          <w:tcPr>
            <w:tcW w:w="1644" w:type="dxa"/>
            <w:tcMar>
              <w:left w:w="57" w:type="dxa"/>
              <w:right w:w="28" w:type="dxa"/>
            </w:tcMar>
          </w:tcPr>
          <w:p w14:paraId="327A89F0"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220A9B20"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0BEDD36D"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p>
        </w:tc>
        <w:tc>
          <w:tcPr>
            <w:tcW w:w="1644" w:type="dxa"/>
          </w:tcPr>
          <w:p w14:paraId="3DD4A3EF"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234D0E80" w14:textId="77777777" w:rsidTr="00B310DF">
        <w:tc>
          <w:tcPr>
            <w:tcW w:w="2881" w:type="dxa"/>
          </w:tcPr>
          <w:p w14:paraId="5C6ED081"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Variation</w:t>
            </w:r>
          </w:p>
        </w:tc>
        <w:tc>
          <w:tcPr>
            <w:tcW w:w="1644" w:type="dxa"/>
            <w:tcMar>
              <w:left w:w="57" w:type="dxa"/>
              <w:right w:w="28" w:type="dxa"/>
            </w:tcMar>
          </w:tcPr>
          <w:p w14:paraId="2241C320"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4FE7696E"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7BC493BF"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3F651114"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3C6C820D" w14:textId="77777777" w:rsidTr="00B310DF">
        <w:tc>
          <w:tcPr>
            <w:tcW w:w="2881" w:type="dxa"/>
          </w:tcPr>
          <w:p w14:paraId="5E31FCFF"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GL Charge Code</w:t>
            </w:r>
          </w:p>
        </w:tc>
        <w:tc>
          <w:tcPr>
            <w:tcW w:w="1644" w:type="dxa"/>
            <w:tcMar>
              <w:left w:w="57" w:type="dxa"/>
              <w:right w:w="28" w:type="dxa"/>
            </w:tcMar>
          </w:tcPr>
          <w:p w14:paraId="3EC39AD4" w14:textId="5D91BC21" w:rsidR="00620ECE" w:rsidRPr="00B310DF" w:rsidRDefault="00A9170B" w:rsidP="00B310DF">
            <w:pPr>
              <w:ind w:left="0"/>
              <w:jc w:val="center"/>
              <w:rPr>
                <w:rStyle w:val="Strong"/>
                <w:rFonts w:cs="Segoe UI"/>
                <w:b w:val="0"/>
                <w:color w:val="111111"/>
                <w:szCs w:val="20"/>
                <w:bdr w:val="none" w:sz="0" w:space="0" w:color="auto" w:frame="1"/>
                <w:shd w:val="clear" w:color="auto" w:fill="FFFFFF"/>
              </w:rPr>
            </w:pPr>
            <w:r>
              <w:rPr>
                <w:rStyle w:val="Strong"/>
                <w:rFonts w:cs="Segoe UI"/>
                <w:b w:val="0"/>
                <w:color w:val="111111"/>
                <w:szCs w:val="20"/>
                <w:bdr w:val="none" w:sz="0" w:space="0" w:color="auto" w:frame="1"/>
                <w:shd w:val="clear" w:color="auto" w:fill="FFFFFF"/>
              </w:rPr>
              <w:t>R</w:t>
            </w:r>
          </w:p>
        </w:tc>
        <w:tc>
          <w:tcPr>
            <w:tcW w:w="1644" w:type="dxa"/>
          </w:tcPr>
          <w:p w14:paraId="711788D6"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CRU</w:t>
            </w:r>
          </w:p>
        </w:tc>
        <w:tc>
          <w:tcPr>
            <w:tcW w:w="1644" w:type="dxa"/>
          </w:tcPr>
          <w:p w14:paraId="2EE96112"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4A3DB599"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537C4DAA" w14:textId="77777777" w:rsidTr="00B310DF">
        <w:tc>
          <w:tcPr>
            <w:tcW w:w="2881" w:type="dxa"/>
          </w:tcPr>
          <w:p w14:paraId="29C613E7"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Invoice</w:t>
            </w:r>
          </w:p>
        </w:tc>
        <w:tc>
          <w:tcPr>
            <w:tcW w:w="1644" w:type="dxa"/>
            <w:tcMar>
              <w:left w:w="57" w:type="dxa"/>
              <w:right w:w="28" w:type="dxa"/>
            </w:tcMar>
          </w:tcPr>
          <w:p w14:paraId="2EF63CF7"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w:t>
            </w:r>
          </w:p>
        </w:tc>
        <w:tc>
          <w:tcPr>
            <w:tcW w:w="1644" w:type="dxa"/>
          </w:tcPr>
          <w:p w14:paraId="378DA47A"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4FEBA081"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1D7959F2"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4BA5CA66" w14:textId="77777777" w:rsidTr="00B310DF">
        <w:tc>
          <w:tcPr>
            <w:tcW w:w="2881" w:type="dxa"/>
          </w:tcPr>
          <w:p w14:paraId="62BC47CD"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Contract</w:t>
            </w:r>
          </w:p>
        </w:tc>
        <w:tc>
          <w:tcPr>
            <w:tcW w:w="1644" w:type="dxa"/>
            <w:tcMar>
              <w:left w:w="57" w:type="dxa"/>
              <w:right w:w="28" w:type="dxa"/>
            </w:tcMar>
          </w:tcPr>
          <w:p w14:paraId="6C1B6387"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71C62CFF"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5AB935AF"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0E4D6EF1"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5E01EEE1" w14:textId="77777777" w:rsidTr="00B310DF">
        <w:tc>
          <w:tcPr>
            <w:tcW w:w="2881" w:type="dxa"/>
          </w:tcPr>
          <w:p w14:paraId="32528365"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Contract Plan</w:t>
            </w:r>
          </w:p>
        </w:tc>
        <w:tc>
          <w:tcPr>
            <w:tcW w:w="1644" w:type="dxa"/>
            <w:tcMar>
              <w:left w:w="57" w:type="dxa"/>
              <w:right w:w="28" w:type="dxa"/>
            </w:tcMar>
          </w:tcPr>
          <w:p w14:paraId="22879974" w14:textId="1BAA7B55" w:rsidR="00620ECE" w:rsidRPr="00B310DF" w:rsidRDefault="00146CFF" w:rsidP="00B310DF">
            <w:pPr>
              <w:ind w:left="0"/>
              <w:jc w:val="center"/>
              <w:rPr>
                <w:rStyle w:val="Strong"/>
                <w:rFonts w:cs="Segoe UI"/>
                <w:b w:val="0"/>
                <w:color w:val="111111"/>
                <w:szCs w:val="20"/>
                <w:bdr w:val="none" w:sz="0" w:space="0" w:color="auto" w:frame="1"/>
                <w:shd w:val="clear" w:color="auto" w:fill="FFFFFF"/>
              </w:rPr>
            </w:pPr>
            <w:r>
              <w:rPr>
                <w:rStyle w:val="Strong"/>
                <w:rFonts w:cs="Segoe UI"/>
                <w:b w:val="0"/>
                <w:color w:val="111111"/>
                <w:szCs w:val="20"/>
                <w:bdr w:val="none" w:sz="0" w:space="0" w:color="auto" w:frame="1"/>
                <w:shd w:val="clear" w:color="auto" w:fill="FFFFFF"/>
              </w:rPr>
              <w:t>CRU</w:t>
            </w:r>
          </w:p>
        </w:tc>
        <w:tc>
          <w:tcPr>
            <w:tcW w:w="1644" w:type="dxa"/>
          </w:tcPr>
          <w:p w14:paraId="4716AFDC"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4C657804"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6BBA1D46"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31ADE2EB" w14:textId="77777777" w:rsidTr="00B310DF">
        <w:tc>
          <w:tcPr>
            <w:tcW w:w="2881" w:type="dxa"/>
          </w:tcPr>
          <w:p w14:paraId="0B360FAC"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Contractual Service</w:t>
            </w:r>
          </w:p>
        </w:tc>
        <w:tc>
          <w:tcPr>
            <w:tcW w:w="1644" w:type="dxa"/>
            <w:tcMar>
              <w:left w:w="57" w:type="dxa"/>
              <w:right w:w="28" w:type="dxa"/>
            </w:tcMar>
          </w:tcPr>
          <w:p w14:paraId="3403FC79"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17F97045"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5754D763"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6CD7E660"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42271C3A" w14:textId="77777777" w:rsidTr="00B310DF">
        <w:tc>
          <w:tcPr>
            <w:tcW w:w="2881" w:type="dxa"/>
          </w:tcPr>
          <w:p w14:paraId="76E71687"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Generic SLA</w:t>
            </w:r>
          </w:p>
        </w:tc>
        <w:tc>
          <w:tcPr>
            <w:tcW w:w="1644" w:type="dxa"/>
            <w:tcMar>
              <w:left w:w="57" w:type="dxa"/>
              <w:right w:w="28" w:type="dxa"/>
            </w:tcMar>
          </w:tcPr>
          <w:p w14:paraId="1A582BFC"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439C2E99"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59B48B6E"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p>
        </w:tc>
        <w:tc>
          <w:tcPr>
            <w:tcW w:w="1644" w:type="dxa"/>
          </w:tcPr>
          <w:p w14:paraId="7E55F1B8"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236141F3" w14:textId="77777777" w:rsidTr="00B310DF">
        <w:tc>
          <w:tcPr>
            <w:tcW w:w="2881" w:type="dxa"/>
          </w:tcPr>
          <w:p w14:paraId="7172A4A0"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Organization</w:t>
            </w:r>
          </w:p>
        </w:tc>
        <w:tc>
          <w:tcPr>
            <w:tcW w:w="1644" w:type="dxa"/>
            <w:tcMar>
              <w:left w:w="57" w:type="dxa"/>
              <w:right w:w="28" w:type="dxa"/>
            </w:tcMar>
          </w:tcPr>
          <w:p w14:paraId="562279DF"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03AA41A6"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35A5246B"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1B72EFAB"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05BF1591" w14:textId="77777777" w:rsidTr="00B310DF">
        <w:tc>
          <w:tcPr>
            <w:tcW w:w="2881" w:type="dxa"/>
          </w:tcPr>
          <w:p w14:paraId="652BBE0C"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Route</w:t>
            </w:r>
          </w:p>
        </w:tc>
        <w:tc>
          <w:tcPr>
            <w:tcW w:w="1644" w:type="dxa"/>
            <w:tcMar>
              <w:left w:w="57" w:type="dxa"/>
              <w:right w:w="28" w:type="dxa"/>
            </w:tcMar>
          </w:tcPr>
          <w:p w14:paraId="5A26CA18"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1D23DE9A"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041F724C"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45707180"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5849CDF2" w14:textId="77777777" w:rsidTr="00B310DF">
        <w:tc>
          <w:tcPr>
            <w:tcW w:w="2881" w:type="dxa"/>
          </w:tcPr>
          <w:p w14:paraId="0EAB1BE5"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Service Provider</w:t>
            </w:r>
          </w:p>
        </w:tc>
        <w:tc>
          <w:tcPr>
            <w:tcW w:w="1644" w:type="dxa"/>
            <w:tcMar>
              <w:left w:w="57" w:type="dxa"/>
              <w:right w:w="28" w:type="dxa"/>
            </w:tcMar>
          </w:tcPr>
          <w:p w14:paraId="5559C6DA" w14:textId="3AEB27A1"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RU</w:t>
            </w:r>
          </w:p>
        </w:tc>
        <w:tc>
          <w:tcPr>
            <w:tcW w:w="1644" w:type="dxa"/>
          </w:tcPr>
          <w:p w14:paraId="702E8EE8"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CRU</w:t>
            </w:r>
          </w:p>
        </w:tc>
        <w:tc>
          <w:tcPr>
            <w:tcW w:w="1644" w:type="dxa"/>
          </w:tcPr>
          <w:p w14:paraId="452D41D5"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7443636A"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048DD897" w14:textId="77777777" w:rsidTr="00B310DF">
        <w:tc>
          <w:tcPr>
            <w:tcW w:w="2881" w:type="dxa"/>
          </w:tcPr>
          <w:p w14:paraId="226EA13F"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Vehicle</w:t>
            </w:r>
          </w:p>
        </w:tc>
        <w:tc>
          <w:tcPr>
            <w:tcW w:w="1644" w:type="dxa"/>
            <w:tcMar>
              <w:left w:w="57" w:type="dxa"/>
              <w:right w:w="28" w:type="dxa"/>
            </w:tcMar>
          </w:tcPr>
          <w:p w14:paraId="092CA9AF"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1176501B"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02EBD1C3"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2BDAD0ED"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193A94F1" w14:textId="77777777" w:rsidTr="00B310DF">
        <w:tc>
          <w:tcPr>
            <w:tcW w:w="2881" w:type="dxa"/>
          </w:tcPr>
          <w:p w14:paraId="50BABDB8"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Variation</w:t>
            </w:r>
          </w:p>
        </w:tc>
        <w:tc>
          <w:tcPr>
            <w:tcW w:w="1644" w:type="dxa"/>
            <w:tcMar>
              <w:left w:w="57" w:type="dxa"/>
              <w:right w:w="28" w:type="dxa"/>
            </w:tcMar>
          </w:tcPr>
          <w:p w14:paraId="270D23C5"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w:t>
            </w:r>
          </w:p>
        </w:tc>
        <w:tc>
          <w:tcPr>
            <w:tcW w:w="1644" w:type="dxa"/>
          </w:tcPr>
          <w:p w14:paraId="3E2213EF"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3C6389B9"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p>
        </w:tc>
        <w:tc>
          <w:tcPr>
            <w:tcW w:w="1644" w:type="dxa"/>
          </w:tcPr>
          <w:p w14:paraId="51A74623"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127FF9F9" w14:textId="77777777" w:rsidTr="00B310DF">
        <w:tc>
          <w:tcPr>
            <w:tcW w:w="2881" w:type="dxa"/>
          </w:tcPr>
          <w:p w14:paraId="7770AE6D"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Driver</w:t>
            </w:r>
          </w:p>
        </w:tc>
        <w:tc>
          <w:tcPr>
            <w:tcW w:w="1644" w:type="dxa"/>
            <w:tcMar>
              <w:left w:w="57" w:type="dxa"/>
              <w:right w:w="28" w:type="dxa"/>
            </w:tcMar>
          </w:tcPr>
          <w:p w14:paraId="38E07360"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15B6F362"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26A3B159"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70D76664"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2B6D3335" w14:textId="77777777" w:rsidTr="00B310DF">
        <w:tc>
          <w:tcPr>
            <w:tcW w:w="2881" w:type="dxa"/>
          </w:tcPr>
          <w:p w14:paraId="52A591CF"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lastRenderedPageBreak/>
              <w:t>Site</w:t>
            </w:r>
          </w:p>
        </w:tc>
        <w:tc>
          <w:tcPr>
            <w:tcW w:w="1644" w:type="dxa"/>
            <w:tcMar>
              <w:left w:w="57" w:type="dxa"/>
              <w:right w:w="28" w:type="dxa"/>
            </w:tcMar>
          </w:tcPr>
          <w:p w14:paraId="34D78F90"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4CAB473A"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61D85396"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430B8153"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2156903B" w14:textId="77777777" w:rsidTr="00B310DF">
        <w:tc>
          <w:tcPr>
            <w:tcW w:w="2881" w:type="dxa"/>
          </w:tcPr>
          <w:p w14:paraId="17523ADE"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Contact</w:t>
            </w:r>
          </w:p>
        </w:tc>
        <w:tc>
          <w:tcPr>
            <w:tcW w:w="1644" w:type="dxa"/>
            <w:tcMar>
              <w:left w:w="57" w:type="dxa"/>
              <w:right w:w="28" w:type="dxa"/>
            </w:tcMar>
          </w:tcPr>
          <w:p w14:paraId="48A91C7B"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1AB67F9D"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664A7736"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51CC2FE7"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05B9008C" w14:textId="77777777" w:rsidTr="00B310DF">
        <w:tc>
          <w:tcPr>
            <w:tcW w:w="2881" w:type="dxa"/>
          </w:tcPr>
          <w:p w14:paraId="10E7DCB6" w14:textId="77777777" w:rsidR="00620ECE" w:rsidRPr="00B310DF" w:rsidRDefault="00620ECE"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Vehicle Features</w:t>
            </w:r>
          </w:p>
        </w:tc>
        <w:tc>
          <w:tcPr>
            <w:tcW w:w="1644" w:type="dxa"/>
            <w:tcMar>
              <w:left w:w="57" w:type="dxa"/>
              <w:right w:w="28" w:type="dxa"/>
            </w:tcMar>
          </w:tcPr>
          <w:p w14:paraId="2A0AEB37"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7FEE6030"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76ED0F04"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7F65F6C6"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2CD0D4C7" w14:textId="77777777" w:rsidTr="00B310DF">
        <w:tc>
          <w:tcPr>
            <w:tcW w:w="2881" w:type="dxa"/>
          </w:tcPr>
          <w:p w14:paraId="25569CA7" w14:textId="77777777" w:rsidR="00620ECE" w:rsidRPr="00B310DF" w:rsidRDefault="00896CF7"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Pr>
                <w:rStyle w:val="Strong"/>
                <w:rFonts w:cs="Segoe UI"/>
                <w:b w:val="0"/>
                <w:bCs w:val="0"/>
                <w:color w:val="111111"/>
                <w:szCs w:val="20"/>
                <w:bdr w:val="none" w:sz="0" w:space="0" w:color="auto" w:frame="1"/>
                <w:shd w:val="clear" w:color="auto" w:fill="FFFFFF"/>
              </w:rPr>
              <w:t>Tax Code</w:t>
            </w:r>
          </w:p>
        </w:tc>
        <w:tc>
          <w:tcPr>
            <w:tcW w:w="1644" w:type="dxa"/>
            <w:tcMar>
              <w:left w:w="57" w:type="dxa"/>
              <w:right w:w="28" w:type="dxa"/>
            </w:tcMar>
          </w:tcPr>
          <w:p w14:paraId="06C48970"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CRU</w:t>
            </w:r>
          </w:p>
        </w:tc>
        <w:tc>
          <w:tcPr>
            <w:tcW w:w="1644" w:type="dxa"/>
          </w:tcPr>
          <w:p w14:paraId="3CD94E34"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7799E36D"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65B6B1D3"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p>
        </w:tc>
      </w:tr>
      <w:tr w:rsidR="00B310DF" w:rsidRPr="00165F05" w14:paraId="43ABD10F" w14:textId="77777777" w:rsidTr="00B310DF">
        <w:tc>
          <w:tcPr>
            <w:tcW w:w="2881" w:type="dxa"/>
          </w:tcPr>
          <w:p w14:paraId="627FAA10" w14:textId="77777777" w:rsidR="00620ECE" w:rsidRPr="00B310DF" w:rsidRDefault="00B310DF" w:rsidP="00E75330">
            <w:pPr>
              <w:pStyle w:val="ListParagraph"/>
              <w:numPr>
                <w:ilvl w:val="0"/>
                <w:numId w:val="18"/>
              </w:numPr>
              <w:spacing w:after="0"/>
              <w:contextualSpacing/>
              <w:rPr>
                <w:rStyle w:val="Strong"/>
                <w:rFonts w:cs="Segoe UI"/>
                <w:b w:val="0"/>
                <w:bCs w:val="0"/>
                <w:color w:val="111111"/>
                <w:szCs w:val="20"/>
                <w:bdr w:val="none" w:sz="0" w:space="0" w:color="auto" w:frame="1"/>
                <w:shd w:val="clear" w:color="auto" w:fill="FFFFFF"/>
              </w:rPr>
            </w:pPr>
            <w:r w:rsidRPr="00B310DF">
              <w:rPr>
                <w:rStyle w:val="Strong"/>
                <w:rFonts w:cs="Segoe UI"/>
                <w:b w:val="0"/>
                <w:bCs w:val="0"/>
                <w:color w:val="111111"/>
                <w:szCs w:val="20"/>
                <w:bdr w:val="none" w:sz="0" w:space="0" w:color="auto" w:frame="1"/>
                <w:shd w:val="clear" w:color="auto" w:fill="FFFFFF"/>
              </w:rPr>
              <w:t xml:space="preserve">Report Object </w:t>
            </w:r>
            <w:r w:rsidR="00620ECE" w:rsidRPr="00B310DF">
              <w:rPr>
                <w:rStyle w:val="Strong"/>
                <w:rFonts w:cs="Segoe UI"/>
                <w:b w:val="0"/>
                <w:bCs w:val="0"/>
                <w:color w:val="111111"/>
                <w:szCs w:val="20"/>
                <w:bdr w:val="none" w:sz="0" w:space="0" w:color="auto" w:frame="1"/>
                <w:shd w:val="clear" w:color="auto" w:fill="FFFFFF"/>
              </w:rPr>
              <w:t>Meta Data</w:t>
            </w:r>
          </w:p>
        </w:tc>
        <w:tc>
          <w:tcPr>
            <w:tcW w:w="1644" w:type="dxa"/>
            <w:tcMar>
              <w:left w:w="57" w:type="dxa"/>
              <w:right w:w="28" w:type="dxa"/>
            </w:tcMar>
          </w:tcPr>
          <w:p w14:paraId="56AC047F"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p>
        </w:tc>
        <w:tc>
          <w:tcPr>
            <w:tcW w:w="1644" w:type="dxa"/>
          </w:tcPr>
          <w:p w14:paraId="2035706D" w14:textId="77777777" w:rsidR="00620ECE" w:rsidRPr="00B310DF" w:rsidRDefault="00620ECE" w:rsidP="00B310DF">
            <w:pPr>
              <w:ind w:left="0"/>
              <w:jc w:val="center"/>
              <w:rPr>
                <w:rStyle w:val="Strong"/>
                <w:rFonts w:cs="Segoe UI"/>
                <w:b w:val="0"/>
                <w:bCs w:val="0"/>
                <w:color w:val="111111"/>
                <w:szCs w:val="20"/>
                <w:bdr w:val="none" w:sz="0" w:space="0" w:color="auto" w:frame="1"/>
                <w:shd w:val="clear" w:color="auto" w:fill="FFFFFF"/>
              </w:rPr>
            </w:pPr>
          </w:p>
        </w:tc>
        <w:tc>
          <w:tcPr>
            <w:tcW w:w="1644" w:type="dxa"/>
          </w:tcPr>
          <w:p w14:paraId="3D26DBD7" w14:textId="77777777" w:rsidR="00620ECE" w:rsidRPr="00B310DF" w:rsidRDefault="00620ECE" w:rsidP="00B310DF">
            <w:pPr>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c>
          <w:tcPr>
            <w:tcW w:w="1644" w:type="dxa"/>
          </w:tcPr>
          <w:p w14:paraId="16CCA392" w14:textId="77777777" w:rsidR="00620ECE" w:rsidRPr="00B310DF" w:rsidRDefault="00620ECE" w:rsidP="00B310DF">
            <w:pPr>
              <w:pStyle w:val="ListParagraph"/>
              <w:ind w:left="0"/>
              <w:jc w:val="center"/>
              <w:rPr>
                <w:rStyle w:val="Strong"/>
                <w:rFonts w:cs="Segoe UI"/>
                <w:b w:val="0"/>
                <w:color w:val="111111"/>
                <w:szCs w:val="20"/>
                <w:bdr w:val="none" w:sz="0" w:space="0" w:color="auto" w:frame="1"/>
                <w:shd w:val="clear" w:color="auto" w:fill="FFFFFF"/>
              </w:rPr>
            </w:pPr>
            <w:r w:rsidRPr="00B310DF">
              <w:rPr>
                <w:rStyle w:val="Strong"/>
                <w:rFonts w:cs="Segoe UI"/>
                <w:b w:val="0"/>
                <w:color w:val="111111"/>
                <w:szCs w:val="20"/>
                <w:bdr w:val="none" w:sz="0" w:space="0" w:color="auto" w:frame="1"/>
                <w:shd w:val="clear" w:color="auto" w:fill="FFFFFF"/>
              </w:rPr>
              <w:t>R</w:t>
            </w:r>
          </w:p>
        </w:tc>
      </w:tr>
    </w:tbl>
    <w:p w14:paraId="31800F0E" w14:textId="77777777" w:rsidR="00620ECE" w:rsidRDefault="00620ECE" w:rsidP="00E94F20">
      <w:pPr>
        <w:pStyle w:val="NormalText"/>
      </w:pPr>
    </w:p>
    <w:p w14:paraId="18CE676D" w14:textId="77777777" w:rsidR="006C3EB5" w:rsidRPr="00C47010" w:rsidRDefault="00894DA3" w:rsidP="00C47010">
      <w:pPr>
        <w:pStyle w:val="Heading2"/>
      </w:pPr>
      <w:bookmarkStart w:id="149" w:name="_Toc434963750"/>
      <w:bookmarkStart w:id="150" w:name="_Toc434963751"/>
      <w:bookmarkStart w:id="151" w:name="_Toc434963752"/>
      <w:bookmarkStart w:id="152" w:name="_Toc433665524"/>
      <w:bookmarkStart w:id="153" w:name="_Toc433665654"/>
      <w:bookmarkStart w:id="154" w:name="_Toc433665737"/>
      <w:bookmarkStart w:id="155" w:name="_Toc468399909"/>
      <w:bookmarkEnd w:id="149"/>
      <w:bookmarkEnd w:id="150"/>
      <w:bookmarkEnd w:id="151"/>
      <w:bookmarkEnd w:id="152"/>
      <w:bookmarkEnd w:id="153"/>
      <w:bookmarkEnd w:id="154"/>
      <w:r w:rsidRPr="00C47010">
        <w:t>Data Flow Diagrams</w:t>
      </w:r>
      <w:bookmarkEnd w:id="155"/>
    </w:p>
    <w:p w14:paraId="4162842F" w14:textId="77777777" w:rsidR="00F7341E" w:rsidRDefault="00AF1322" w:rsidP="00AF1322">
      <w:pPr>
        <w:pStyle w:val="NormalText"/>
      </w:pPr>
      <w:r w:rsidRPr="00AF1322">
        <w:t>The </w:t>
      </w:r>
      <w:r>
        <w:t xml:space="preserve">following diagram represents the </w:t>
      </w:r>
      <w:r w:rsidRPr="00AF1322">
        <w:t xml:space="preserve">"flow" of data through the SPPS solution.  It </w:t>
      </w:r>
      <w:r>
        <w:t xml:space="preserve">shows </w:t>
      </w:r>
      <w:r w:rsidRPr="00AF1322">
        <w:t xml:space="preserve">the </w:t>
      </w:r>
      <w:r>
        <w:t>bi-</w:t>
      </w:r>
      <w:r w:rsidRPr="00AF1322">
        <w:t xml:space="preserve">directional flow of data from external entities into processes like Contract setup, contract variations, contract management, payment processing, invoice payments and </w:t>
      </w:r>
      <w:r w:rsidR="00F7341E">
        <w:t xml:space="preserve">service provider </w:t>
      </w:r>
      <w:r w:rsidRPr="00AF1322">
        <w:t xml:space="preserve">management </w:t>
      </w:r>
      <w:r w:rsidR="00F7341E">
        <w:t xml:space="preserve">in </w:t>
      </w:r>
      <w:r w:rsidRPr="00AF1322">
        <w:t>the SPPS system</w:t>
      </w:r>
      <w:r w:rsidR="00F7341E">
        <w:t>.</w:t>
      </w:r>
    </w:p>
    <w:p w14:paraId="7B75D2C4" w14:textId="77777777" w:rsidR="00F7341E" w:rsidRDefault="00676330" w:rsidP="00F7341E">
      <w:pPr>
        <w:pStyle w:val="NormalText"/>
        <w:keepNext/>
        <w:jc w:val="center"/>
      </w:pPr>
      <w:r>
        <w:rPr>
          <w:noProof/>
        </w:rPr>
        <w:object w:dxaOrig="11121" w:dyaOrig="15415" w14:anchorId="251C475E">
          <v:shape id="_x0000_i1030" type="#_x0000_t75" alt="" style="width:374.2pt;height:525.65pt;mso-width-percent:0;mso-height-percent:0;mso-width-percent:0;mso-height-percent:0" o:ole="">
            <v:imagedata r:id="rId43" o:title=""/>
          </v:shape>
          <o:OLEObject Type="Embed" ProgID="Visio.Drawing.15" ShapeID="_x0000_i1030" DrawAspect="Content" ObjectID="_1633090927" r:id="rId44"/>
        </w:object>
      </w:r>
    </w:p>
    <w:p w14:paraId="7223A548" w14:textId="77777777" w:rsidR="00F7341E" w:rsidRDefault="00F7341E" w:rsidP="00F7341E">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11</w:t>
      </w:r>
      <w:r w:rsidR="00676330">
        <w:rPr>
          <w:noProof/>
        </w:rPr>
        <w:fldChar w:fldCharType="end"/>
      </w:r>
      <w:r>
        <w:t>: Data Flow Diagram</w:t>
      </w:r>
    </w:p>
    <w:p w14:paraId="5C88B391" w14:textId="77777777" w:rsidR="00AF1322" w:rsidRDefault="00F7341E" w:rsidP="00AF1322">
      <w:pPr>
        <w:pStyle w:val="NormalText"/>
      </w:pPr>
      <w:r>
        <w:t>The following table maps the relationships between business processes</w:t>
      </w:r>
      <w:r w:rsidR="00634086">
        <w:t>/</w:t>
      </w:r>
      <w:r>
        <w:t xml:space="preserve">data </w:t>
      </w:r>
      <w:r w:rsidR="00634086">
        <w:t xml:space="preserve">and the defined </w:t>
      </w:r>
      <w:r>
        <w:t xml:space="preserve">data entities. </w:t>
      </w:r>
      <w:r w:rsidR="00AF1322" w:rsidRPr="00AF1322">
        <w:t xml:space="preserve">  </w:t>
      </w:r>
    </w:p>
    <w:tbl>
      <w:tblPr>
        <w:tblW w:w="9457"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668"/>
        <w:gridCol w:w="3396"/>
        <w:gridCol w:w="3393"/>
      </w:tblGrid>
      <w:tr w:rsidR="00634086" w:rsidRPr="00691460" w14:paraId="3ACC1AA3" w14:textId="77777777" w:rsidTr="00634086">
        <w:trPr>
          <w:tblHeader/>
        </w:trPr>
        <w:tc>
          <w:tcPr>
            <w:tcW w:w="2668" w:type="dxa"/>
            <w:shd w:val="clear" w:color="auto" w:fill="404040" w:themeFill="text1" w:themeFillTint="BF"/>
          </w:tcPr>
          <w:p w14:paraId="035D979F" w14:textId="77777777" w:rsidR="00634086" w:rsidRDefault="00634086" w:rsidP="00691A0D">
            <w:pPr>
              <w:pStyle w:val="TableHeader"/>
            </w:pPr>
            <w:r>
              <w:t>Data Entity</w:t>
            </w:r>
          </w:p>
        </w:tc>
        <w:tc>
          <w:tcPr>
            <w:tcW w:w="3396" w:type="dxa"/>
            <w:shd w:val="clear" w:color="auto" w:fill="404040" w:themeFill="text1" w:themeFillTint="BF"/>
          </w:tcPr>
          <w:p w14:paraId="388E6F5A" w14:textId="77777777" w:rsidR="00634086" w:rsidRPr="00691460" w:rsidRDefault="00634086" w:rsidP="00634086">
            <w:pPr>
              <w:pStyle w:val="TableHeader"/>
            </w:pPr>
            <w:r>
              <w:t>Business Process</w:t>
            </w:r>
          </w:p>
        </w:tc>
        <w:tc>
          <w:tcPr>
            <w:tcW w:w="3393" w:type="dxa"/>
            <w:shd w:val="clear" w:color="auto" w:fill="404040" w:themeFill="text1" w:themeFillTint="BF"/>
          </w:tcPr>
          <w:p w14:paraId="4B529933" w14:textId="77777777" w:rsidR="00634086" w:rsidRPr="00691460" w:rsidRDefault="00634086" w:rsidP="00634086">
            <w:pPr>
              <w:pStyle w:val="TableHeader"/>
            </w:pPr>
            <w:r>
              <w:t>Business Data</w:t>
            </w:r>
          </w:p>
        </w:tc>
      </w:tr>
      <w:tr w:rsidR="00634086" w:rsidRPr="00B310DF" w14:paraId="3EC755B8" w14:textId="77777777" w:rsidTr="00634086">
        <w:tc>
          <w:tcPr>
            <w:tcW w:w="2668" w:type="dxa"/>
          </w:tcPr>
          <w:p w14:paraId="4326A247"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Contract</w:t>
            </w:r>
          </w:p>
          <w:p w14:paraId="3C2C4713"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Contract Plan</w:t>
            </w:r>
          </w:p>
          <w:p w14:paraId="09AF701C"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Contractual Service</w:t>
            </w:r>
          </w:p>
          <w:p w14:paraId="2A6C8B3C"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Route</w:t>
            </w:r>
          </w:p>
          <w:p w14:paraId="212644F4"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Cost Components</w:t>
            </w:r>
          </w:p>
          <w:p w14:paraId="54301B68"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lastRenderedPageBreak/>
              <w:t>Indexation</w:t>
            </w:r>
          </w:p>
          <w:p w14:paraId="54984BA8"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Service Provider</w:t>
            </w:r>
          </w:p>
          <w:p w14:paraId="719B54EE"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Vehicles</w:t>
            </w:r>
          </w:p>
          <w:p w14:paraId="6F1613B0"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Driver</w:t>
            </w:r>
          </w:p>
          <w:p w14:paraId="3CFE3010"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Site</w:t>
            </w:r>
          </w:p>
          <w:p w14:paraId="7E86A9A7"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Contacts</w:t>
            </w:r>
          </w:p>
        </w:tc>
        <w:tc>
          <w:tcPr>
            <w:tcW w:w="3396" w:type="dxa"/>
            <w:tcMar>
              <w:left w:w="57" w:type="dxa"/>
              <w:right w:w="28" w:type="dxa"/>
            </w:tcMar>
          </w:tcPr>
          <w:p w14:paraId="0F2775B0" w14:textId="77777777" w:rsidR="00634086" w:rsidRPr="00634086" w:rsidRDefault="00634086" w:rsidP="00634086">
            <w:pPr>
              <w:ind w:left="0"/>
              <w:rPr>
                <w:rStyle w:val="Strong"/>
                <w:rFonts w:cs="Segoe UI"/>
                <w:b w:val="0"/>
                <w:color w:val="111111"/>
                <w:szCs w:val="20"/>
                <w:bdr w:val="none" w:sz="0" w:space="0" w:color="auto" w:frame="1"/>
                <w:shd w:val="clear" w:color="auto" w:fill="FFFFFF"/>
              </w:rPr>
            </w:pPr>
            <w:r w:rsidRPr="00634086">
              <w:rPr>
                <w:rStyle w:val="Strong"/>
                <w:rFonts w:cs="Segoe UI"/>
                <w:b w:val="0"/>
                <w:color w:val="111111"/>
                <w:szCs w:val="20"/>
                <w:bdr w:val="none" w:sz="0" w:space="0" w:color="auto" w:frame="1"/>
                <w:shd w:val="clear" w:color="auto" w:fill="FFFFFF"/>
              </w:rPr>
              <w:lastRenderedPageBreak/>
              <w:t>Contract Setup Process</w:t>
            </w:r>
          </w:p>
        </w:tc>
        <w:tc>
          <w:tcPr>
            <w:tcW w:w="3393" w:type="dxa"/>
          </w:tcPr>
          <w:p w14:paraId="77DAAAE3"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Basic Contract Details</w:t>
            </w:r>
          </w:p>
          <w:p w14:paraId="1ADAD162"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Financial Contract Details</w:t>
            </w:r>
          </w:p>
          <w:p w14:paraId="579F6D73"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Contract Details</w:t>
            </w:r>
          </w:p>
          <w:p w14:paraId="1A36AE3F" w14:textId="77777777" w:rsidR="00634086" w:rsidRPr="00634086" w:rsidRDefault="00634086" w:rsidP="00634086">
            <w:pPr>
              <w:rPr>
                <w:rStyle w:val="Strong"/>
                <w:rFonts w:cs="Segoe UI"/>
                <w:b w:val="0"/>
                <w:bCs w:val="0"/>
                <w:color w:val="111111"/>
                <w:szCs w:val="20"/>
                <w:bdr w:val="none" w:sz="0" w:space="0" w:color="auto" w:frame="1"/>
                <w:shd w:val="clear" w:color="auto" w:fill="FFFFFF"/>
              </w:rPr>
            </w:pPr>
          </w:p>
        </w:tc>
      </w:tr>
      <w:tr w:rsidR="00634086" w:rsidRPr="00B310DF" w14:paraId="3AD04CC2" w14:textId="77777777" w:rsidTr="00634086">
        <w:tc>
          <w:tcPr>
            <w:tcW w:w="2668" w:type="dxa"/>
          </w:tcPr>
          <w:p w14:paraId="00303B7B"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Variation</w:t>
            </w:r>
          </w:p>
          <w:p w14:paraId="556683AC" w14:textId="77777777" w:rsidR="00634086" w:rsidRPr="00634086" w:rsidRDefault="00634086" w:rsidP="00E75330">
            <w:pPr>
              <w:pStyle w:val="ListParagraph"/>
              <w:numPr>
                <w:ilvl w:val="0"/>
                <w:numId w:val="19"/>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Contract</w:t>
            </w:r>
          </w:p>
        </w:tc>
        <w:tc>
          <w:tcPr>
            <w:tcW w:w="3396" w:type="dxa"/>
            <w:tcMar>
              <w:left w:w="57" w:type="dxa"/>
              <w:right w:w="28" w:type="dxa"/>
            </w:tcMar>
          </w:tcPr>
          <w:p w14:paraId="58D63AD8" w14:textId="77777777" w:rsidR="00634086" w:rsidRPr="00634086" w:rsidRDefault="00634086" w:rsidP="00634086">
            <w:pPr>
              <w:ind w:left="0"/>
              <w:rPr>
                <w:rStyle w:val="Strong"/>
                <w:rFonts w:cs="Segoe UI"/>
                <w:b w:val="0"/>
                <w:color w:val="111111"/>
                <w:szCs w:val="20"/>
                <w:bdr w:val="none" w:sz="0" w:space="0" w:color="auto" w:frame="1"/>
                <w:shd w:val="clear" w:color="auto" w:fill="FFFFFF"/>
              </w:rPr>
            </w:pPr>
            <w:r w:rsidRPr="00634086">
              <w:rPr>
                <w:rStyle w:val="Strong"/>
                <w:rFonts w:cs="Segoe UI"/>
                <w:b w:val="0"/>
                <w:color w:val="111111"/>
                <w:szCs w:val="20"/>
                <w:bdr w:val="none" w:sz="0" w:space="0" w:color="auto" w:frame="1"/>
                <w:shd w:val="clear" w:color="auto" w:fill="FFFFFF"/>
              </w:rPr>
              <w:t>Contract Variation Process</w:t>
            </w:r>
          </w:p>
        </w:tc>
        <w:tc>
          <w:tcPr>
            <w:tcW w:w="3393" w:type="dxa"/>
          </w:tcPr>
          <w:p w14:paraId="2D9C6522"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Contract Variation</w:t>
            </w:r>
          </w:p>
          <w:p w14:paraId="63E09C12"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Contract Details</w:t>
            </w:r>
          </w:p>
        </w:tc>
      </w:tr>
      <w:tr w:rsidR="00634086" w:rsidRPr="00B310DF" w14:paraId="746883BA" w14:textId="77777777" w:rsidTr="00634086">
        <w:tc>
          <w:tcPr>
            <w:tcW w:w="2668" w:type="dxa"/>
          </w:tcPr>
          <w:p w14:paraId="641D8FBB" w14:textId="77777777" w:rsidR="00634086" w:rsidRPr="00634086" w:rsidRDefault="00634086" w:rsidP="00E75330">
            <w:pPr>
              <w:pStyle w:val="ListParagraph"/>
              <w:numPr>
                <w:ilvl w:val="0"/>
                <w:numId w:val="21"/>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Contract</w:t>
            </w:r>
          </w:p>
        </w:tc>
        <w:tc>
          <w:tcPr>
            <w:tcW w:w="3396" w:type="dxa"/>
            <w:tcMar>
              <w:left w:w="57" w:type="dxa"/>
              <w:right w:w="28" w:type="dxa"/>
            </w:tcMar>
          </w:tcPr>
          <w:p w14:paraId="5D1FF04B" w14:textId="77777777" w:rsidR="00634086" w:rsidRPr="00634086" w:rsidRDefault="00634086" w:rsidP="00634086">
            <w:pPr>
              <w:ind w:left="0"/>
              <w:rPr>
                <w:rStyle w:val="Strong"/>
                <w:rFonts w:cs="Segoe UI"/>
                <w:b w:val="0"/>
                <w:color w:val="111111"/>
                <w:szCs w:val="20"/>
                <w:bdr w:val="none" w:sz="0" w:space="0" w:color="auto" w:frame="1"/>
                <w:shd w:val="clear" w:color="auto" w:fill="FFFFFF"/>
              </w:rPr>
            </w:pPr>
            <w:r w:rsidRPr="00634086">
              <w:rPr>
                <w:rStyle w:val="Strong"/>
                <w:rFonts w:cs="Segoe UI"/>
                <w:b w:val="0"/>
                <w:color w:val="111111"/>
                <w:szCs w:val="20"/>
                <w:bdr w:val="none" w:sz="0" w:space="0" w:color="auto" w:frame="1"/>
                <w:shd w:val="clear" w:color="auto" w:fill="FFFFFF"/>
              </w:rPr>
              <w:t>Contract Management Process</w:t>
            </w:r>
          </w:p>
        </w:tc>
        <w:tc>
          <w:tcPr>
            <w:tcW w:w="3393" w:type="dxa"/>
          </w:tcPr>
          <w:p w14:paraId="2D5254A6"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Extension, Termination, Suspension, &amp; Transfer</w:t>
            </w:r>
          </w:p>
          <w:p w14:paraId="4A863141"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Review Extension, Termination, Suspension, &amp; Transfer</w:t>
            </w:r>
          </w:p>
          <w:p w14:paraId="191C795C"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Finalize Extension, Termination, Suspension, &amp; Transfer</w:t>
            </w:r>
          </w:p>
        </w:tc>
      </w:tr>
      <w:tr w:rsidR="00634086" w:rsidRPr="00B310DF" w14:paraId="1F123413" w14:textId="77777777" w:rsidTr="00634086">
        <w:tc>
          <w:tcPr>
            <w:tcW w:w="2668" w:type="dxa"/>
          </w:tcPr>
          <w:p w14:paraId="68927772"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Service Provider</w:t>
            </w:r>
          </w:p>
          <w:p w14:paraId="55FD3A70"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Vehicle</w:t>
            </w:r>
          </w:p>
          <w:p w14:paraId="6EB7B559"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Driver</w:t>
            </w:r>
          </w:p>
          <w:p w14:paraId="18B50F4C"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Site</w:t>
            </w:r>
          </w:p>
          <w:p w14:paraId="751882BD"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Contact</w:t>
            </w:r>
          </w:p>
          <w:p w14:paraId="485C8C56"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Vehicle Features</w:t>
            </w:r>
          </w:p>
          <w:p w14:paraId="2180ACDD"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Invoice</w:t>
            </w:r>
          </w:p>
          <w:p w14:paraId="60746A28"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Ad Hoc Payment</w:t>
            </w:r>
          </w:p>
        </w:tc>
        <w:tc>
          <w:tcPr>
            <w:tcW w:w="3396" w:type="dxa"/>
            <w:tcMar>
              <w:left w:w="57" w:type="dxa"/>
              <w:right w:w="28" w:type="dxa"/>
            </w:tcMar>
          </w:tcPr>
          <w:p w14:paraId="6D19727F" w14:textId="77777777" w:rsidR="00634086" w:rsidRPr="00634086" w:rsidRDefault="00634086" w:rsidP="00634086">
            <w:pPr>
              <w:ind w:left="0"/>
              <w:rPr>
                <w:rStyle w:val="Strong"/>
                <w:rFonts w:cs="Segoe UI"/>
                <w:b w:val="0"/>
                <w:color w:val="111111"/>
                <w:szCs w:val="20"/>
                <w:bdr w:val="none" w:sz="0" w:space="0" w:color="auto" w:frame="1"/>
                <w:shd w:val="clear" w:color="auto" w:fill="FFFFFF"/>
              </w:rPr>
            </w:pPr>
            <w:r w:rsidRPr="00634086">
              <w:rPr>
                <w:rStyle w:val="Strong"/>
                <w:rFonts w:cs="Segoe UI"/>
                <w:b w:val="0"/>
                <w:color w:val="111111"/>
                <w:szCs w:val="20"/>
                <w:bdr w:val="none" w:sz="0" w:space="0" w:color="auto" w:frame="1"/>
                <w:shd w:val="clear" w:color="auto" w:fill="FFFFFF"/>
              </w:rPr>
              <w:t>Service Provider Management</w:t>
            </w:r>
          </w:p>
        </w:tc>
        <w:tc>
          <w:tcPr>
            <w:tcW w:w="3393" w:type="dxa"/>
          </w:tcPr>
          <w:p w14:paraId="044A568B"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Service Provider Info (i.e. Vehicle, Driver, Site, Contact, Service Changes, Ad Hoc Payment &amp; Invoice Details)</w:t>
            </w:r>
          </w:p>
          <w:p w14:paraId="32E6D542"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Review Service Provider Info (i.e. Vehicle, Driver, Site, Contact, Service Changes, Ad Hoc Payment &amp; Invoice Details)</w:t>
            </w:r>
          </w:p>
          <w:p w14:paraId="5C9018BF"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Vendor File</w:t>
            </w:r>
          </w:p>
        </w:tc>
      </w:tr>
      <w:tr w:rsidR="00634086" w:rsidRPr="00B310DF" w14:paraId="0CD25CA8" w14:textId="77777777" w:rsidTr="00634086">
        <w:tc>
          <w:tcPr>
            <w:tcW w:w="2668" w:type="dxa"/>
          </w:tcPr>
          <w:p w14:paraId="18648AD5"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Ad Hoc Payment</w:t>
            </w:r>
          </w:p>
          <w:p w14:paraId="642EBD42"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Invoice</w:t>
            </w:r>
          </w:p>
        </w:tc>
        <w:tc>
          <w:tcPr>
            <w:tcW w:w="3396" w:type="dxa"/>
            <w:tcMar>
              <w:left w:w="57" w:type="dxa"/>
              <w:right w:w="28" w:type="dxa"/>
            </w:tcMar>
          </w:tcPr>
          <w:p w14:paraId="701F696F" w14:textId="77777777" w:rsidR="00634086" w:rsidRPr="00634086" w:rsidRDefault="00634086" w:rsidP="00634086">
            <w:pPr>
              <w:ind w:left="0"/>
              <w:rPr>
                <w:rStyle w:val="Strong"/>
                <w:rFonts w:cs="Segoe UI"/>
                <w:b w:val="0"/>
                <w:color w:val="111111"/>
                <w:szCs w:val="20"/>
                <w:bdr w:val="none" w:sz="0" w:space="0" w:color="auto" w:frame="1"/>
                <w:shd w:val="clear" w:color="auto" w:fill="FFFFFF"/>
              </w:rPr>
            </w:pPr>
            <w:r w:rsidRPr="00634086">
              <w:rPr>
                <w:rStyle w:val="Strong"/>
                <w:rFonts w:cs="Segoe UI"/>
                <w:b w:val="0"/>
                <w:color w:val="111111"/>
                <w:szCs w:val="20"/>
                <w:bdr w:val="none" w:sz="0" w:space="0" w:color="auto" w:frame="1"/>
                <w:shd w:val="clear" w:color="auto" w:fill="FFFFFF"/>
              </w:rPr>
              <w:t>Ad Hoc/Invoice Payment</w:t>
            </w:r>
          </w:p>
        </w:tc>
        <w:tc>
          <w:tcPr>
            <w:tcW w:w="3393" w:type="dxa"/>
          </w:tcPr>
          <w:p w14:paraId="001CCD13"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Ad Hoc/Invoice Payment Instructions</w:t>
            </w:r>
          </w:p>
          <w:p w14:paraId="6BF40E38"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Ad Hoc Payment Details</w:t>
            </w:r>
          </w:p>
        </w:tc>
      </w:tr>
      <w:tr w:rsidR="00634086" w:rsidRPr="00B310DF" w14:paraId="06E1CEBD" w14:textId="77777777" w:rsidTr="00634086">
        <w:tc>
          <w:tcPr>
            <w:tcW w:w="2668" w:type="dxa"/>
          </w:tcPr>
          <w:p w14:paraId="7D394084"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Payment</w:t>
            </w:r>
          </w:p>
          <w:p w14:paraId="186CFD98"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GL Charge Code</w:t>
            </w:r>
          </w:p>
          <w:p w14:paraId="28496A97" w14:textId="77777777" w:rsidR="00634086" w:rsidRP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Payment Reason</w:t>
            </w:r>
          </w:p>
          <w:p w14:paraId="238AE971" w14:textId="77777777" w:rsidR="00634086" w:rsidRDefault="00634086"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Payment Schedule</w:t>
            </w:r>
          </w:p>
          <w:p w14:paraId="232A4B93" w14:textId="77777777" w:rsidR="00896CF7" w:rsidRPr="00634086" w:rsidRDefault="00896CF7" w:rsidP="00E75330">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Pr>
                <w:rStyle w:val="Strong"/>
                <w:rFonts w:cs="Segoe UI"/>
                <w:b w:val="0"/>
                <w:bCs w:val="0"/>
                <w:color w:val="111111"/>
                <w:szCs w:val="20"/>
                <w:bdr w:val="none" w:sz="0" w:space="0" w:color="auto" w:frame="1"/>
                <w:shd w:val="clear" w:color="auto" w:fill="FFFFFF"/>
              </w:rPr>
              <w:t>Tax Code</w:t>
            </w:r>
          </w:p>
        </w:tc>
        <w:tc>
          <w:tcPr>
            <w:tcW w:w="3396" w:type="dxa"/>
            <w:tcMar>
              <w:left w:w="57" w:type="dxa"/>
              <w:right w:w="28" w:type="dxa"/>
            </w:tcMar>
          </w:tcPr>
          <w:p w14:paraId="28A210BC" w14:textId="77777777" w:rsidR="00634086" w:rsidRPr="00634086" w:rsidRDefault="00634086" w:rsidP="00634086">
            <w:pPr>
              <w:ind w:left="0"/>
              <w:rPr>
                <w:rStyle w:val="Strong"/>
                <w:rFonts w:cs="Segoe UI"/>
                <w:b w:val="0"/>
                <w:color w:val="111111"/>
                <w:szCs w:val="20"/>
                <w:bdr w:val="none" w:sz="0" w:space="0" w:color="auto" w:frame="1"/>
                <w:shd w:val="clear" w:color="auto" w:fill="FFFFFF"/>
              </w:rPr>
            </w:pPr>
            <w:r w:rsidRPr="00634086">
              <w:rPr>
                <w:rStyle w:val="Strong"/>
                <w:rFonts w:cs="Segoe UI"/>
                <w:b w:val="0"/>
                <w:color w:val="111111"/>
                <w:szCs w:val="20"/>
                <w:bdr w:val="none" w:sz="0" w:space="0" w:color="auto" w:frame="1"/>
                <w:shd w:val="clear" w:color="auto" w:fill="FFFFFF"/>
              </w:rPr>
              <w:t>Payment Processing</w:t>
            </w:r>
          </w:p>
        </w:tc>
        <w:tc>
          <w:tcPr>
            <w:tcW w:w="3393" w:type="dxa"/>
          </w:tcPr>
          <w:p w14:paraId="6C68B6F7"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Payment Instruction</w:t>
            </w:r>
          </w:p>
          <w:p w14:paraId="08400431"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Payment Details</w:t>
            </w:r>
          </w:p>
          <w:p w14:paraId="1AED72FE"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 xml:space="preserve">Payment Disbursement Instructions </w:t>
            </w:r>
          </w:p>
          <w:p w14:paraId="22612DAD"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Payment Acknowledgement &amp; GL Charge Code Details</w:t>
            </w:r>
          </w:p>
          <w:p w14:paraId="0522108E" w14:textId="77777777" w:rsidR="00634086" w:rsidRPr="00634086" w:rsidRDefault="00634086" w:rsidP="00E75330">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634086">
              <w:rPr>
                <w:rStyle w:val="Strong"/>
                <w:rFonts w:cs="Segoe UI"/>
                <w:b w:val="0"/>
                <w:bCs w:val="0"/>
                <w:color w:val="111111"/>
                <w:szCs w:val="20"/>
                <w:bdr w:val="none" w:sz="0" w:space="0" w:color="auto" w:frame="1"/>
                <w:shd w:val="clear" w:color="auto" w:fill="FFFFFF"/>
              </w:rPr>
              <w:t>Payment File/Instructions</w:t>
            </w:r>
          </w:p>
        </w:tc>
      </w:tr>
      <w:tr w:rsidR="00896CF7" w:rsidRPr="00B310DF" w14:paraId="1B25A461" w14:textId="77777777" w:rsidTr="00634086">
        <w:tc>
          <w:tcPr>
            <w:tcW w:w="2668" w:type="dxa"/>
          </w:tcPr>
          <w:p w14:paraId="1FC4D026" w14:textId="77777777" w:rsidR="00896CF7" w:rsidRPr="00074596" w:rsidRDefault="00896CF7" w:rsidP="00896CF7">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074596">
              <w:rPr>
                <w:rStyle w:val="Strong"/>
                <w:rFonts w:cs="Segoe UI"/>
                <w:b w:val="0"/>
                <w:bCs w:val="0"/>
                <w:color w:val="111111"/>
                <w:szCs w:val="20"/>
                <w:bdr w:val="none" w:sz="0" w:space="0" w:color="auto" w:frame="1"/>
                <w:shd w:val="clear" w:color="auto" w:fill="FFFFFF"/>
              </w:rPr>
              <w:t>Indexation</w:t>
            </w:r>
          </w:p>
          <w:p w14:paraId="5C721114" w14:textId="77777777" w:rsidR="00896CF7" w:rsidRPr="00074596" w:rsidRDefault="00896CF7" w:rsidP="00896CF7">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074596">
              <w:rPr>
                <w:rStyle w:val="Strong"/>
                <w:rFonts w:cs="Segoe UI"/>
                <w:b w:val="0"/>
                <w:bCs w:val="0"/>
                <w:color w:val="111111"/>
                <w:szCs w:val="20"/>
                <w:bdr w:val="none" w:sz="0" w:space="0" w:color="auto" w:frame="1"/>
                <w:shd w:val="clear" w:color="auto" w:fill="FFFFFF"/>
              </w:rPr>
              <w:t>Contract</w:t>
            </w:r>
          </w:p>
          <w:p w14:paraId="1F060CDA" w14:textId="77777777" w:rsidR="00896CF7" w:rsidRPr="00634086" w:rsidRDefault="00896CF7" w:rsidP="00896CF7">
            <w:pPr>
              <w:pStyle w:val="ListParagraph"/>
              <w:numPr>
                <w:ilvl w:val="0"/>
                <w:numId w:val="22"/>
              </w:numPr>
              <w:spacing w:after="0"/>
              <w:contextualSpacing/>
              <w:rPr>
                <w:rStyle w:val="Strong"/>
                <w:rFonts w:cs="Segoe UI"/>
                <w:b w:val="0"/>
                <w:bCs w:val="0"/>
                <w:color w:val="111111"/>
                <w:szCs w:val="20"/>
                <w:bdr w:val="none" w:sz="0" w:space="0" w:color="auto" w:frame="1"/>
                <w:shd w:val="clear" w:color="auto" w:fill="FFFFFF"/>
              </w:rPr>
            </w:pPr>
            <w:r w:rsidRPr="00074596">
              <w:rPr>
                <w:rStyle w:val="Strong"/>
                <w:rFonts w:cs="Segoe UI"/>
                <w:b w:val="0"/>
                <w:bCs w:val="0"/>
                <w:color w:val="111111"/>
                <w:szCs w:val="20"/>
                <w:bdr w:val="none" w:sz="0" w:space="0" w:color="auto" w:frame="1"/>
                <w:shd w:val="clear" w:color="auto" w:fill="FFFFFF"/>
              </w:rPr>
              <w:t>Contract Plan</w:t>
            </w:r>
          </w:p>
        </w:tc>
        <w:tc>
          <w:tcPr>
            <w:tcW w:w="3396" w:type="dxa"/>
            <w:tcMar>
              <w:left w:w="57" w:type="dxa"/>
              <w:right w:w="28" w:type="dxa"/>
            </w:tcMar>
          </w:tcPr>
          <w:p w14:paraId="4627BFD7" w14:textId="77777777" w:rsidR="00896CF7" w:rsidRPr="00634086" w:rsidRDefault="00896CF7" w:rsidP="00896CF7">
            <w:pPr>
              <w:ind w:left="0"/>
              <w:rPr>
                <w:rStyle w:val="Strong"/>
                <w:rFonts w:cs="Segoe UI"/>
                <w:b w:val="0"/>
                <w:color w:val="111111"/>
                <w:szCs w:val="20"/>
                <w:bdr w:val="none" w:sz="0" w:space="0" w:color="auto" w:frame="1"/>
                <w:shd w:val="clear" w:color="auto" w:fill="FFFFFF"/>
              </w:rPr>
            </w:pPr>
            <w:r w:rsidRPr="00074596">
              <w:rPr>
                <w:rStyle w:val="Strong"/>
                <w:rFonts w:cs="Segoe UI"/>
                <w:b w:val="0"/>
                <w:bCs w:val="0"/>
                <w:color w:val="111111"/>
                <w:szCs w:val="20"/>
                <w:bdr w:val="none" w:sz="0" w:space="0" w:color="auto" w:frame="1"/>
                <w:shd w:val="clear" w:color="auto" w:fill="FFFFFF"/>
              </w:rPr>
              <w:t>Indexation Management</w:t>
            </w:r>
          </w:p>
        </w:tc>
        <w:tc>
          <w:tcPr>
            <w:tcW w:w="3393" w:type="dxa"/>
          </w:tcPr>
          <w:p w14:paraId="7DF7813B" w14:textId="77777777" w:rsidR="00896CF7" w:rsidRPr="00634086" w:rsidRDefault="00896CF7" w:rsidP="00896CF7">
            <w:pPr>
              <w:pStyle w:val="ListParagraph"/>
              <w:numPr>
                <w:ilvl w:val="0"/>
                <w:numId w:val="20"/>
              </w:numPr>
              <w:spacing w:after="0"/>
              <w:contextualSpacing/>
              <w:rPr>
                <w:rStyle w:val="Strong"/>
                <w:rFonts w:cs="Segoe UI"/>
                <w:b w:val="0"/>
                <w:bCs w:val="0"/>
                <w:color w:val="111111"/>
                <w:szCs w:val="20"/>
                <w:bdr w:val="none" w:sz="0" w:space="0" w:color="auto" w:frame="1"/>
                <w:shd w:val="clear" w:color="auto" w:fill="FFFFFF"/>
              </w:rPr>
            </w:pPr>
            <w:r w:rsidRPr="00074596">
              <w:rPr>
                <w:rStyle w:val="Strong"/>
                <w:rFonts w:cs="Segoe UI"/>
                <w:b w:val="0"/>
                <w:bCs w:val="0"/>
                <w:color w:val="111111"/>
                <w:szCs w:val="20"/>
                <w:bdr w:val="none" w:sz="0" w:space="0" w:color="auto" w:frame="1"/>
                <w:shd w:val="clear" w:color="auto" w:fill="FFFFFF"/>
              </w:rPr>
              <w:t xml:space="preserve">Indexation details like Fuel, CPI, Payroll Tax etc. </w:t>
            </w:r>
          </w:p>
        </w:tc>
      </w:tr>
    </w:tbl>
    <w:p w14:paraId="0E1FDF1B" w14:textId="77777777" w:rsidR="00634086" w:rsidRPr="00AF1322" w:rsidRDefault="00634086" w:rsidP="00AF1322">
      <w:pPr>
        <w:pStyle w:val="NormalText"/>
      </w:pPr>
    </w:p>
    <w:p w14:paraId="77BEB552" w14:textId="77777777" w:rsidR="00AF1322" w:rsidRPr="005B439F" w:rsidRDefault="00AF1322" w:rsidP="00E94F20">
      <w:pPr>
        <w:pStyle w:val="NormalText"/>
        <w:rPr>
          <w:rFonts w:ascii="Calibri" w:hAnsi="Calibri"/>
          <w:sz w:val="22"/>
        </w:rPr>
      </w:pPr>
    </w:p>
    <w:p w14:paraId="6A3EF290" w14:textId="77777777" w:rsidR="00894DA3" w:rsidRDefault="00894DA3" w:rsidP="00C47010">
      <w:pPr>
        <w:pStyle w:val="Heading2"/>
      </w:pPr>
      <w:bookmarkStart w:id="156" w:name="_Toc434963754"/>
      <w:bookmarkStart w:id="157" w:name="_Toc468399910"/>
      <w:bookmarkEnd w:id="156"/>
      <w:r w:rsidRPr="00C47010">
        <w:t>Data Migration Plan</w:t>
      </w:r>
      <w:bookmarkEnd w:id="157"/>
    </w:p>
    <w:p w14:paraId="0BEC6E2F" w14:textId="77777777" w:rsidR="00A41FEB" w:rsidRDefault="00A41FEB" w:rsidP="00A41FEB">
      <w:pPr>
        <w:pStyle w:val="NormalText"/>
      </w:pPr>
      <w:r w:rsidRPr="006D1FB9">
        <w:t xml:space="preserve">This section </w:t>
      </w:r>
      <w:r>
        <w:t>provides</w:t>
      </w:r>
      <w:r w:rsidRPr="006D1FB9">
        <w:t xml:space="preserve"> brief details of the plan </w:t>
      </w:r>
      <w:r>
        <w:t xml:space="preserve">for </w:t>
      </w:r>
      <w:r w:rsidRPr="006D1FB9">
        <w:t>data migration from the PASS systems to the SPPS Solution</w:t>
      </w:r>
      <w:r>
        <w:t xml:space="preserve"> for Release 1</w:t>
      </w:r>
      <w:r w:rsidRPr="006D1FB9">
        <w:t xml:space="preserve">. </w:t>
      </w:r>
      <w:r>
        <w:t>For further details regarding the Load process of the migration p</w:t>
      </w:r>
      <w:r w:rsidRPr="006D1FB9">
        <w:t xml:space="preserve">lease refer to </w:t>
      </w:r>
      <w:r w:rsidRPr="00B50A76">
        <w:t>SPPS Load Process Specification</w:t>
      </w:r>
      <w:r>
        <w:t>. It is anticipated that subsequent releases will follow the same approach.</w:t>
      </w:r>
    </w:p>
    <w:p w14:paraId="084BBBD2" w14:textId="77777777" w:rsidR="00A41FEB" w:rsidRDefault="00A41FEB" w:rsidP="00A41FEB">
      <w:pPr>
        <w:pStyle w:val="NormalText"/>
      </w:pPr>
      <w:r w:rsidRPr="00B117DD">
        <w:lastRenderedPageBreak/>
        <w:t>Migration will encompass all PTV data</w:t>
      </w:r>
      <w:r>
        <w:t xml:space="preserve"> - including historic and audit -</w:t>
      </w:r>
      <w:r w:rsidRPr="00B117DD">
        <w:t xml:space="preserve"> </w:t>
      </w:r>
      <w:r>
        <w:t xml:space="preserve">and attachments </w:t>
      </w:r>
      <w:r w:rsidRPr="00B117DD">
        <w:t>required in the SPPS application to support all operational activities.</w:t>
      </w:r>
    </w:p>
    <w:p w14:paraId="5C712A59" w14:textId="77777777" w:rsidR="00A41FEB" w:rsidRPr="006D1FB9" w:rsidRDefault="00A41FEB" w:rsidP="00A41FEB">
      <w:pPr>
        <w:pStyle w:val="NormalText"/>
      </w:pPr>
      <w:r w:rsidRPr="006D1FB9">
        <w:t xml:space="preserve">Below is the list of identified source and target systems in scope </w:t>
      </w:r>
      <w:r>
        <w:t>for</w:t>
      </w:r>
      <w:r w:rsidRPr="006D1FB9">
        <w:t xml:space="preserve"> data migration:</w:t>
      </w:r>
    </w:p>
    <w:p w14:paraId="7C7287F9" w14:textId="77777777" w:rsidR="00A41FEB" w:rsidRPr="006D1FB9" w:rsidRDefault="00A41FEB" w:rsidP="00A41FEB">
      <w:pPr>
        <w:pStyle w:val="ListBullet"/>
        <w:rPr>
          <w:noProof/>
          <w:lang w:eastAsia="en-AU"/>
        </w:rPr>
      </w:pPr>
      <w:r w:rsidRPr="006D1FB9">
        <w:rPr>
          <w:noProof/>
          <w:lang w:eastAsia="en-AU"/>
        </w:rPr>
        <w:t>Source Systems</w:t>
      </w:r>
    </w:p>
    <w:p w14:paraId="50D74E06" w14:textId="77777777" w:rsidR="00A41FEB" w:rsidRPr="006D1FB9" w:rsidRDefault="00A41FEB" w:rsidP="00A41FEB">
      <w:pPr>
        <w:pStyle w:val="ListBullet"/>
        <w:numPr>
          <w:ilvl w:val="1"/>
          <w:numId w:val="7"/>
        </w:numPr>
        <w:spacing w:after="0"/>
      </w:pPr>
      <w:r w:rsidRPr="006D1FB9">
        <w:t>PASS BUS</w:t>
      </w:r>
    </w:p>
    <w:p w14:paraId="6ED90BAD" w14:textId="77777777" w:rsidR="00A41FEB" w:rsidRPr="002A02DF" w:rsidRDefault="00A41FEB" w:rsidP="00A41FEB">
      <w:pPr>
        <w:pStyle w:val="ListBullet"/>
        <w:numPr>
          <w:ilvl w:val="1"/>
          <w:numId w:val="7"/>
        </w:numPr>
        <w:spacing w:after="0"/>
      </w:pPr>
      <w:r w:rsidRPr="002A02DF">
        <w:t>PASS PAYMENTS</w:t>
      </w:r>
    </w:p>
    <w:p w14:paraId="17A1E157" w14:textId="77777777" w:rsidR="00A41FEB" w:rsidRPr="002A02DF" w:rsidRDefault="00A41FEB" w:rsidP="00A41FEB">
      <w:pPr>
        <w:pStyle w:val="ListBullet"/>
        <w:numPr>
          <w:ilvl w:val="1"/>
          <w:numId w:val="7"/>
        </w:numPr>
        <w:spacing w:after="0"/>
      </w:pPr>
      <w:r w:rsidRPr="002A02DF">
        <w:t>Indexation Spreadsheet</w:t>
      </w:r>
    </w:p>
    <w:p w14:paraId="384E72E4" w14:textId="77777777" w:rsidR="00A41FEB" w:rsidRPr="002A02DF" w:rsidRDefault="00A41FEB" w:rsidP="00A41FEB">
      <w:pPr>
        <w:pStyle w:val="ListBullet"/>
        <w:numPr>
          <w:ilvl w:val="1"/>
          <w:numId w:val="7"/>
        </w:numPr>
        <w:spacing w:after="0"/>
      </w:pPr>
      <w:r w:rsidRPr="002A02DF">
        <w:t>METRO BUS (SAHA) Spreadsheets (27)</w:t>
      </w:r>
    </w:p>
    <w:p w14:paraId="349A55B8" w14:textId="77777777" w:rsidR="00A41FEB" w:rsidRPr="002A02DF" w:rsidRDefault="00A41FEB" w:rsidP="00A41FEB">
      <w:pPr>
        <w:pStyle w:val="ListBullet"/>
        <w:numPr>
          <w:ilvl w:val="1"/>
          <w:numId w:val="7"/>
        </w:numPr>
        <w:spacing w:after="0"/>
      </w:pPr>
      <w:r w:rsidRPr="002A02DF">
        <w:t>TRANSDEV Spreadsheet</w:t>
      </w:r>
    </w:p>
    <w:p w14:paraId="1FD732DC" w14:textId="77777777" w:rsidR="00A41FEB" w:rsidRDefault="00A41FEB" w:rsidP="00A41FEB">
      <w:pPr>
        <w:pStyle w:val="ListBullet"/>
        <w:numPr>
          <w:ilvl w:val="1"/>
          <w:numId w:val="7"/>
        </w:numPr>
        <w:spacing w:after="0"/>
      </w:pPr>
      <w:r w:rsidRPr="006D1FB9">
        <w:t>Business Objects Reports</w:t>
      </w:r>
    </w:p>
    <w:p w14:paraId="1DC6F28C" w14:textId="77777777" w:rsidR="00A41FEB" w:rsidRPr="006D1FB9" w:rsidRDefault="00A41FEB" w:rsidP="00A41FEB">
      <w:pPr>
        <w:pStyle w:val="ListBullet"/>
        <w:numPr>
          <w:ilvl w:val="0"/>
          <w:numId w:val="0"/>
        </w:numPr>
        <w:spacing w:after="0"/>
        <w:ind w:left="1440"/>
      </w:pPr>
    </w:p>
    <w:p w14:paraId="7453A96A" w14:textId="77777777" w:rsidR="00A41FEB" w:rsidRPr="006D1FB9" w:rsidRDefault="00A41FEB" w:rsidP="00A41FEB">
      <w:pPr>
        <w:pStyle w:val="ListBullet"/>
      </w:pPr>
      <w:r w:rsidRPr="006D1FB9">
        <w:t>Data To Be Migrated To SPPS</w:t>
      </w:r>
      <w:r>
        <w:t xml:space="preserve"> (for CRUBS)</w:t>
      </w:r>
    </w:p>
    <w:p w14:paraId="48974F6D" w14:textId="77777777" w:rsidR="00A41FEB" w:rsidRDefault="00A41FEB" w:rsidP="00A41FEB">
      <w:pPr>
        <w:pStyle w:val="ListBullet"/>
        <w:numPr>
          <w:ilvl w:val="1"/>
          <w:numId w:val="7"/>
        </w:numPr>
        <w:spacing w:after="0"/>
      </w:pPr>
      <w:r>
        <w:t>System</w:t>
      </w:r>
    </w:p>
    <w:p w14:paraId="6FCEF59E" w14:textId="77777777" w:rsidR="00A41FEB" w:rsidRDefault="00A41FEB" w:rsidP="00A41FEB">
      <w:pPr>
        <w:pStyle w:val="ListBullet"/>
        <w:numPr>
          <w:ilvl w:val="1"/>
          <w:numId w:val="7"/>
        </w:numPr>
        <w:spacing w:after="0"/>
      </w:pPr>
      <w:r>
        <w:t>Reference</w:t>
      </w:r>
    </w:p>
    <w:p w14:paraId="71B19340" w14:textId="77777777" w:rsidR="00A41FEB" w:rsidRDefault="00A41FEB" w:rsidP="00A41FEB">
      <w:pPr>
        <w:pStyle w:val="ListBullet"/>
        <w:numPr>
          <w:ilvl w:val="1"/>
          <w:numId w:val="7"/>
        </w:numPr>
        <w:spacing w:after="0"/>
      </w:pPr>
      <w:r>
        <w:t>Master</w:t>
      </w:r>
    </w:p>
    <w:p w14:paraId="446AEAF9" w14:textId="77777777" w:rsidR="00A41FEB" w:rsidRDefault="00A41FEB" w:rsidP="00A41FEB">
      <w:pPr>
        <w:pStyle w:val="ListBullet"/>
        <w:numPr>
          <w:ilvl w:val="2"/>
          <w:numId w:val="7"/>
        </w:numPr>
        <w:spacing w:after="0"/>
      </w:pPr>
      <w:r>
        <w:t>Contract Plan Master</w:t>
      </w:r>
    </w:p>
    <w:p w14:paraId="54C51B83" w14:textId="77777777" w:rsidR="00A41FEB" w:rsidRDefault="00A41FEB" w:rsidP="00A41FEB">
      <w:pPr>
        <w:pStyle w:val="ListBullet"/>
        <w:numPr>
          <w:ilvl w:val="2"/>
          <w:numId w:val="7"/>
        </w:numPr>
        <w:spacing w:after="0"/>
      </w:pPr>
      <w:proofErr w:type="spellStart"/>
      <w:r>
        <w:t>AuthorityToPayMaster</w:t>
      </w:r>
      <w:proofErr w:type="spellEnd"/>
    </w:p>
    <w:p w14:paraId="28BD4E41" w14:textId="77777777" w:rsidR="00A41FEB" w:rsidRDefault="00A41FEB" w:rsidP="00A41FEB">
      <w:pPr>
        <w:pStyle w:val="ListBullet"/>
        <w:numPr>
          <w:ilvl w:val="2"/>
          <w:numId w:val="7"/>
        </w:numPr>
        <w:spacing w:after="0"/>
      </w:pPr>
      <w:proofErr w:type="spellStart"/>
      <w:r>
        <w:t>ServiceRouteMaster</w:t>
      </w:r>
      <w:proofErr w:type="spellEnd"/>
    </w:p>
    <w:p w14:paraId="016FC90B" w14:textId="77777777" w:rsidR="00A41FEB" w:rsidRDefault="00A41FEB" w:rsidP="00A41FEB">
      <w:pPr>
        <w:pStyle w:val="ListBullet"/>
        <w:numPr>
          <w:ilvl w:val="2"/>
          <w:numId w:val="7"/>
        </w:numPr>
        <w:spacing w:after="0"/>
      </w:pPr>
      <w:proofErr w:type="spellStart"/>
      <w:r>
        <w:t>TaxCodeMaster</w:t>
      </w:r>
      <w:proofErr w:type="spellEnd"/>
    </w:p>
    <w:p w14:paraId="38804BAA" w14:textId="77777777" w:rsidR="00A41FEB" w:rsidRDefault="00A41FEB" w:rsidP="00A41FEB">
      <w:pPr>
        <w:pStyle w:val="ListBullet"/>
        <w:numPr>
          <w:ilvl w:val="2"/>
          <w:numId w:val="7"/>
        </w:numPr>
        <w:spacing w:after="0"/>
      </w:pPr>
      <w:r>
        <w:t>Payment Cost Component Master</w:t>
      </w:r>
    </w:p>
    <w:p w14:paraId="2CE39A18" w14:textId="77777777" w:rsidR="00A41FEB" w:rsidRDefault="00A41FEB" w:rsidP="00A41FEB">
      <w:pPr>
        <w:pStyle w:val="ListBullet"/>
        <w:numPr>
          <w:ilvl w:val="2"/>
          <w:numId w:val="7"/>
        </w:numPr>
        <w:spacing w:after="0"/>
      </w:pPr>
      <w:r>
        <w:t>Vehicle Features</w:t>
      </w:r>
    </w:p>
    <w:p w14:paraId="329B47C9" w14:textId="77777777" w:rsidR="00A41FEB" w:rsidRDefault="00A41FEB" w:rsidP="00A41FEB">
      <w:pPr>
        <w:pStyle w:val="ListBullet"/>
        <w:numPr>
          <w:ilvl w:val="2"/>
          <w:numId w:val="7"/>
        </w:numPr>
        <w:spacing w:after="0"/>
      </w:pPr>
      <w:proofErr w:type="spellStart"/>
      <w:r>
        <w:t>GLChargeCodeMaster</w:t>
      </w:r>
      <w:proofErr w:type="spellEnd"/>
    </w:p>
    <w:p w14:paraId="0A1DC549" w14:textId="77777777" w:rsidR="00A41FEB" w:rsidRDefault="00A41FEB" w:rsidP="00A41FEB">
      <w:pPr>
        <w:pStyle w:val="ListBullet"/>
        <w:numPr>
          <w:ilvl w:val="2"/>
          <w:numId w:val="7"/>
        </w:numPr>
        <w:spacing w:after="0"/>
      </w:pPr>
      <w:proofErr w:type="spellStart"/>
      <w:r>
        <w:t>SuburbMaster</w:t>
      </w:r>
      <w:proofErr w:type="spellEnd"/>
    </w:p>
    <w:p w14:paraId="33263E23" w14:textId="77777777" w:rsidR="00A41FEB" w:rsidRDefault="00A41FEB" w:rsidP="00A41FEB">
      <w:pPr>
        <w:pStyle w:val="ListBullet"/>
        <w:numPr>
          <w:ilvl w:val="2"/>
          <w:numId w:val="7"/>
        </w:numPr>
        <w:spacing w:after="0"/>
      </w:pPr>
      <w:r>
        <w:t>Service Provider Master</w:t>
      </w:r>
    </w:p>
    <w:p w14:paraId="5D2A9C88" w14:textId="77777777" w:rsidR="00A41FEB" w:rsidRDefault="00A41FEB" w:rsidP="00A41FEB">
      <w:pPr>
        <w:pStyle w:val="ListBullet"/>
        <w:numPr>
          <w:ilvl w:val="2"/>
          <w:numId w:val="7"/>
        </w:numPr>
        <w:spacing w:after="0"/>
      </w:pPr>
      <w:r>
        <w:t>Site Master</w:t>
      </w:r>
    </w:p>
    <w:p w14:paraId="46C3E2C0" w14:textId="77777777" w:rsidR="00A41FEB" w:rsidRDefault="00A41FEB" w:rsidP="00A41FEB">
      <w:pPr>
        <w:pStyle w:val="ListBullet"/>
        <w:numPr>
          <w:ilvl w:val="2"/>
          <w:numId w:val="7"/>
        </w:numPr>
        <w:spacing w:after="0"/>
      </w:pPr>
      <w:r>
        <w:t>Contact Master</w:t>
      </w:r>
    </w:p>
    <w:p w14:paraId="63DEB551" w14:textId="77777777" w:rsidR="00A41FEB" w:rsidRDefault="00A41FEB" w:rsidP="00A41FEB">
      <w:pPr>
        <w:pStyle w:val="ListBullet"/>
        <w:numPr>
          <w:ilvl w:val="2"/>
          <w:numId w:val="7"/>
        </w:numPr>
        <w:spacing w:after="0"/>
      </w:pPr>
      <w:r>
        <w:t>Vehicle Master</w:t>
      </w:r>
    </w:p>
    <w:p w14:paraId="71DECEE5" w14:textId="77777777" w:rsidR="00A41FEB" w:rsidRDefault="00A41FEB" w:rsidP="00A41FEB">
      <w:pPr>
        <w:pStyle w:val="ListBullet"/>
        <w:numPr>
          <w:ilvl w:val="2"/>
          <w:numId w:val="7"/>
        </w:numPr>
        <w:spacing w:after="0"/>
      </w:pPr>
      <w:r>
        <w:t>Vehicle Features Link</w:t>
      </w:r>
    </w:p>
    <w:p w14:paraId="0BB42BAB" w14:textId="77777777" w:rsidR="00A41FEB" w:rsidRDefault="00A41FEB" w:rsidP="00A41FEB">
      <w:pPr>
        <w:pStyle w:val="ListBullet"/>
        <w:numPr>
          <w:ilvl w:val="2"/>
          <w:numId w:val="7"/>
        </w:numPr>
        <w:spacing w:after="0"/>
      </w:pPr>
      <w:proofErr w:type="spellStart"/>
      <w:r>
        <w:t>ReasonCodeMaster</w:t>
      </w:r>
      <w:proofErr w:type="spellEnd"/>
    </w:p>
    <w:p w14:paraId="19FBF7FF" w14:textId="77777777" w:rsidR="00A41FEB" w:rsidRDefault="00A41FEB" w:rsidP="00A41FEB">
      <w:pPr>
        <w:pStyle w:val="ListBullet"/>
        <w:numPr>
          <w:ilvl w:val="1"/>
          <w:numId w:val="7"/>
        </w:numPr>
        <w:spacing w:after="0"/>
      </w:pPr>
      <w:r>
        <w:t>Transaction</w:t>
      </w:r>
    </w:p>
    <w:p w14:paraId="72659FF1" w14:textId="77777777" w:rsidR="00A41FEB" w:rsidRDefault="00A41FEB" w:rsidP="00A41FEB">
      <w:pPr>
        <w:pStyle w:val="ListBullet"/>
        <w:numPr>
          <w:ilvl w:val="2"/>
          <w:numId w:val="7"/>
        </w:numPr>
        <w:spacing w:after="0"/>
      </w:pPr>
      <w:r>
        <w:t>Setup Contracts Case</w:t>
      </w:r>
    </w:p>
    <w:p w14:paraId="3FB5C421" w14:textId="77777777" w:rsidR="00A41FEB" w:rsidRDefault="00A41FEB" w:rsidP="00A41FEB">
      <w:pPr>
        <w:pStyle w:val="ListBullet"/>
        <w:numPr>
          <w:ilvl w:val="2"/>
          <w:numId w:val="7"/>
        </w:numPr>
        <w:spacing w:after="0"/>
      </w:pPr>
      <w:r>
        <w:t>Modify Case</w:t>
      </w:r>
    </w:p>
    <w:p w14:paraId="3B320F43" w14:textId="77777777" w:rsidR="00A41FEB" w:rsidRDefault="00A41FEB" w:rsidP="00A41FEB">
      <w:pPr>
        <w:pStyle w:val="ListBullet"/>
        <w:numPr>
          <w:ilvl w:val="2"/>
          <w:numId w:val="7"/>
        </w:numPr>
        <w:spacing w:after="0"/>
      </w:pPr>
      <w:r>
        <w:t>Batch Payment Case</w:t>
      </w:r>
    </w:p>
    <w:p w14:paraId="0A805F0D" w14:textId="77777777" w:rsidR="00A41FEB" w:rsidRDefault="00A41FEB" w:rsidP="00A41FEB">
      <w:pPr>
        <w:pStyle w:val="ListBullet"/>
        <w:numPr>
          <w:ilvl w:val="2"/>
          <w:numId w:val="7"/>
        </w:numPr>
        <w:spacing w:after="0"/>
      </w:pPr>
      <w:r>
        <w:t>Ad-hoc Case</w:t>
      </w:r>
    </w:p>
    <w:p w14:paraId="79CB23CD" w14:textId="77777777" w:rsidR="00A41FEB" w:rsidRDefault="00A41FEB" w:rsidP="00A41FEB">
      <w:pPr>
        <w:pStyle w:val="ListBullet"/>
        <w:numPr>
          <w:ilvl w:val="2"/>
          <w:numId w:val="7"/>
        </w:numPr>
        <w:spacing w:after="0"/>
      </w:pPr>
      <w:r>
        <w:t>Invoice Case</w:t>
      </w:r>
    </w:p>
    <w:p w14:paraId="01296484" w14:textId="77777777" w:rsidR="00A41FEB" w:rsidRDefault="00A41FEB" w:rsidP="00A41FEB">
      <w:pPr>
        <w:pStyle w:val="ListBullet"/>
        <w:numPr>
          <w:ilvl w:val="2"/>
          <w:numId w:val="7"/>
        </w:numPr>
        <w:spacing w:after="0"/>
      </w:pPr>
      <w:r>
        <w:t>Manage Case</w:t>
      </w:r>
    </w:p>
    <w:p w14:paraId="2C01C4F1" w14:textId="77777777" w:rsidR="00A41FEB" w:rsidRDefault="00A41FEB" w:rsidP="00A41FEB">
      <w:pPr>
        <w:pStyle w:val="ListBullet"/>
        <w:numPr>
          <w:ilvl w:val="1"/>
          <w:numId w:val="7"/>
        </w:numPr>
        <w:spacing w:after="0"/>
      </w:pPr>
      <w:r>
        <w:t>Business Objects Reports</w:t>
      </w:r>
    </w:p>
    <w:p w14:paraId="5AED12BD" w14:textId="77777777" w:rsidR="00A41FEB" w:rsidRPr="006D1FB9" w:rsidRDefault="00A41FEB" w:rsidP="00A41FEB">
      <w:pPr>
        <w:pStyle w:val="NormalText"/>
      </w:pPr>
    </w:p>
    <w:p w14:paraId="53F4C30C" w14:textId="77777777" w:rsidR="00A41FEB" w:rsidRPr="006D1FB9" w:rsidRDefault="00A41FEB" w:rsidP="00A41FEB">
      <w:pPr>
        <w:pStyle w:val="ListBullet"/>
      </w:pPr>
      <w:r w:rsidRPr="006D1FB9">
        <w:t>Target Systems</w:t>
      </w:r>
    </w:p>
    <w:p w14:paraId="6FEB988B" w14:textId="77777777" w:rsidR="00A41FEB" w:rsidRPr="006D1FB9" w:rsidRDefault="00A41FEB" w:rsidP="00A41FEB">
      <w:pPr>
        <w:pStyle w:val="NormalText"/>
        <w:numPr>
          <w:ilvl w:val="0"/>
          <w:numId w:val="6"/>
        </w:numPr>
        <w:ind w:left="1146"/>
      </w:pPr>
      <w:bookmarkStart w:id="158" w:name="OLE_LINK37"/>
      <w:bookmarkStart w:id="159" w:name="OLE_LINK38"/>
      <w:r w:rsidRPr="006D1FB9">
        <w:t>SPPS Solution: Pega PRPC</w:t>
      </w:r>
      <w:bookmarkEnd w:id="158"/>
      <w:bookmarkEnd w:id="159"/>
    </w:p>
    <w:p w14:paraId="3C480FFF" w14:textId="77777777" w:rsidR="00A41FEB" w:rsidRDefault="00A41FEB" w:rsidP="00A41FEB">
      <w:pPr>
        <w:pStyle w:val="NormalText"/>
        <w:numPr>
          <w:ilvl w:val="0"/>
          <w:numId w:val="6"/>
        </w:numPr>
        <w:ind w:left="1146"/>
      </w:pPr>
      <w:r w:rsidRPr="006D1FB9">
        <w:t xml:space="preserve">SPPS Solution: SPPS Reporting </w:t>
      </w:r>
      <w:r>
        <w:t>Database</w:t>
      </w:r>
      <w:r w:rsidRPr="006D1FB9">
        <w:t xml:space="preserve"> </w:t>
      </w:r>
    </w:p>
    <w:p w14:paraId="339A7B16" w14:textId="77777777" w:rsidR="00A41FEB" w:rsidRPr="006D1FB9" w:rsidRDefault="00A41FEB" w:rsidP="00A41FEB">
      <w:pPr>
        <w:pStyle w:val="NormalText"/>
        <w:numPr>
          <w:ilvl w:val="0"/>
          <w:numId w:val="6"/>
        </w:numPr>
        <w:ind w:left="1146"/>
      </w:pPr>
      <w:r w:rsidRPr="006D1FB9">
        <w:t>SPPS Solution: SPPS</w:t>
      </w:r>
      <w:r>
        <w:t xml:space="preserve"> Report Object Store</w:t>
      </w:r>
    </w:p>
    <w:p w14:paraId="4870BF7A" w14:textId="77777777" w:rsidR="00A41FEB" w:rsidRPr="006D1FB9" w:rsidRDefault="00A41FEB" w:rsidP="00A41FEB">
      <w:pPr>
        <w:pStyle w:val="NormalText"/>
        <w:ind w:left="1146"/>
      </w:pPr>
      <w:r w:rsidRPr="006D1FB9">
        <w:t> </w:t>
      </w:r>
    </w:p>
    <w:p w14:paraId="286E85E9" w14:textId="77777777" w:rsidR="00A41FEB" w:rsidRPr="006D1FB9" w:rsidRDefault="00A41FEB" w:rsidP="00A41FEB">
      <w:pPr>
        <w:pStyle w:val="Heading3"/>
        <w:numPr>
          <w:ilvl w:val="2"/>
          <w:numId w:val="1"/>
        </w:numPr>
        <w:ind w:left="1145"/>
      </w:pPr>
      <w:bookmarkStart w:id="160" w:name="_Toc437508898"/>
      <w:bookmarkStart w:id="161" w:name="_Toc468399911"/>
      <w:r w:rsidRPr="006D1FB9">
        <w:t>Methodology</w:t>
      </w:r>
      <w:bookmarkEnd w:id="160"/>
      <w:bookmarkEnd w:id="161"/>
    </w:p>
    <w:p w14:paraId="33140646" w14:textId="77777777" w:rsidR="00A41FEB" w:rsidRDefault="00A41FEB" w:rsidP="00A41FEB">
      <w:pPr>
        <w:pStyle w:val="ListBullet"/>
      </w:pPr>
      <w:r>
        <w:t>System and Reference Data will be manually entered into SPPS</w:t>
      </w:r>
    </w:p>
    <w:p w14:paraId="224181F9" w14:textId="77777777" w:rsidR="00A41FEB" w:rsidRDefault="00A41FEB" w:rsidP="00A41FEB">
      <w:pPr>
        <w:pStyle w:val="ListBullet"/>
      </w:pPr>
      <w:r w:rsidRPr="006D1FB9">
        <w:t xml:space="preserve">Below is </w:t>
      </w:r>
      <w:r>
        <w:t>the</w:t>
      </w:r>
      <w:r w:rsidRPr="006D1FB9">
        <w:t xml:space="preserve"> high level methodology for </w:t>
      </w:r>
      <w:r>
        <w:t>Master Data and Transaction Data</w:t>
      </w:r>
      <w:r w:rsidRPr="006D1FB9">
        <w:t xml:space="preserve"> migration:</w:t>
      </w:r>
    </w:p>
    <w:p w14:paraId="4623FF6E" w14:textId="77777777" w:rsidR="00A41FEB" w:rsidRPr="006D1FB9" w:rsidRDefault="00A41FEB" w:rsidP="00A41FEB">
      <w:pPr>
        <w:pStyle w:val="NormalText"/>
      </w:pPr>
      <w:r>
        <w:rPr>
          <w:noProof/>
          <w:lang w:eastAsia="en-AU"/>
        </w:rPr>
        <w:lastRenderedPageBreak/>
        <w:drawing>
          <wp:inline distT="0" distB="0" distL="0" distR="0" wp14:anchorId="25B3F646" wp14:editId="03FB9880">
            <wp:extent cx="6294120" cy="4100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ad process v6.jpg"/>
                    <pic:cNvPicPr/>
                  </pic:nvPicPr>
                  <pic:blipFill>
                    <a:blip r:embed="rId45">
                      <a:extLst>
                        <a:ext uri="{28A0092B-C50C-407E-A947-70E740481C1C}">
                          <a14:useLocalDpi xmlns:a14="http://schemas.microsoft.com/office/drawing/2010/main" val="0"/>
                        </a:ext>
                      </a:extLst>
                    </a:blip>
                    <a:stretch>
                      <a:fillRect/>
                    </a:stretch>
                  </pic:blipFill>
                  <pic:spPr>
                    <a:xfrm>
                      <a:off x="0" y="0"/>
                      <a:ext cx="6294120" cy="4100195"/>
                    </a:xfrm>
                    <a:prstGeom prst="rect">
                      <a:avLst/>
                    </a:prstGeom>
                  </pic:spPr>
                </pic:pic>
              </a:graphicData>
            </a:graphic>
          </wp:inline>
        </w:drawing>
      </w:r>
    </w:p>
    <w:p w14:paraId="6E0AEDDC" w14:textId="77777777" w:rsidR="00A41FEB" w:rsidRPr="009700A0" w:rsidRDefault="00A41FEB" w:rsidP="00A41FEB">
      <w:pPr>
        <w:pStyle w:val="ListBullet"/>
      </w:pPr>
      <w:r w:rsidRPr="009700A0">
        <w:t>Interface Specifications and Load Utility will be developed and tested by SMS</w:t>
      </w:r>
      <w:r>
        <w:t>, to reflect business requirements and rules</w:t>
      </w:r>
      <w:r w:rsidRPr="009700A0">
        <w:t>.</w:t>
      </w:r>
    </w:p>
    <w:p w14:paraId="3453F507" w14:textId="77777777" w:rsidR="00A41FEB" w:rsidRPr="009700A0" w:rsidRDefault="00A41FEB" w:rsidP="00A41FEB">
      <w:pPr>
        <w:pStyle w:val="ListBullet"/>
      </w:pPr>
      <w:r w:rsidRPr="009700A0">
        <w:t>Using the Interface Specs, PTV will Extract and Transform the data and provide an XML.</w:t>
      </w:r>
    </w:p>
    <w:p w14:paraId="13EBDACC" w14:textId="77777777" w:rsidR="00A41FEB" w:rsidRDefault="00A41FEB" w:rsidP="00A41FEB">
      <w:pPr>
        <w:pStyle w:val="ListBullet"/>
      </w:pPr>
      <w:r w:rsidRPr="009700A0">
        <w:t>Using an automated load process, the XML files are loaded into PEGA via the relevant API and the outcome assessed against the success criteria.</w:t>
      </w:r>
      <w:r>
        <w:t xml:space="preserve"> </w:t>
      </w:r>
    </w:p>
    <w:p w14:paraId="5A358200" w14:textId="77777777" w:rsidR="00A41FEB" w:rsidRPr="009700A0" w:rsidRDefault="00A41FEB" w:rsidP="00A41FEB">
      <w:pPr>
        <w:pStyle w:val="ListBullet"/>
      </w:pPr>
      <w:r w:rsidRPr="00856D47">
        <w:t xml:space="preserve">Audit and verification procedures will be executed to monitor the process for </w:t>
      </w:r>
      <w:r w:rsidRPr="00856D47">
        <w:rPr>
          <w:rFonts w:cs="Arial"/>
        </w:rPr>
        <w:t>throughput, accuracy, context and timings</w:t>
      </w:r>
      <w:r>
        <w:rPr>
          <w:rFonts w:ascii="Arial" w:hAnsi="Arial" w:cs="Arial"/>
        </w:rPr>
        <w:t>.</w:t>
      </w:r>
      <w:r>
        <w:t xml:space="preserve"> </w:t>
      </w:r>
    </w:p>
    <w:p w14:paraId="51C91530" w14:textId="77777777" w:rsidR="00A41FEB" w:rsidRPr="009700A0" w:rsidRDefault="00A41FEB" w:rsidP="00A41FEB">
      <w:pPr>
        <w:pStyle w:val="ListBullet"/>
      </w:pPr>
      <w:r w:rsidRPr="009700A0">
        <w:t xml:space="preserve">Validation of the load will be executed </w:t>
      </w:r>
      <w:r>
        <w:t>against the t</w:t>
      </w:r>
      <w:r w:rsidRPr="009700A0">
        <w:t>arget application</w:t>
      </w:r>
      <w:r>
        <w:t>,</w:t>
      </w:r>
      <w:r w:rsidRPr="009700A0">
        <w:t xml:space="preserve"> and data migration metrics provided by PTV.  Each iteration of testing through SIT, UAT and any field trials will provide an opportunity to assess the accuracy of the Load process and provide reports to satisfy the success criteria.</w:t>
      </w:r>
    </w:p>
    <w:p w14:paraId="2A3EAE73" w14:textId="77777777" w:rsidR="00A41FEB" w:rsidRDefault="00A41FEB" w:rsidP="00A41FEB">
      <w:pPr>
        <w:pStyle w:val="ListBullet"/>
      </w:pPr>
      <w:r w:rsidRPr="009700A0">
        <w:t>Data verification will be undertaken by PTV and business experts will need to specify and undertake business level data verification scenarios.</w:t>
      </w:r>
    </w:p>
    <w:p w14:paraId="41B74DB7" w14:textId="77777777" w:rsidR="00A41FEB" w:rsidRPr="009700A0" w:rsidRDefault="00A41FEB" w:rsidP="00A41FEB">
      <w:pPr>
        <w:pStyle w:val="ListBullet"/>
      </w:pPr>
      <w:r w:rsidRPr="009700A0">
        <w:t xml:space="preserve">All Business Objects (BO) reports are converted to PDF format using a utility developed by SMS. These objects will be stored in the SPPS </w:t>
      </w:r>
      <w:r>
        <w:t xml:space="preserve">Report </w:t>
      </w:r>
      <w:r w:rsidRPr="009700A0">
        <w:t>Object Store and their meta-data stored in the SPPS Re</w:t>
      </w:r>
      <w:r>
        <w:t>porting Datab</w:t>
      </w:r>
      <w:r w:rsidRPr="009700A0">
        <w:t>ase. Users will be able to view these object via the relevant case or global search screen in SPPS.</w:t>
      </w:r>
    </w:p>
    <w:p w14:paraId="302D3A73" w14:textId="77777777" w:rsidR="00A41FEB" w:rsidRDefault="00A41FEB" w:rsidP="00A41FEB">
      <w:pPr>
        <w:pStyle w:val="ListBullet"/>
      </w:pPr>
      <w:r w:rsidRPr="009700A0">
        <w:t>The process will cater for a period of parallel processing between PASS and SPPS prior to go-live</w:t>
      </w:r>
      <w:r>
        <w:t>.</w:t>
      </w:r>
    </w:p>
    <w:p w14:paraId="3E284FA9" w14:textId="77777777" w:rsidR="006E30D4" w:rsidRPr="00C81498" w:rsidRDefault="006E30D4" w:rsidP="00C81498">
      <w:pPr>
        <w:sectPr w:rsidR="006E30D4" w:rsidRPr="00C81498" w:rsidSect="00801E86">
          <w:pgSz w:w="11906" w:h="16838" w:code="9"/>
          <w:pgMar w:top="245" w:right="1274" w:bottom="245" w:left="720" w:header="288" w:footer="168" w:gutter="0"/>
          <w:cols w:space="720"/>
          <w:titlePg/>
          <w:docGrid w:linePitch="360"/>
        </w:sectPr>
      </w:pPr>
    </w:p>
    <w:p w14:paraId="2B84CF00" w14:textId="77777777" w:rsidR="00BE12DB" w:rsidRDefault="00BE12DB" w:rsidP="00EE22AF">
      <w:pPr>
        <w:pStyle w:val="Heading1"/>
        <w:ind w:left="1134" w:hanging="708"/>
      </w:pPr>
      <w:bookmarkStart w:id="162" w:name="_Toc468399912"/>
      <w:r>
        <w:lastRenderedPageBreak/>
        <w:t>Application Architecture</w:t>
      </w:r>
      <w:bookmarkEnd w:id="162"/>
    </w:p>
    <w:p w14:paraId="21060D37" w14:textId="77777777" w:rsidR="00BE12DB" w:rsidRPr="00C47010" w:rsidRDefault="00BE12DB" w:rsidP="00BE12DB">
      <w:pPr>
        <w:pStyle w:val="Heading2"/>
      </w:pPr>
      <w:bookmarkStart w:id="163" w:name="_Toc468399913"/>
      <w:r w:rsidRPr="00C47010">
        <w:t>Application Components</w:t>
      </w:r>
      <w:bookmarkEnd w:id="163"/>
    </w:p>
    <w:p w14:paraId="0035C523" w14:textId="77777777" w:rsidR="007C2BB1" w:rsidRDefault="00BE12DB" w:rsidP="00777AB1">
      <w:pPr>
        <w:pStyle w:val="NormalText"/>
      </w:pPr>
      <w:r>
        <w:t xml:space="preserve">The diagram below shows a high level view of all application components of </w:t>
      </w:r>
      <w:r w:rsidR="00402F70">
        <w:t>SPPS</w:t>
      </w:r>
      <w:r>
        <w:t xml:space="preserve"> </w:t>
      </w:r>
      <w:r w:rsidR="00465289">
        <w:t>solution including user channels, process layer, integration layer</w:t>
      </w:r>
      <w:r w:rsidR="00B9125A">
        <w:t xml:space="preserve"> and downstream </w:t>
      </w:r>
      <w:r w:rsidR="00B9125A" w:rsidRPr="00400872">
        <w:t>systems</w:t>
      </w:r>
      <w:r w:rsidR="00B9125A">
        <w:t xml:space="preserve">. </w:t>
      </w:r>
    </w:p>
    <w:p w14:paraId="29D86E23" w14:textId="6A5C1A63" w:rsidR="00AC441B" w:rsidRDefault="00A91052" w:rsidP="00AC441B">
      <w:pPr>
        <w:pStyle w:val="NormalText"/>
        <w:keepNext/>
        <w:ind w:left="142"/>
        <w:jc w:val="center"/>
      </w:pPr>
      <w:r>
        <w:rPr>
          <w:noProof/>
          <w:lang w:eastAsia="en-AU"/>
        </w:rPr>
        <w:drawing>
          <wp:inline distT="0" distB="0" distL="0" distR="0" wp14:anchorId="1940A011" wp14:editId="254D8BAA">
            <wp:extent cx="6700723" cy="3854607"/>
            <wp:effectExtent l="0" t="0" r="5080" b="0"/>
            <wp:docPr id="14" name="Picture 14" descr="C:\Users\adam.rozencwajg\Documents\Clients\PTV\Diagrams\Application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am.rozencwajg\Documents\Clients\PTV\Diagrams\ApplicationComponent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35610" cy="3874676"/>
                    </a:xfrm>
                    <a:prstGeom prst="rect">
                      <a:avLst/>
                    </a:prstGeom>
                    <a:noFill/>
                    <a:ln>
                      <a:noFill/>
                    </a:ln>
                  </pic:spPr>
                </pic:pic>
              </a:graphicData>
            </a:graphic>
          </wp:inline>
        </w:drawing>
      </w:r>
    </w:p>
    <w:p w14:paraId="6F0604D0" w14:textId="77777777" w:rsidR="006A4031" w:rsidRDefault="00AC441B" w:rsidP="00AC441B">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12</w:t>
      </w:r>
      <w:r w:rsidR="00676330">
        <w:rPr>
          <w:noProof/>
        </w:rPr>
        <w:fldChar w:fldCharType="end"/>
      </w:r>
      <w:r w:rsidR="0092583E">
        <w:rPr>
          <w:noProof/>
        </w:rPr>
        <w:t>:</w:t>
      </w:r>
      <w:r>
        <w:t xml:space="preserve"> Application Components</w:t>
      </w:r>
    </w:p>
    <w:p w14:paraId="54F38E75" w14:textId="77777777" w:rsidR="00682062" w:rsidRDefault="00682062" w:rsidP="00777AB1">
      <w:pPr>
        <w:ind w:left="0"/>
        <w:rPr>
          <w:i/>
          <w:color w:val="FFC000"/>
          <w:lang w:val="en-AU"/>
        </w:rPr>
        <w:sectPr w:rsidR="00682062" w:rsidSect="00777AB1">
          <w:headerReference w:type="first" r:id="rId47"/>
          <w:footerReference w:type="first" r:id="rId48"/>
          <w:pgSz w:w="16838" w:h="11906" w:orient="landscape" w:code="9"/>
          <w:pgMar w:top="720" w:right="1387" w:bottom="1274" w:left="993" w:header="288" w:footer="168" w:gutter="0"/>
          <w:cols w:space="720"/>
          <w:titlePg/>
          <w:docGrid w:linePitch="360"/>
        </w:sectPr>
      </w:pPr>
    </w:p>
    <w:p w14:paraId="1EACF1C0" w14:textId="77777777" w:rsidR="006B2A91" w:rsidRDefault="00682062" w:rsidP="00777AB1">
      <w:pPr>
        <w:pStyle w:val="NormalText"/>
      </w:pPr>
      <w:r>
        <w:lastRenderedPageBreak/>
        <w:t xml:space="preserve">The </w:t>
      </w:r>
      <w:r w:rsidR="008A352B">
        <w:t xml:space="preserve">sections </w:t>
      </w:r>
      <w:r w:rsidR="00B70C5B">
        <w:t xml:space="preserve">describe </w:t>
      </w:r>
      <w:r>
        <w:t>all application components at a high level</w:t>
      </w:r>
      <w:r w:rsidR="008A352B">
        <w:t>.</w:t>
      </w:r>
    </w:p>
    <w:p w14:paraId="6BC32505" w14:textId="77777777" w:rsidR="00682062" w:rsidRDefault="00C773D3" w:rsidP="00777AB1">
      <w:pPr>
        <w:pStyle w:val="Heading3"/>
      </w:pPr>
      <w:bookmarkStart w:id="164" w:name="_Ref433606715"/>
      <w:bookmarkStart w:id="165" w:name="_Toc468399914"/>
      <w:r>
        <w:t>User Channels</w:t>
      </w:r>
      <w:bookmarkEnd w:id="164"/>
      <w:bookmarkEnd w:id="165"/>
    </w:p>
    <w:tbl>
      <w:tblPr>
        <w:tblStyle w:val="TableGrid"/>
        <w:tblW w:w="0" w:type="auto"/>
        <w:tblInd w:w="432" w:type="dxa"/>
        <w:tblCellMar>
          <w:top w:w="57" w:type="dxa"/>
          <w:bottom w:w="57" w:type="dxa"/>
        </w:tblCellMar>
        <w:tblLook w:val="04A0" w:firstRow="1" w:lastRow="0" w:firstColumn="1" w:lastColumn="0" w:noHBand="0" w:noVBand="1"/>
      </w:tblPr>
      <w:tblGrid>
        <w:gridCol w:w="2604"/>
        <w:gridCol w:w="6866"/>
      </w:tblGrid>
      <w:tr w:rsidR="0090515C" w:rsidRPr="00916EAD" w14:paraId="78CDE898" w14:textId="77777777" w:rsidTr="0076305B">
        <w:tc>
          <w:tcPr>
            <w:tcW w:w="2653" w:type="dxa"/>
            <w:shd w:val="clear" w:color="auto" w:fill="404040" w:themeFill="text1" w:themeFillTint="BF"/>
          </w:tcPr>
          <w:p w14:paraId="38701B97" w14:textId="77777777" w:rsidR="00682062" w:rsidRPr="00E24359" w:rsidRDefault="00C12264" w:rsidP="0076305B">
            <w:pPr>
              <w:pStyle w:val="TableHeader"/>
              <w:rPr>
                <w:b w:val="0"/>
              </w:rPr>
            </w:pPr>
            <w:r>
              <w:rPr>
                <w:b w:val="0"/>
              </w:rPr>
              <w:t>Service Provider Portal</w:t>
            </w:r>
          </w:p>
        </w:tc>
        <w:tc>
          <w:tcPr>
            <w:tcW w:w="7043" w:type="dxa"/>
          </w:tcPr>
          <w:p w14:paraId="3FDF438D" w14:textId="77777777" w:rsidR="00C70FC2" w:rsidRDefault="00C12264" w:rsidP="0076305B">
            <w:pPr>
              <w:pStyle w:val="TableText"/>
            </w:pPr>
            <w:r>
              <w:t xml:space="preserve">This will be primary front end for PTV’s service providers. </w:t>
            </w:r>
            <w:r w:rsidR="003925D3">
              <w:t xml:space="preserve">This </w:t>
            </w:r>
            <w:r w:rsidR="00026AD8">
              <w:t>will be a</w:t>
            </w:r>
            <w:r w:rsidR="003925D3">
              <w:t xml:space="preserve"> web based channel</w:t>
            </w:r>
            <w:r w:rsidR="008D1DD1">
              <w:t>,</w:t>
            </w:r>
            <w:r w:rsidR="003925D3">
              <w:t xml:space="preserve"> </w:t>
            </w:r>
            <w:r w:rsidR="00026AD8">
              <w:t xml:space="preserve">securely </w:t>
            </w:r>
            <w:r w:rsidR="003925D3">
              <w:t xml:space="preserve">accessible over standard web browser and will need </w:t>
            </w:r>
            <w:r w:rsidR="00272C6A">
              <w:t xml:space="preserve">an </w:t>
            </w:r>
            <w:r w:rsidR="003925D3">
              <w:t xml:space="preserve">email-id and password to login. </w:t>
            </w:r>
          </w:p>
          <w:p w14:paraId="732F4DF0" w14:textId="77777777" w:rsidR="00C70FC2" w:rsidRPr="00916EAD" w:rsidRDefault="00BD4345" w:rsidP="00777AB1">
            <w:pPr>
              <w:pStyle w:val="TableText"/>
            </w:pPr>
            <w:r>
              <w:t>R</w:t>
            </w:r>
            <w:r w:rsidR="00C70FC2">
              <w:t>egistration for all existing Services Providers will be performed a</w:t>
            </w:r>
            <w:r w:rsidR="00E81DBF">
              <w:t>s part of final deployment before</w:t>
            </w:r>
            <w:r w:rsidR="00C70FC2">
              <w:t xml:space="preserve"> Go Live and </w:t>
            </w:r>
            <w:r w:rsidR="00F216D2">
              <w:t>credentials will be shared with respective Service Providers.</w:t>
            </w:r>
            <w:r w:rsidR="00017581">
              <w:t xml:space="preserve"> This portal will be built using Pega Portal capability and will also expose a </w:t>
            </w:r>
            <w:r w:rsidR="00C70FC2">
              <w:t xml:space="preserve">self-service module will be for future registrations and reset-password functions. </w:t>
            </w:r>
          </w:p>
        </w:tc>
      </w:tr>
      <w:tr w:rsidR="0090515C" w:rsidRPr="00916EAD" w14:paraId="7AE9080E" w14:textId="77777777" w:rsidTr="0076305B">
        <w:tc>
          <w:tcPr>
            <w:tcW w:w="2653" w:type="dxa"/>
            <w:shd w:val="clear" w:color="auto" w:fill="404040" w:themeFill="text1" w:themeFillTint="BF"/>
          </w:tcPr>
          <w:p w14:paraId="0E610B87" w14:textId="77777777" w:rsidR="00682062" w:rsidRPr="00E24359" w:rsidRDefault="0035318C" w:rsidP="0076305B">
            <w:pPr>
              <w:pStyle w:val="TableHeader"/>
              <w:rPr>
                <w:b w:val="0"/>
              </w:rPr>
            </w:pPr>
            <w:r>
              <w:rPr>
                <w:b w:val="0"/>
              </w:rPr>
              <w:t>Internal User Portal</w:t>
            </w:r>
          </w:p>
        </w:tc>
        <w:tc>
          <w:tcPr>
            <w:tcW w:w="7043" w:type="dxa"/>
          </w:tcPr>
          <w:p w14:paraId="3C03FAB5" w14:textId="77777777" w:rsidR="00682062" w:rsidRDefault="00EE2FA1" w:rsidP="00777AB1">
            <w:pPr>
              <w:pStyle w:val="TableText"/>
            </w:pPr>
            <w:r>
              <w:rPr>
                <w:lang w:val="en-GB"/>
              </w:rPr>
              <w:t>This will</w:t>
            </w:r>
            <w:r w:rsidR="00D70886">
              <w:rPr>
                <w:lang w:val="en-GB"/>
              </w:rPr>
              <w:t xml:space="preserve"> be</w:t>
            </w:r>
            <w:r>
              <w:rPr>
                <w:lang w:val="en-GB"/>
              </w:rPr>
              <w:t xml:space="preserve"> </w:t>
            </w:r>
            <w:r>
              <w:t xml:space="preserve">primary front end for PTV’s internal users of Finance and Pacman teams for all </w:t>
            </w:r>
            <w:r w:rsidR="00D83954">
              <w:t>Service Provider’s p</w:t>
            </w:r>
            <w:r>
              <w:t xml:space="preserve">ayment related activities. </w:t>
            </w:r>
            <w:r w:rsidR="00026AD8">
              <w:t xml:space="preserve">This will be a web based </w:t>
            </w:r>
            <w:r w:rsidR="00026AD8" w:rsidRPr="00FC1C14">
              <w:t>channel</w:t>
            </w:r>
            <w:r w:rsidR="008D1DD1" w:rsidRPr="00FC1C14">
              <w:t>,</w:t>
            </w:r>
            <w:r w:rsidR="00026AD8" w:rsidRPr="00FC1C14">
              <w:t xml:space="preserve"> securely accessible over standard web browser and will </w:t>
            </w:r>
            <w:r w:rsidR="001E14D4" w:rsidRPr="00FC1C14">
              <w:t>be single-signed-on</w:t>
            </w:r>
            <w:r w:rsidR="00074DBD" w:rsidRPr="00FC1C14">
              <w:t xml:space="preserve"> </w:t>
            </w:r>
            <w:r w:rsidR="000A0D9B" w:rsidRPr="00FC1C14">
              <w:t xml:space="preserve">via </w:t>
            </w:r>
            <w:proofErr w:type="spellStart"/>
            <w:r w:rsidR="000A0D9B" w:rsidRPr="00FC1C14">
              <w:t>WoVGIDaaS</w:t>
            </w:r>
            <w:proofErr w:type="spellEnd"/>
            <w:r w:rsidR="000A0D9B" w:rsidRPr="00FC1C14">
              <w:t xml:space="preserve"> over SAML</w:t>
            </w:r>
            <w:r w:rsidR="006F2C52" w:rsidRPr="00FC1C14">
              <w:t xml:space="preserve"> for internal PTV users</w:t>
            </w:r>
            <w:r w:rsidR="00026AD8" w:rsidRPr="00FC1C14">
              <w:t>.</w:t>
            </w:r>
          </w:p>
          <w:p w14:paraId="7FB5C239" w14:textId="77777777" w:rsidR="00026AD8" w:rsidRPr="00916EAD" w:rsidRDefault="008F594C" w:rsidP="00777AB1">
            <w:pPr>
              <w:pStyle w:val="TableText"/>
              <w:rPr>
                <w:lang w:val="en-GB"/>
              </w:rPr>
            </w:pPr>
            <w:r>
              <w:t>Registration for all valid internal users will be performed as part of final deployment before Go Live</w:t>
            </w:r>
            <w:r w:rsidR="00B126D1">
              <w:t xml:space="preserve"> to enable relevant PTV teams to access the new system</w:t>
            </w:r>
            <w:r>
              <w:t>. This portal will be built using Pega Portal capability.</w:t>
            </w:r>
            <w:r w:rsidR="00F01926">
              <w:t xml:space="preserve"> Internal users will not have facility of a self-service password for Change Password</w:t>
            </w:r>
            <w:r w:rsidR="00496B7B">
              <w:t>, and are expected to use normal means to change their domain password.</w:t>
            </w:r>
          </w:p>
        </w:tc>
      </w:tr>
      <w:tr w:rsidR="0090515C" w:rsidRPr="00916EAD" w14:paraId="3969CE6E" w14:textId="77777777" w:rsidTr="0076305B">
        <w:tc>
          <w:tcPr>
            <w:tcW w:w="2653" w:type="dxa"/>
            <w:shd w:val="clear" w:color="auto" w:fill="404040" w:themeFill="text1" w:themeFillTint="BF"/>
          </w:tcPr>
          <w:p w14:paraId="58E6EAF5" w14:textId="77777777" w:rsidR="00682062" w:rsidRPr="00E24359" w:rsidRDefault="00D70886" w:rsidP="0076305B">
            <w:pPr>
              <w:pStyle w:val="TableHeader"/>
              <w:rPr>
                <w:b w:val="0"/>
              </w:rPr>
            </w:pPr>
            <w:r>
              <w:rPr>
                <w:b w:val="0"/>
              </w:rPr>
              <w:t>Report Portal</w:t>
            </w:r>
          </w:p>
        </w:tc>
        <w:tc>
          <w:tcPr>
            <w:tcW w:w="7043" w:type="dxa"/>
          </w:tcPr>
          <w:p w14:paraId="2DD0AC2C" w14:textId="77777777" w:rsidR="00B15AA5" w:rsidRPr="00916EAD" w:rsidRDefault="00D70886">
            <w:pPr>
              <w:pStyle w:val="TableText"/>
            </w:pPr>
            <w:r>
              <w:t>This will be primary front end for PT</w:t>
            </w:r>
            <w:r w:rsidR="0090515C">
              <w:t>V</w:t>
            </w:r>
            <w:r>
              <w:t xml:space="preserve">’s internal users of Finance and Pacman teams to request and view Reports related to </w:t>
            </w:r>
            <w:r w:rsidR="0090515C">
              <w:t xml:space="preserve">the </w:t>
            </w:r>
            <w:r w:rsidR="005A5F1F">
              <w:t>Service Provider</w:t>
            </w:r>
            <w:r w:rsidR="0090515C">
              <w:t xml:space="preserve"> </w:t>
            </w:r>
            <w:r>
              <w:t>Payment System.</w:t>
            </w:r>
            <w:r w:rsidR="0090515C">
              <w:t xml:space="preserve"> The report portal will be embedded </w:t>
            </w:r>
            <w:r w:rsidR="00A0546B">
              <w:t>within the Internal User Portal, and appropriate access will be granted according to their role.</w:t>
            </w:r>
          </w:p>
        </w:tc>
      </w:tr>
      <w:tr w:rsidR="00551696" w:rsidRPr="00916EAD" w14:paraId="3A0D73C3" w14:textId="77777777" w:rsidTr="0076305B">
        <w:tc>
          <w:tcPr>
            <w:tcW w:w="2653" w:type="dxa"/>
            <w:shd w:val="clear" w:color="auto" w:fill="404040" w:themeFill="text1" w:themeFillTint="BF"/>
          </w:tcPr>
          <w:p w14:paraId="2B211F83" w14:textId="6E38641A" w:rsidR="00551696" w:rsidRDefault="00941751">
            <w:pPr>
              <w:pStyle w:val="TableHeader"/>
              <w:rPr>
                <w:b w:val="0"/>
              </w:rPr>
            </w:pPr>
            <w:r>
              <w:rPr>
                <w:b w:val="0"/>
              </w:rPr>
              <w:t xml:space="preserve">Analytics </w:t>
            </w:r>
            <w:r w:rsidR="00551696">
              <w:rPr>
                <w:b w:val="0"/>
              </w:rPr>
              <w:t>Portal</w:t>
            </w:r>
          </w:p>
        </w:tc>
        <w:tc>
          <w:tcPr>
            <w:tcW w:w="7043" w:type="dxa"/>
          </w:tcPr>
          <w:p w14:paraId="30C2BE5B" w14:textId="35EF1A44" w:rsidR="00551696" w:rsidRDefault="00551696">
            <w:pPr>
              <w:pStyle w:val="TableText"/>
            </w:pPr>
            <w:r>
              <w:t>For PTV Finance and Pacman</w:t>
            </w:r>
            <w:r w:rsidR="00941751">
              <w:t xml:space="preserve"> </w:t>
            </w:r>
            <w:r>
              <w:t xml:space="preserve">users who require the ability to perform deeper analysis or unstructured queries of data in the Service Provider Payment System, </w:t>
            </w:r>
            <w:r w:rsidR="00941751">
              <w:t xml:space="preserve">analytics </w:t>
            </w:r>
            <w:r>
              <w:t>capability will be provided by Qlik Sense in a</w:t>
            </w:r>
            <w:r w:rsidR="00941751">
              <w:t xml:space="preserve">n Analytics </w:t>
            </w:r>
            <w:r>
              <w:t>Portal.</w:t>
            </w:r>
          </w:p>
        </w:tc>
      </w:tr>
    </w:tbl>
    <w:p w14:paraId="311EDD5A" w14:textId="77777777" w:rsidR="00AC5F41" w:rsidRDefault="00EB4260" w:rsidP="00777AB1">
      <w:pPr>
        <w:pStyle w:val="Heading3"/>
      </w:pPr>
      <w:bookmarkStart w:id="166" w:name="_Toc468399915"/>
      <w:r>
        <w:t>Process L</w:t>
      </w:r>
      <w:r w:rsidR="00EE7361">
        <w:t>ayer</w:t>
      </w:r>
      <w:bookmarkEnd w:id="166"/>
    </w:p>
    <w:p w14:paraId="081E938D" w14:textId="77777777" w:rsidR="0034066E" w:rsidRDefault="0076634B" w:rsidP="00777AB1">
      <w:pPr>
        <w:pStyle w:val="NormalText"/>
      </w:pPr>
      <w:r>
        <w:t xml:space="preserve">Once users login to respective portal, they are shown up </w:t>
      </w:r>
      <w:r w:rsidR="0091280F">
        <w:t>relevant Landing</w:t>
      </w:r>
      <w:r w:rsidR="006B2C44">
        <w:t>/Home</w:t>
      </w:r>
      <w:r w:rsidR="0091280F">
        <w:t xml:space="preserve"> P</w:t>
      </w:r>
      <w:r w:rsidR="006B2C44">
        <w:t xml:space="preserve">age based upon their security authorisation profile. </w:t>
      </w:r>
    </w:p>
    <w:p w14:paraId="180F3123" w14:textId="77777777" w:rsidR="00DD0993" w:rsidRPr="00777AB1" w:rsidRDefault="0034066E" w:rsidP="00777AB1">
      <w:pPr>
        <w:pStyle w:val="NormalText"/>
      </w:pPr>
      <w:r>
        <w:t xml:space="preserve">Please refer to section 4.2 for more details on Business Processes implemented by </w:t>
      </w:r>
      <w:r w:rsidR="00E37996">
        <w:t>the SPPS</w:t>
      </w:r>
      <w:r>
        <w:t xml:space="preserve"> Solution.</w:t>
      </w:r>
    </w:p>
    <w:p w14:paraId="19DCC5F0" w14:textId="77777777" w:rsidR="006A16F9" w:rsidRDefault="008F2B8F" w:rsidP="00777AB1">
      <w:pPr>
        <w:pStyle w:val="Heading3"/>
      </w:pPr>
      <w:bookmarkStart w:id="167" w:name="_Ref433606687"/>
      <w:bookmarkStart w:id="168" w:name="_Toc468399916"/>
      <w:r>
        <w:t>Integration L</w:t>
      </w:r>
      <w:r w:rsidR="00EB4260">
        <w:t>ayer</w:t>
      </w:r>
      <w:r w:rsidR="00ED75D9">
        <w:t xml:space="preserve"> and Gateways</w:t>
      </w:r>
      <w:bookmarkEnd w:id="167"/>
      <w:bookmarkEnd w:id="168"/>
    </w:p>
    <w:p w14:paraId="45A240D5" w14:textId="77777777" w:rsidR="0017554D" w:rsidRDefault="00810D93" w:rsidP="00777AB1">
      <w:r>
        <w:t xml:space="preserve">The </w:t>
      </w:r>
      <w:r w:rsidR="00402F70">
        <w:t>SPPS</w:t>
      </w:r>
      <w:r>
        <w:t xml:space="preserve"> solution is integrated to downstream systems in </w:t>
      </w:r>
      <w:proofErr w:type="spellStart"/>
      <w:r>
        <w:t>CenITex</w:t>
      </w:r>
      <w:proofErr w:type="spellEnd"/>
      <w:r>
        <w:t xml:space="preserve"> infrastructure </w:t>
      </w:r>
      <w:r w:rsidR="002E4873">
        <w:t xml:space="preserve">or AWS infrastructure </w:t>
      </w:r>
      <w:r>
        <w:t xml:space="preserve">for various purposes. The table below captures these integrations at a high level. Please refer to section </w:t>
      </w:r>
      <w:r w:rsidR="00BA7B8F">
        <w:fldChar w:fldCharType="begin"/>
      </w:r>
      <w:r w:rsidR="00BA7B8F">
        <w:instrText xml:space="preserve"> REF _Ref433606737 \r \h </w:instrText>
      </w:r>
      <w:r w:rsidR="00BA7B8F">
        <w:fldChar w:fldCharType="separate"/>
      </w:r>
      <w:r w:rsidR="00BA7B8F">
        <w:t>6.2</w:t>
      </w:r>
      <w:r w:rsidR="00BA7B8F">
        <w:fldChar w:fldCharType="end"/>
      </w:r>
      <w:r>
        <w:t xml:space="preserve"> for technical details around Integration </w:t>
      </w:r>
      <w:r w:rsidR="00FD465A">
        <w:t>Architecture</w:t>
      </w:r>
      <w:r>
        <w:t>.</w:t>
      </w:r>
    </w:p>
    <w:tbl>
      <w:tblPr>
        <w:tblStyle w:val="TableGrid"/>
        <w:tblW w:w="0" w:type="auto"/>
        <w:tblInd w:w="432" w:type="dxa"/>
        <w:tblCellMar>
          <w:top w:w="57" w:type="dxa"/>
          <w:bottom w:w="57" w:type="dxa"/>
        </w:tblCellMar>
        <w:tblLook w:val="04A0" w:firstRow="1" w:lastRow="0" w:firstColumn="1" w:lastColumn="0" w:noHBand="0" w:noVBand="1"/>
      </w:tblPr>
      <w:tblGrid>
        <w:gridCol w:w="2628"/>
        <w:gridCol w:w="6842"/>
      </w:tblGrid>
      <w:tr w:rsidR="00FD465A" w:rsidRPr="00916EAD" w14:paraId="79A4D40F" w14:textId="77777777" w:rsidTr="002821EA">
        <w:tc>
          <w:tcPr>
            <w:tcW w:w="2628" w:type="dxa"/>
            <w:shd w:val="clear" w:color="auto" w:fill="404040" w:themeFill="text1" w:themeFillTint="BF"/>
          </w:tcPr>
          <w:p w14:paraId="7C9E1181" w14:textId="77777777" w:rsidR="00FD465A" w:rsidRPr="00E24359" w:rsidRDefault="00737394" w:rsidP="0076305B">
            <w:pPr>
              <w:pStyle w:val="TableHeader"/>
              <w:rPr>
                <w:b w:val="0"/>
              </w:rPr>
            </w:pPr>
            <w:r>
              <w:rPr>
                <w:b w:val="0"/>
              </w:rPr>
              <w:t>Login Credentials</w:t>
            </w:r>
          </w:p>
        </w:tc>
        <w:tc>
          <w:tcPr>
            <w:tcW w:w="6842" w:type="dxa"/>
          </w:tcPr>
          <w:p w14:paraId="571271CE" w14:textId="77777777" w:rsidR="003A5A9F" w:rsidRPr="00FC1C14" w:rsidRDefault="00C678BB" w:rsidP="002E27D7">
            <w:pPr>
              <w:pStyle w:val="TableText"/>
            </w:pPr>
            <w:r w:rsidRPr="00FC1C14">
              <w:t xml:space="preserve">The system will be integrated with </w:t>
            </w:r>
            <w:proofErr w:type="spellStart"/>
            <w:r w:rsidR="002E27D7" w:rsidRPr="00FC1C14">
              <w:t>CenITex</w:t>
            </w:r>
            <w:proofErr w:type="spellEnd"/>
            <w:r w:rsidR="002E27D7" w:rsidRPr="00FC1C14">
              <w:t xml:space="preserve"> hosted </w:t>
            </w:r>
            <w:proofErr w:type="spellStart"/>
            <w:r w:rsidR="002E27D7" w:rsidRPr="00FC1C14">
              <w:t>WoVGIDaaS</w:t>
            </w:r>
            <w:proofErr w:type="spellEnd"/>
            <w:r w:rsidR="00516D83" w:rsidRPr="00FC1C14">
              <w:t xml:space="preserve"> service </w:t>
            </w:r>
            <w:r w:rsidRPr="00FC1C14">
              <w:t>for validating login details for PTV users.</w:t>
            </w:r>
            <w:r w:rsidR="00724877" w:rsidRPr="00FC1C14">
              <w:t xml:space="preserve"> </w:t>
            </w:r>
            <w:r w:rsidR="003A5A9F" w:rsidRPr="00FC1C14">
              <w:t xml:space="preserve">Login credentials for </w:t>
            </w:r>
            <w:r w:rsidR="004C5B5B" w:rsidRPr="00FC1C14">
              <w:t>external users will be validated from Pega database itself.</w:t>
            </w:r>
          </w:p>
        </w:tc>
      </w:tr>
      <w:tr w:rsidR="004C5B5B" w:rsidRPr="00916EAD" w14:paraId="73AD26A6" w14:textId="77777777" w:rsidTr="002821EA">
        <w:tc>
          <w:tcPr>
            <w:tcW w:w="2628" w:type="dxa"/>
            <w:shd w:val="clear" w:color="auto" w:fill="404040" w:themeFill="text1" w:themeFillTint="BF"/>
          </w:tcPr>
          <w:p w14:paraId="436836B0" w14:textId="77777777" w:rsidR="004C5B5B" w:rsidRDefault="004C5B5B" w:rsidP="0076305B">
            <w:pPr>
              <w:pStyle w:val="TableHeader"/>
              <w:rPr>
                <w:b w:val="0"/>
              </w:rPr>
            </w:pPr>
            <w:r>
              <w:rPr>
                <w:b w:val="0"/>
              </w:rPr>
              <w:lastRenderedPageBreak/>
              <w:t>Email Notifications</w:t>
            </w:r>
          </w:p>
        </w:tc>
        <w:tc>
          <w:tcPr>
            <w:tcW w:w="6842" w:type="dxa"/>
          </w:tcPr>
          <w:p w14:paraId="1006E5DE" w14:textId="77777777" w:rsidR="004C5B5B" w:rsidRDefault="007B55E1" w:rsidP="00777AB1">
            <w:pPr>
              <w:pStyle w:val="TableText"/>
            </w:pPr>
            <w:r>
              <w:t xml:space="preserve">The system will </w:t>
            </w:r>
            <w:r w:rsidR="00C30DFE">
              <w:t>be integrated to an SMTP server (using AWS SES configurations) to send e</w:t>
            </w:r>
            <w:r>
              <w:t>mail notifications</w:t>
            </w:r>
            <w:r w:rsidR="00C30DFE">
              <w:t xml:space="preserve"> and scheduled reports.</w:t>
            </w:r>
          </w:p>
        </w:tc>
      </w:tr>
      <w:tr w:rsidR="00C30DFE" w:rsidRPr="00916EAD" w14:paraId="593C9267" w14:textId="77777777" w:rsidTr="002821EA">
        <w:tc>
          <w:tcPr>
            <w:tcW w:w="2628" w:type="dxa"/>
            <w:shd w:val="clear" w:color="auto" w:fill="404040" w:themeFill="text1" w:themeFillTint="BF"/>
          </w:tcPr>
          <w:p w14:paraId="54B0A690" w14:textId="77777777" w:rsidR="00C30DFE" w:rsidRDefault="000C72DC" w:rsidP="0076305B">
            <w:pPr>
              <w:pStyle w:val="TableHeader"/>
              <w:rPr>
                <w:b w:val="0"/>
              </w:rPr>
            </w:pPr>
            <w:r>
              <w:rPr>
                <w:b w:val="0"/>
              </w:rPr>
              <w:t>Bulk Printing</w:t>
            </w:r>
          </w:p>
        </w:tc>
        <w:tc>
          <w:tcPr>
            <w:tcW w:w="6842" w:type="dxa"/>
          </w:tcPr>
          <w:p w14:paraId="17F2D0AF" w14:textId="77777777" w:rsidR="00C30DFE" w:rsidRDefault="000C72DC" w:rsidP="00E37996">
            <w:pPr>
              <w:pStyle w:val="TableText"/>
            </w:pPr>
            <w:r>
              <w:t>The system will be integrated to</w:t>
            </w:r>
            <w:r w:rsidR="00E37996">
              <w:t xml:space="preserve"> the printer by implementing email-print, whereby the SPPS solution will send the document to be printed as an attachment to a pre-defined email address. Email received at this address from SPPS will be routed (by </w:t>
            </w:r>
            <w:proofErr w:type="spellStart"/>
            <w:r w:rsidR="00E37996">
              <w:t>SafeQ</w:t>
            </w:r>
            <w:proofErr w:type="spellEnd"/>
            <w:r w:rsidR="00E37996">
              <w:t>) to the Finance Printer</w:t>
            </w:r>
            <w:r w:rsidR="00B57206">
              <w:t>.</w:t>
            </w:r>
          </w:p>
        </w:tc>
      </w:tr>
      <w:tr w:rsidR="00B57206" w:rsidRPr="00916EAD" w14:paraId="2FBA1EA5" w14:textId="77777777" w:rsidTr="002821EA">
        <w:tc>
          <w:tcPr>
            <w:tcW w:w="2628" w:type="dxa"/>
            <w:shd w:val="clear" w:color="auto" w:fill="404040" w:themeFill="text1" w:themeFillTint="BF"/>
          </w:tcPr>
          <w:p w14:paraId="03C9688A" w14:textId="77777777" w:rsidR="00B57206" w:rsidRDefault="000B06EC" w:rsidP="0076305B">
            <w:pPr>
              <w:pStyle w:val="TableHeader"/>
              <w:rPr>
                <w:b w:val="0"/>
              </w:rPr>
            </w:pPr>
            <w:r>
              <w:rPr>
                <w:b w:val="0"/>
              </w:rPr>
              <w:t>Payment processing and acknowledgement</w:t>
            </w:r>
          </w:p>
        </w:tc>
        <w:tc>
          <w:tcPr>
            <w:tcW w:w="6842" w:type="dxa"/>
          </w:tcPr>
          <w:p w14:paraId="60BC37EB" w14:textId="77777777" w:rsidR="00B57206" w:rsidRDefault="004A363A" w:rsidP="00777AB1">
            <w:pPr>
              <w:pStyle w:val="TableText"/>
            </w:pPr>
            <w:r>
              <w:t xml:space="preserve">The system will be integrated to </w:t>
            </w:r>
            <w:r w:rsidR="007B7F37">
              <w:t xml:space="preserve">Oracle Financial for disbursement of the payments calculated in </w:t>
            </w:r>
            <w:r w:rsidR="002F5884">
              <w:t>SPPS</w:t>
            </w:r>
            <w:r w:rsidR="007B7F37">
              <w:t xml:space="preserve"> and will receive acknowledgement from Oracle for success/failure of these payments.</w:t>
            </w:r>
          </w:p>
        </w:tc>
      </w:tr>
      <w:tr w:rsidR="002821EA" w:rsidRPr="00916EAD" w14:paraId="6230BA89" w14:textId="77777777" w:rsidTr="002821EA">
        <w:tc>
          <w:tcPr>
            <w:tcW w:w="2628" w:type="dxa"/>
            <w:shd w:val="clear" w:color="auto" w:fill="404040" w:themeFill="text1" w:themeFillTint="BF"/>
          </w:tcPr>
          <w:p w14:paraId="1236657A" w14:textId="77777777" w:rsidR="002821EA" w:rsidRDefault="002821EA" w:rsidP="002821EA">
            <w:pPr>
              <w:pStyle w:val="TableHeader"/>
              <w:rPr>
                <w:b w:val="0"/>
              </w:rPr>
            </w:pPr>
            <w:r>
              <w:rPr>
                <w:b w:val="0"/>
              </w:rPr>
              <w:t>Reporting Data</w:t>
            </w:r>
          </w:p>
        </w:tc>
        <w:tc>
          <w:tcPr>
            <w:tcW w:w="6842" w:type="dxa"/>
          </w:tcPr>
          <w:p w14:paraId="4BDFC260" w14:textId="213D6571" w:rsidR="002821EA" w:rsidRDefault="002821EA">
            <w:pPr>
              <w:pStyle w:val="TableText"/>
            </w:pPr>
            <w:r>
              <w:t xml:space="preserve">The system will be integrated to a relational database, which will act as a downstream integration point for exposing contract, payment and service provider data in a normalised form for use in static report generation, unstructured reports/ad-hoc queries and </w:t>
            </w:r>
            <w:r w:rsidR="00A91052">
              <w:t>analytics.</w:t>
            </w:r>
          </w:p>
        </w:tc>
      </w:tr>
      <w:tr w:rsidR="002821EA" w:rsidRPr="00916EAD" w14:paraId="24E8BF85" w14:textId="77777777" w:rsidTr="002821EA">
        <w:tc>
          <w:tcPr>
            <w:tcW w:w="2628" w:type="dxa"/>
            <w:shd w:val="clear" w:color="auto" w:fill="404040" w:themeFill="text1" w:themeFillTint="BF"/>
          </w:tcPr>
          <w:p w14:paraId="0270F590" w14:textId="77777777" w:rsidR="002821EA" w:rsidRDefault="002821EA" w:rsidP="002821EA">
            <w:pPr>
              <w:pStyle w:val="TableHeader"/>
              <w:rPr>
                <w:b w:val="0"/>
              </w:rPr>
            </w:pPr>
            <w:r>
              <w:rPr>
                <w:b w:val="0"/>
              </w:rPr>
              <w:t>Report Generation</w:t>
            </w:r>
          </w:p>
        </w:tc>
        <w:tc>
          <w:tcPr>
            <w:tcW w:w="6842" w:type="dxa"/>
          </w:tcPr>
          <w:p w14:paraId="428935FB" w14:textId="77777777" w:rsidR="002821EA" w:rsidRDefault="002821EA" w:rsidP="00BC4B87">
            <w:pPr>
              <w:pStyle w:val="TableText"/>
            </w:pPr>
            <w:r>
              <w:t>The system will be integrated to a reporting service that can generate reports on-demand for both user-requested and workflow-initiated cases from normalised data</w:t>
            </w:r>
          </w:p>
        </w:tc>
      </w:tr>
      <w:tr w:rsidR="002821EA" w:rsidRPr="00916EAD" w14:paraId="5BAFD46D" w14:textId="77777777" w:rsidTr="002821EA">
        <w:tc>
          <w:tcPr>
            <w:tcW w:w="2628" w:type="dxa"/>
            <w:shd w:val="clear" w:color="auto" w:fill="404040" w:themeFill="text1" w:themeFillTint="BF"/>
          </w:tcPr>
          <w:p w14:paraId="100819ED" w14:textId="77777777" w:rsidR="002821EA" w:rsidRDefault="002821EA" w:rsidP="002821EA">
            <w:pPr>
              <w:pStyle w:val="TableHeader"/>
              <w:rPr>
                <w:b w:val="0"/>
              </w:rPr>
            </w:pPr>
            <w:r>
              <w:rPr>
                <w:b w:val="0"/>
              </w:rPr>
              <w:t>Global Report Retrieval</w:t>
            </w:r>
          </w:p>
        </w:tc>
        <w:tc>
          <w:tcPr>
            <w:tcW w:w="6842" w:type="dxa"/>
          </w:tcPr>
          <w:p w14:paraId="21D74CF3" w14:textId="77777777" w:rsidR="002821EA" w:rsidRDefault="002821EA" w:rsidP="00BC4B87">
            <w:pPr>
              <w:pStyle w:val="TableText"/>
            </w:pPr>
            <w:r>
              <w:t xml:space="preserve">The system will be integrated to a </w:t>
            </w:r>
            <w:r w:rsidR="000E1FF9">
              <w:t xml:space="preserve">report object </w:t>
            </w:r>
            <w:r>
              <w:t xml:space="preserve">repository that contains reports which have been migrated from the legacy PASS system as well as reports generated by SPPS. This enables a user to search globally for reports and correspondences that span both systems. It also provides a global search mechanism for finding and retrieving report objects that span beyond Contract, Payment and Service Provider boundaries. </w:t>
            </w:r>
          </w:p>
        </w:tc>
      </w:tr>
    </w:tbl>
    <w:p w14:paraId="037544C0" w14:textId="77777777" w:rsidR="00FD465A" w:rsidRPr="00777AB1" w:rsidRDefault="00FD465A" w:rsidP="00777AB1"/>
    <w:p w14:paraId="44DB237C" w14:textId="77777777" w:rsidR="006A4031" w:rsidRDefault="00424C9F" w:rsidP="00C47010">
      <w:pPr>
        <w:pStyle w:val="Heading2"/>
      </w:pPr>
      <w:bookmarkStart w:id="169" w:name="_Ref433606693"/>
      <w:bookmarkStart w:id="170" w:name="_Ref433606737"/>
      <w:bookmarkStart w:id="171" w:name="_Toc468399917"/>
      <w:r w:rsidRPr="00C47010">
        <w:t>Integration Architecture</w:t>
      </w:r>
      <w:bookmarkEnd w:id="169"/>
      <w:bookmarkEnd w:id="170"/>
      <w:bookmarkEnd w:id="171"/>
    </w:p>
    <w:p w14:paraId="25ED2C8E" w14:textId="77777777" w:rsidR="00220B0B" w:rsidRPr="00B77614" w:rsidRDefault="00220B0B" w:rsidP="00777AB1">
      <w:pPr>
        <w:pStyle w:val="NormalText"/>
      </w:pPr>
      <w:r>
        <w:t>The</w:t>
      </w:r>
      <w:r w:rsidR="00DA66AA">
        <w:t xml:space="preserve"> diagram below highlights </w:t>
      </w:r>
      <w:r w:rsidR="00A371C0">
        <w:t>all the integration touch points between different components of the solution. The diagram below is not an indication of the physical architecture</w:t>
      </w:r>
      <w:r w:rsidR="008F717C">
        <w:t xml:space="preserve"> and it shown the instances of various parts of the solution</w:t>
      </w:r>
      <w:r w:rsidR="00A371C0">
        <w:t xml:space="preserve">. Please refer Infrastructure Architecture section </w:t>
      </w:r>
      <w:r w:rsidR="00E67CBC">
        <w:fldChar w:fldCharType="begin"/>
      </w:r>
      <w:r w:rsidR="00E67CBC">
        <w:instrText xml:space="preserve"> REF _Ref433606775 \r \h </w:instrText>
      </w:r>
      <w:r w:rsidR="00E67CBC">
        <w:fldChar w:fldCharType="separate"/>
      </w:r>
      <w:r w:rsidR="00E67CBC">
        <w:t>7.2</w:t>
      </w:r>
      <w:r w:rsidR="00E67CBC">
        <w:fldChar w:fldCharType="end"/>
      </w:r>
      <w:r w:rsidR="00E67CBC">
        <w:t xml:space="preserve"> </w:t>
      </w:r>
      <w:r w:rsidR="00A371C0">
        <w:t>for physical architecture view.</w:t>
      </w:r>
    </w:p>
    <w:p w14:paraId="16D31BA1" w14:textId="4B69534D" w:rsidR="000B5DA6" w:rsidRDefault="00872D24" w:rsidP="000B5DA6">
      <w:pPr>
        <w:pStyle w:val="NormalText"/>
        <w:keepNext/>
      </w:pPr>
      <w:r>
        <w:rPr>
          <w:noProof/>
          <w:lang w:eastAsia="en-AU"/>
        </w:rPr>
        <w:lastRenderedPageBreak/>
        <w:drawing>
          <wp:inline distT="0" distB="0" distL="0" distR="0" wp14:anchorId="587A97D1" wp14:editId="704F6FB9">
            <wp:extent cx="6291580" cy="4497070"/>
            <wp:effectExtent l="0" t="0" r="0" b="0"/>
            <wp:docPr id="19" name="Picture 19" descr="C:\Users\adam.rozencwajg\Documents\Clients\PTV\Diagrams\Logica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rozencwajg\Documents\Clients\PTV\Diagrams\Logical Architectu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1580" cy="4497070"/>
                    </a:xfrm>
                    <a:prstGeom prst="rect">
                      <a:avLst/>
                    </a:prstGeom>
                    <a:noFill/>
                    <a:ln>
                      <a:noFill/>
                    </a:ln>
                  </pic:spPr>
                </pic:pic>
              </a:graphicData>
            </a:graphic>
          </wp:inline>
        </w:drawing>
      </w:r>
    </w:p>
    <w:p w14:paraId="3BD7B360" w14:textId="77777777" w:rsidR="004F785F" w:rsidRDefault="000B5DA6" w:rsidP="000B5DA6">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13</w:t>
      </w:r>
      <w:r w:rsidR="00676330">
        <w:rPr>
          <w:noProof/>
        </w:rPr>
        <w:fldChar w:fldCharType="end"/>
      </w:r>
      <w:r w:rsidR="0092583E">
        <w:rPr>
          <w:noProof/>
        </w:rPr>
        <w:t>:</w:t>
      </w:r>
      <w:r>
        <w:t xml:space="preserve"> Logical Architecture</w:t>
      </w:r>
    </w:p>
    <w:p w14:paraId="5D093314" w14:textId="77777777" w:rsidR="003A411B" w:rsidRDefault="002D63EB" w:rsidP="00777AB1">
      <w:pPr>
        <w:pStyle w:val="NormalText"/>
      </w:pPr>
      <w:r>
        <w:t xml:space="preserve">The </w:t>
      </w:r>
      <w:r w:rsidR="008A352B">
        <w:t>following</w:t>
      </w:r>
      <w:r>
        <w:t xml:space="preserve"> </w:t>
      </w:r>
      <w:r w:rsidR="008A352B">
        <w:t xml:space="preserve">sections </w:t>
      </w:r>
      <w:r w:rsidR="003F7534">
        <w:t>capture</w:t>
      </w:r>
      <w:r>
        <w:t xml:space="preserve"> all integration interfaces</w:t>
      </w:r>
      <w:r w:rsidR="006012BB">
        <w:t xml:space="preserve"> for </w:t>
      </w:r>
      <w:r w:rsidR="00402F70">
        <w:t>SPPS</w:t>
      </w:r>
      <w:r w:rsidR="006012BB">
        <w:t xml:space="preserve"> solution:</w:t>
      </w:r>
    </w:p>
    <w:p w14:paraId="44F971DD" w14:textId="77777777" w:rsidR="00AD345F" w:rsidRDefault="00375DC1" w:rsidP="00777AB1">
      <w:pPr>
        <w:pStyle w:val="Heading3"/>
      </w:pPr>
      <w:bookmarkStart w:id="172" w:name="_Toc468399918"/>
      <w:proofErr w:type="spellStart"/>
      <w:r>
        <w:t>Pega</w:t>
      </w:r>
      <w:proofErr w:type="spellEnd"/>
      <w:r w:rsidR="000D3469">
        <w:t xml:space="preserve"> </w:t>
      </w:r>
      <w:r w:rsidR="00F2294C">
        <w:t xml:space="preserve">and Qlik Sense </w:t>
      </w:r>
      <w:r w:rsidR="00516D83">
        <w:t xml:space="preserve">via </w:t>
      </w:r>
      <w:proofErr w:type="spellStart"/>
      <w:r w:rsidR="00516D83">
        <w:t>CenITex</w:t>
      </w:r>
      <w:proofErr w:type="spellEnd"/>
      <w:r w:rsidR="00516D83">
        <w:t xml:space="preserve"> Federated Identity Manager</w:t>
      </w:r>
      <w:bookmarkEnd w:id="172"/>
      <w:r w:rsidR="00516D83">
        <w:t xml:space="preserve"> </w:t>
      </w:r>
    </w:p>
    <w:tbl>
      <w:tblPr>
        <w:tblStyle w:val="TableGrid"/>
        <w:tblW w:w="0" w:type="auto"/>
        <w:tblInd w:w="432" w:type="dxa"/>
        <w:tblCellMar>
          <w:top w:w="57" w:type="dxa"/>
          <w:bottom w:w="57" w:type="dxa"/>
        </w:tblCellMar>
        <w:tblLook w:val="04A0" w:firstRow="1" w:lastRow="0" w:firstColumn="1" w:lastColumn="0" w:noHBand="0" w:noVBand="1"/>
      </w:tblPr>
      <w:tblGrid>
        <w:gridCol w:w="1790"/>
        <w:gridCol w:w="7680"/>
      </w:tblGrid>
      <w:tr w:rsidR="000137B5" w:rsidRPr="00916EAD" w14:paraId="0A087430" w14:textId="77777777" w:rsidTr="000137B5">
        <w:tc>
          <w:tcPr>
            <w:tcW w:w="1801" w:type="dxa"/>
            <w:shd w:val="clear" w:color="auto" w:fill="404040" w:themeFill="text1" w:themeFillTint="BF"/>
          </w:tcPr>
          <w:p w14:paraId="3091FED5" w14:textId="77777777" w:rsidR="000137B5" w:rsidRPr="00E24359" w:rsidRDefault="000137B5" w:rsidP="00633B48">
            <w:pPr>
              <w:pStyle w:val="TableHeader"/>
              <w:rPr>
                <w:b w:val="0"/>
              </w:rPr>
            </w:pPr>
            <w:r w:rsidRPr="00E24359">
              <w:rPr>
                <w:b w:val="0"/>
              </w:rPr>
              <w:t>From</w:t>
            </w:r>
          </w:p>
        </w:tc>
        <w:tc>
          <w:tcPr>
            <w:tcW w:w="7895" w:type="dxa"/>
          </w:tcPr>
          <w:p w14:paraId="6BE9F928" w14:textId="77777777" w:rsidR="000137B5" w:rsidRPr="00916EAD" w:rsidRDefault="00A46E18">
            <w:pPr>
              <w:pStyle w:val="TableText"/>
            </w:pPr>
            <w:r>
              <w:t>Pega</w:t>
            </w:r>
          </w:p>
        </w:tc>
      </w:tr>
      <w:tr w:rsidR="000137B5" w:rsidRPr="00916EAD" w14:paraId="58C6A961" w14:textId="77777777" w:rsidTr="00633B48">
        <w:tc>
          <w:tcPr>
            <w:tcW w:w="1801" w:type="dxa"/>
            <w:shd w:val="clear" w:color="auto" w:fill="404040" w:themeFill="text1" w:themeFillTint="BF"/>
          </w:tcPr>
          <w:p w14:paraId="015E0446" w14:textId="77777777" w:rsidR="000137B5" w:rsidRPr="00E24359" w:rsidRDefault="003B17AF" w:rsidP="00633B48">
            <w:pPr>
              <w:pStyle w:val="TableHeader"/>
              <w:rPr>
                <w:b w:val="0"/>
              </w:rPr>
            </w:pPr>
            <w:r>
              <w:rPr>
                <w:b w:val="0"/>
              </w:rPr>
              <w:t>To</w:t>
            </w:r>
          </w:p>
        </w:tc>
        <w:tc>
          <w:tcPr>
            <w:tcW w:w="7895" w:type="dxa"/>
          </w:tcPr>
          <w:p w14:paraId="0ED692B4" w14:textId="77777777" w:rsidR="000137B5" w:rsidRPr="00916EAD" w:rsidRDefault="00951378" w:rsidP="00633B48">
            <w:pPr>
              <w:pStyle w:val="TableText"/>
            </w:pPr>
            <w:proofErr w:type="spellStart"/>
            <w:r w:rsidRPr="00951378">
              <w:t>CenITex</w:t>
            </w:r>
            <w:proofErr w:type="spellEnd"/>
            <w:r w:rsidRPr="00951378">
              <w:t xml:space="preserve"> Federated Identity Manager</w:t>
            </w:r>
            <w:r w:rsidR="005D6913">
              <w:t xml:space="preserve"> (</w:t>
            </w:r>
            <w:proofErr w:type="spellStart"/>
            <w:r w:rsidR="005D6913">
              <w:t>WoVGIDaaS</w:t>
            </w:r>
            <w:proofErr w:type="spellEnd"/>
            <w:r w:rsidR="005D6913">
              <w:t>)</w:t>
            </w:r>
          </w:p>
        </w:tc>
      </w:tr>
      <w:tr w:rsidR="000137B5" w:rsidRPr="00916EAD" w14:paraId="3F74E7B8" w14:textId="77777777" w:rsidTr="00777AB1">
        <w:tc>
          <w:tcPr>
            <w:tcW w:w="1801" w:type="dxa"/>
            <w:shd w:val="clear" w:color="auto" w:fill="404040" w:themeFill="text1" w:themeFillTint="BF"/>
          </w:tcPr>
          <w:p w14:paraId="585CD719" w14:textId="77777777" w:rsidR="000137B5" w:rsidRPr="00E24359" w:rsidRDefault="000137B5" w:rsidP="00633B48">
            <w:pPr>
              <w:pStyle w:val="TableHeader"/>
              <w:rPr>
                <w:b w:val="0"/>
              </w:rPr>
            </w:pPr>
            <w:r w:rsidRPr="00E24359">
              <w:rPr>
                <w:b w:val="0"/>
              </w:rPr>
              <w:t>Payload</w:t>
            </w:r>
          </w:p>
        </w:tc>
        <w:tc>
          <w:tcPr>
            <w:tcW w:w="7895" w:type="dxa"/>
          </w:tcPr>
          <w:p w14:paraId="7CB4CEF7" w14:textId="77777777" w:rsidR="000137B5" w:rsidRPr="00916EAD" w:rsidRDefault="00D71EBA" w:rsidP="00633B48">
            <w:pPr>
              <w:pStyle w:val="TableText"/>
              <w:rPr>
                <w:lang w:val="en-GB"/>
              </w:rPr>
            </w:pPr>
            <w:r w:rsidRPr="00D71EBA">
              <w:rPr>
                <w:lang w:val="en-GB"/>
              </w:rPr>
              <w:t>SAML assertion</w:t>
            </w:r>
            <w:r w:rsidR="001E1EF7">
              <w:rPr>
                <w:lang w:val="en-GB"/>
              </w:rPr>
              <w:t xml:space="preserve"> </w:t>
            </w:r>
          </w:p>
        </w:tc>
      </w:tr>
      <w:tr w:rsidR="000137B5" w:rsidRPr="00916EAD" w14:paraId="7ED54477" w14:textId="77777777" w:rsidTr="00777AB1">
        <w:tc>
          <w:tcPr>
            <w:tcW w:w="1801" w:type="dxa"/>
            <w:shd w:val="clear" w:color="auto" w:fill="404040" w:themeFill="text1" w:themeFillTint="BF"/>
          </w:tcPr>
          <w:p w14:paraId="02EA5FC7" w14:textId="77777777" w:rsidR="000137B5" w:rsidRPr="00E24359" w:rsidRDefault="000137B5" w:rsidP="00633B48">
            <w:pPr>
              <w:pStyle w:val="TableHeader"/>
              <w:rPr>
                <w:b w:val="0"/>
              </w:rPr>
            </w:pPr>
            <w:r w:rsidRPr="00E24359">
              <w:rPr>
                <w:b w:val="0"/>
              </w:rPr>
              <w:t>Description</w:t>
            </w:r>
          </w:p>
        </w:tc>
        <w:tc>
          <w:tcPr>
            <w:tcW w:w="7895" w:type="dxa"/>
          </w:tcPr>
          <w:p w14:paraId="74691847" w14:textId="77777777" w:rsidR="000137B5" w:rsidRPr="00000CAB" w:rsidRDefault="00AC0AB5">
            <w:pPr>
              <w:pStyle w:val="TableText"/>
              <w:rPr>
                <w:highlight w:val="cyan"/>
              </w:rPr>
            </w:pPr>
            <w:r w:rsidRPr="00F2294C">
              <w:t xml:space="preserve">Users </w:t>
            </w:r>
            <w:r w:rsidR="002E6C65" w:rsidRPr="00F2294C">
              <w:t xml:space="preserve">who </w:t>
            </w:r>
            <w:r w:rsidRPr="00F2294C">
              <w:t xml:space="preserve">login into </w:t>
            </w:r>
            <w:r w:rsidR="00633B48" w:rsidRPr="00F2294C">
              <w:t xml:space="preserve">Pega will be authenticated </w:t>
            </w:r>
            <w:r w:rsidR="00AA2E64" w:rsidRPr="00F2294C">
              <w:t xml:space="preserve">from </w:t>
            </w:r>
            <w:r w:rsidR="005A5571">
              <w:t xml:space="preserve">the </w:t>
            </w:r>
            <w:proofErr w:type="spellStart"/>
            <w:r w:rsidR="00FA0B3E" w:rsidRPr="00F2294C">
              <w:t>CenITex</w:t>
            </w:r>
            <w:proofErr w:type="spellEnd"/>
            <w:r w:rsidR="00FA0B3E" w:rsidRPr="00F2294C">
              <w:t xml:space="preserve"> Federated Identity Manager</w:t>
            </w:r>
            <w:r w:rsidR="00AA2E64" w:rsidRPr="00F2294C">
              <w:t xml:space="preserve"> using SAML.</w:t>
            </w:r>
            <w:r w:rsidR="001F510C" w:rsidRPr="00F2294C">
              <w:t xml:space="preserve"> </w:t>
            </w:r>
          </w:p>
        </w:tc>
      </w:tr>
      <w:tr w:rsidR="000137B5" w:rsidRPr="00916EAD" w14:paraId="6783EA04" w14:textId="77777777" w:rsidTr="00777AB1">
        <w:tc>
          <w:tcPr>
            <w:tcW w:w="1801" w:type="dxa"/>
            <w:shd w:val="clear" w:color="auto" w:fill="404040" w:themeFill="text1" w:themeFillTint="BF"/>
          </w:tcPr>
          <w:p w14:paraId="56B096EB" w14:textId="77777777" w:rsidR="000137B5" w:rsidRPr="00E24359" w:rsidRDefault="000137B5" w:rsidP="00633B48">
            <w:pPr>
              <w:pStyle w:val="TableHeader"/>
              <w:rPr>
                <w:b w:val="0"/>
              </w:rPr>
            </w:pPr>
            <w:r w:rsidRPr="00E24359">
              <w:rPr>
                <w:b w:val="0"/>
              </w:rPr>
              <w:t>Operation</w:t>
            </w:r>
          </w:p>
        </w:tc>
        <w:tc>
          <w:tcPr>
            <w:tcW w:w="7895" w:type="dxa"/>
          </w:tcPr>
          <w:p w14:paraId="4F9AA1CB" w14:textId="77777777" w:rsidR="00085E36" w:rsidRDefault="00B77D24" w:rsidP="00E75330">
            <w:pPr>
              <w:numPr>
                <w:ilvl w:val="0"/>
                <w:numId w:val="5"/>
              </w:numPr>
              <w:spacing w:after="0" w:line="276" w:lineRule="auto"/>
            </w:pPr>
            <w:r>
              <w:t xml:space="preserve">PTV users will </w:t>
            </w:r>
            <w:r w:rsidR="00067223">
              <w:t xml:space="preserve">open </w:t>
            </w:r>
            <w:r w:rsidR="005A5571">
              <w:t xml:space="preserve">the </w:t>
            </w:r>
            <w:r w:rsidR="00402F70">
              <w:t>SPPS</w:t>
            </w:r>
            <w:r w:rsidR="00067223">
              <w:t xml:space="preserve"> solution via an intranet link</w:t>
            </w:r>
          </w:p>
          <w:p w14:paraId="7A3DBC37" w14:textId="77777777" w:rsidR="00856FFA" w:rsidRDefault="00085E36" w:rsidP="00E75330">
            <w:pPr>
              <w:numPr>
                <w:ilvl w:val="0"/>
                <w:numId w:val="5"/>
              </w:numPr>
              <w:spacing w:after="0" w:line="276" w:lineRule="auto"/>
            </w:pPr>
            <w:r>
              <w:t>The</w:t>
            </w:r>
            <w:r w:rsidR="00F2294C">
              <w:t xml:space="preserve"> user </w:t>
            </w:r>
            <w:r>
              <w:t xml:space="preserve">will </w:t>
            </w:r>
            <w:r w:rsidR="00F2294C">
              <w:t>be redirected to the identity manager, where they will be authenticated via Single Sign On</w:t>
            </w:r>
            <w:r w:rsidR="00000CAB">
              <w:t xml:space="preserve"> (no login screen)</w:t>
            </w:r>
            <w:r w:rsidR="00F2294C">
              <w:t xml:space="preserve"> and redirected back to </w:t>
            </w:r>
            <w:r>
              <w:t xml:space="preserve">Pega </w:t>
            </w:r>
            <w:r w:rsidR="00F2294C">
              <w:t>to commence their session</w:t>
            </w:r>
            <w:r w:rsidR="00067223">
              <w:t>.</w:t>
            </w:r>
          </w:p>
          <w:p w14:paraId="2D6A7128" w14:textId="77777777" w:rsidR="008604AB" w:rsidRPr="00916EAD" w:rsidRDefault="00085E36" w:rsidP="00BC4B87">
            <w:pPr>
              <w:numPr>
                <w:ilvl w:val="0"/>
                <w:numId w:val="5"/>
              </w:numPr>
              <w:spacing w:after="0" w:line="276" w:lineRule="auto"/>
            </w:pPr>
            <w:r>
              <w:t>After a period of inactivity, the user will be automatically logged out of Pega.</w:t>
            </w:r>
          </w:p>
        </w:tc>
      </w:tr>
      <w:tr w:rsidR="000137B5" w:rsidRPr="00916EAD" w14:paraId="34BB5B07" w14:textId="77777777" w:rsidTr="00777AB1">
        <w:tc>
          <w:tcPr>
            <w:tcW w:w="1801" w:type="dxa"/>
            <w:shd w:val="clear" w:color="auto" w:fill="404040" w:themeFill="text1" w:themeFillTint="BF"/>
          </w:tcPr>
          <w:p w14:paraId="4AB5772A" w14:textId="77777777" w:rsidR="000137B5" w:rsidRPr="00E24359" w:rsidRDefault="000137B5" w:rsidP="00633B48">
            <w:pPr>
              <w:pStyle w:val="TableHeader"/>
              <w:rPr>
                <w:b w:val="0"/>
              </w:rPr>
            </w:pPr>
            <w:r w:rsidRPr="00E24359">
              <w:rPr>
                <w:b w:val="0"/>
              </w:rPr>
              <w:t>Synch/Async</w:t>
            </w:r>
          </w:p>
        </w:tc>
        <w:tc>
          <w:tcPr>
            <w:tcW w:w="7895" w:type="dxa"/>
          </w:tcPr>
          <w:p w14:paraId="2EA96CB0" w14:textId="77777777" w:rsidR="000137B5" w:rsidRPr="00916EAD" w:rsidRDefault="00847395" w:rsidP="00633B48">
            <w:pPr>
              <w:pStyle w:val="TableText"/>
            </w:pPr>
            <w:r>
              <w:t>Sync</w:t>
            </w:r>
          </w:p>
        </w:tc>
      </w:tr>
      <w:tr w:rsidR="000137B5" w:rsidRPr="00916EAD" w14:paraId="1F73281A" w14:textId="77777777" w:rsidTr="00777AB1">
        <w:tc>
          <w:tcPr>
            <w:tcW w:w="1801" w:type="dxa"/>
            <w:shd w:val="clear" w:color="auto" w:fill="404040" w:themeFill="text1" w:themeFillTint="BF"/>
          </w:tcPr>
          <w:p w14:paraId="129FF323" w14:textId="77777777" w:rsidR="000137B5" w:rsidRPr="00E24359" w:rsidRDefault="000137B5" w:rsidP="00633B48">
            <w:pPr>
              <w:pStyle w:val="TableHeader"/>
              <w:rPr>
                <w:b w:val="0"/>
              </w:rPr>
            </w:pPr>
            <w:r w:rsidRPr="00E24359">
              <w:rPr>
                <w:b w:val="0"/>
              </w:rPr>
              <w:t>Frequency</w:t>
            </w:r>
          </w:p>
        </w:tc>
        <w:tc>
          <w:tcPr>
            <w:tcW w:w="7895" w:type="dxa"/>
          </w:tcPr>
          <w:p w14:paraId="1D3F4628" w14:textId="77777777" w:rsidR="000137B5" w:rsidRPr="00916EAD" w:rsidRDefault="006B784E" w:rsidP="00633B48">
            <w:pPr>
              <w:pStyle w:val="TableText"/>
            </w:pPr>
            <w:r>
              <w:t>Every login request</w:t>
            </w:r>
          </w:p>
        </w:tc>
      </w:tr>
      <w:tr w:rsidR="000137B5" w:rsidRPr="00916EAD" w14:paraId="4246418A" w14:textId="77777777" w:rsidTr="00777AB1">
        <w:tc>
          <w:tcPr>
            <w:tcW w:w="1801" w:type="dxa"/>
            <w:shd w:val="clear" w:color="auto" w:fill="404040" w:themeFill="text1" w:themeFillTint="BF"/>
          </w:tcPr>
          <w:p w14:paraId="1FD6306F" w14:textId="77777777" w:rsidR="000137B5" w:rsidRPr="00E24359" w:rsidRDefault="000137B5" w:rsidP="00633B48">
            <w:pPr>
              <w:pStyle w:val="TableHeader"/>
              <w:rPr>
                <w:b w:val="0"/>
              </w:rPr>
            </w:pPr>
            <w:r w:rsidRPr="00E24359">
              <w:rPr>
                <w:b w:val="0"/>
              </w:rPr>
              <w:lastRenderedPageBreak/>
              <w:t>Typical Payload Size</w:t>
            </w:r>
          </w:p>
        </w:tc>
        <w:tc>
          <w:tcPr>
            <w:tcW w:w="7895" w:type="dxa"/>
          </w:tcPr>
          <w:p w14:paraId="770CD4A2" w14:textId="77777777" w:rsidR="000137B5" w:rsidRPr="00916EAD" w:rsidRDefault="000137B5" w:rsidP="00633B48">
            <w:pPr>
              <w:pStyle w:val="TableText"/>
            </w:pPr>
            <w:r>
              <w:t>Small (&lt; 1M)</w:t>
            </w:r>
          </w:p>
        </w:tc>
      </w:tr>
      <w:tr w:rsidR="000137B5" w:rsidRPr="00916EAD" w14:paraId="6DDDD91F" w14:textId="77777777" w:rsidTr="00777AB1">
        <w:tc>
          <w:tcPr>
            <w:tcW w:w="1801" w:type="dxa"/>
            <w:shd w:val="clear" w:color="auto" w:fill="404040" w:themeFill="text1" w:themeFillTint="BF"/>
          </w:tcPr>
          <w:p w14:paraId="1C4D1A2F" w14:textId="77777777" w:rsidR="000137B5" w:rsidRPr="00E24359" w:rsidRDefault="000137B5" w:rsidP="00633B48">
            <w:pPr>
              <w:pStyle w:val="TableHeader"/>
              <w:rPr>
                <w:b w:val="0"/>
              </w:rPr>
            </w:pPr>
            <w:r w:rsidRPr="00E24359">
              <w:rPr>
                <w:b w:val="0"/>
              </w:rPr>
              <w:t>Protocol</w:t>
            </w:r>
          </w:p>
        </w:tc>
        <w:tc>
          <w:tcPr>
            <w:tcW w:w="7895" w:type="dxa"/>
          </w:tcPr>
          <w:p w14:paraId="54F248C0" w14:textId="77777777" w:rsidR="000137B5" w:rsidRPr="00916EAD" w:rsidRDefault="006B784E" w:rsidP="00633B48">
            <w:pPr>
              <w:pStyle w:val="TableText"/>
            </w:pPr>
            <w:r>
              <w:t>SAML</w:t>
            </w:r>
          </w:p>
        </w:tc>
      </w:tr>
    </w:tbl>
    <w:p w14:paraId="72DF5F43" w14:textId="77777777" w:rsidR="00F2294C" w:rsidRDefault="00F2294C" w:rsidP="00777AB1">
      <w:pPr>
        <w:pStyle w:val="NormalText"/>
      </w:pPr>
    </w:p>
    <w:tbl>
      <w:tblPr>
        <w:tblStyle w:val="TableGrid"/>
        <w:tblW w:w="0" w:type="auto"/>
        <w:tblInd w:w="432" w:type="dxa"/>
        <w:tblCellMar>
          <w:top w:w="57" w:type="dxa"/>
          <w:bottom w:w="57" w:type="dxa"/>
        </w:tblCellMar>
        <w:tblLook w:val="04A0" w:firstRow="1" w:lastRow="0" w:firstColumn="1" w:lastColumn="0" w:noHBand="0" w:noVBand="1"/>
      </w:tblPr>
      <w:tblGrid>
        <w:gridCol w:w="1790"/>
        <w:gridCol w:w="7680"/>
      </w:tblGrid>
      <w:tr w:rsidR="00F2294C" w:rsidRPr="00916EAD" w14:paraId="0319BE45" w14:textId="77777777" w:rsidTr="005A5571">
        <w:tc>
          <w:tcPr>
            <w:tcW w:w="1790" w:type="dxa"/>
            <w:shd w:val="clear" w:color="auto" w:fill="404040" w:themeFill="text1" w:themeFillTint="BF"/>
          </w:tcPr>
          <w:p w14:paraId="7E5687D8" w14:textId="77777777" w:rsidR="00F2294C" w:rsidRPr="00E24359" w:rsidRDefault="00F2294C" w:rsidP="004716B0">
            <w:pPr>
              <w:pStyle w:val="TableHeader"/>
              <w:rPr>
                <w:b w:val="0"/>
              </w:rPr>
            </w:pPr>
            <w:r w:rsidRPr="00E24359">
              <w:rPr>
                <w:b w:val="0"/>
              </w:rPr>
              <w:t>From</w:t>
            </w:r>
          </w:p>
        </w:tc>
        <w:tc>
          <w:tcPr>
            <w:tcW w:w="7680" w:type="dxa"/>
          </w:tcPr>
          <w:p w14:paraId="58A66912" w14:textId="77777777" w:rsidR="00F2294C" w:rsidRPr="00916EAD" w:rsidRDefault="00F2294C" w:rsidP="004716B0">
            <w:pPr>
              <w:pStyle w:val="TableText"/>
            </w:pPr>
            <w:r>
              <w:t>Qlik Sense</w:t>
            </w:r>
          </w:p>
        </w:tc>
      </w:tr>
      <w:tr w:rsidR="00F2294C" w:rsidRPr="00916EAD" w14:paraId="6E7A745F" w14:textId="77777777" w:rsidTr="005A5571">
        <w:tc>
          <w:tcPr>
            <w:tcW w:w="1790" w:type="dxa"/>
            <w:shd w:val="clear" w:color="auto" w:fill="404040" w:themeFill="text1" w:themeFillTint="BF"/>
          </w:tcPr>
          <w:p w14:paraId="0DA511AB" w14:textId="77777777" w:rsidR="00F2294C" w:rsidRPr="00E24359" w:rsidRDefault="00F2294C" w:rsidP="004716B0">
            <w:pPr>
              <w:pStyle w:val="TableHeader"/>
              <w:rPr>
                <w:b w:val="0"/>
              </w:rPr>
            </w:pPr>
            <w:r>
              <w:rPr>
                <w:b w:val="0"/>
              </w:rPr>
              <w:t>To</w:t>
            </w:r>
          </w:p>
        </w:tc>
        <w:tc>
          <w:tcPr>
            <w:tcW w:w="7680" w:type="dxa"/>
          </w:tcPr>
          <w:p w14:paraId="10A3943C" w14:textId="77777777" w:rsidR="00F2294C" w:rsidRPr="00916EAD" w:rsidRDefault="00F2294C" w:rsidP="004716B0">
            <w:pPr>
              <w:pStyle w:val="TableText"/>
            </w:pPr>
            <w:proofErr w:type="spellStart"/>
            <w:r w:rsidRPr="00951378">
              <w:t>CenITex</w:t>
            </w:r>
            <w:proofErr w:type="spellEnd"/>
            <w:r w:rsidRPr="00951378">
              <w:t xml:space="preserve"> Federated Identity Manager</w:t>
            </w:r>
            <w:r>
              <w:t xml:space="preserve"> (</w:t>
            </w:r>
            <w:proofErr w:type="spellStart"/>
            <w:r>
              <w:t>WoVGIDaaS</w:t>
            </w:r>
            <w:proofErr w:type="spellEnd"/>
            <w:r>
              <w:t>)</w:t>
            </w:r>
          </w:p>
        </w:tc>
      </w:tr>
      <w:tr w:rsidR="00F2294C" w:rsidRPr="00916EAD" w14:paraId="73543359" w14:textId="77777777" w:rsidTr="005A5571">
        <w:tc>
          <w:tcPr>
            <w:tcW w:w="1790" w:type="dxa"/>
            <w:shd w:val="clear" w:color="auto" w:fill="404040" w:themeFill="text1" w:themeFillTint="BF"/>
          </w:tcPr>
          <w:p w14:paraId="6ACF51A7" w14:textId="77777777" w:rsidR="00F2294C" w:rsidRPr="00E24359" w:rsidRDefault="00F2294C" w:rsidP="004716B0">
            <w:pPr>
              <w:pStyle w:val="TableHeader"/>
              <w:rPr>
                <w:b w:val="0"/>
              </w:rPr>
            </w:pPr>
            <w:r w:rsidRPr="00E24359">
              <w:rPr>
                <w:b w:val="0"/>
              </w:rPr>
              <w:t>Payload</w:t>
            </w:r>
          </w:p>
        </w:tc>
        <w:tc>
          <w:tcPr>
            <w:tcW w:w="7680" w:type="dxa"/>
          </w:tcPr>
          <w:p w14:paraId="2E7C584C" w14:textId="77777777" w:rsidR="00F2294C" w:rsidRPr="00916EAD" w:rsidRDefault="00F2294C" w:rsidP="004716B0">
            <w:pPr>
              <w:pStyle w:val="TableText"/>
              <w:rPr>
                <w:lang w:val="en-GB"/>
              </w:rPr>
            </w:pPr>
            <w:r w:rsidRPr="00D71EBA">
              <w:rPr>
                <w:lang w:val="en-GB"/>
              </w:rPr>
              <w:t>SAML assertion</w:t>
            </w:r>
            <w:r>
              <w:rPr>
                <w:lang w:val="en-GB"/>
              </w:rPr>
              <w:t xml:space="preserve"> </w:t>
            </w:r>
          </w:p>
        </w:tc>
      </w:tr>
      <w:tr w:rsidR="005A5571" w:rsidRPr="00916EAD" w14:paraId="760A18E9" w14:textId="77777777" w:rsidTr="005A5571">
        <w:tc>
          <w:tcPr>
            <w:tcW w:w="1790" w:type="dxa"/>
            <w:shd w:val="clear" w:color="auto" w:fill="404040" w:themeFill="text1" w:themeFillTint="BF"/>
          </w:tcPr>
          <w:p w14:paraId="0042D213" w14:textId="77777777" w:rsidR="005A5571" w:rsidRPr="00E24359" w:rsidRDefault="005A5571" w:rsidP="005A5571">
            <w:pPr>
              <w:pStyle w:val="TableHeader"/>
              <w:rPr>
                <w:b w:val="0"/>
              </w:rPr>
            </w:pPr>
            <w:r w:rsidRPr="00E24359">
              <w:rPr>
                <w:b w:val="0"/>
              </w:rPr>
              <w:t>Description</w:t>
            </w:r>
          </w:p>
        </w:tc>
        <w:tc>
          <w:tcPr>
            <w:tcW w:w="7680" w:type="dxa"/>
          </w:tcPr>
          <w:p w14:paraId="1E81D661" w14:textId="77777777" w:rsidR="005A5571" w:rsidRPr="00F355EE" w:rsidRDefault="005A5571">
            <w:pPr>
              <w:pStyle w:val="TableText"/>
              <w:rPr>
                <w:highlight w:val="cyan"/>
              </w:rPr>
            </w:pPr>
            <w:r w:rsidRPr="00F355EE">
              <w:t xml:space="preserve">Users who login into </w:t>
            </w:r>
            <w:r>
              <w:t>Qlik Sense</w:t>
            </w:r>
            <w:r w:rsidRPr="00F355EE">
              <w:t xml:space="preserve"> will be authenticated from </w:t>
            </w:r>
            <w:r>
              <w:t xml:space="preserve">the </w:t>
            </w:r>
            <w:proofErr w:type="spellStart"/>
            <w:r w:rsidRPr="00F355EE">
              <w:t>CenITex</w:t>
            </w:r>
            <w:proofErr w:type="spellEnd"/>
            <w:r w:rsidRPr="00F355EE">
              <w:t xml:space="preserve"> Federated Identity Manager using SAML. </w:t>
            </w:r>
          </w:p>
        </w:tc>
      </w:tr>
      <w:tr w:rsidR="00F2294C" w:rsidRPr="00916EAD" w14:paraId="3B4908A9" w14:textId="77777777" w:rsidTr="005A5571">
        <w:tc>
          <w:tcPr>
            <w:tcW w:w="1790" w:type="dxa"/>
            <w:shd w:val="clear" w:color="auto" w:fill="404040" w:themeFill="text1" w:themeFillTint="BF"/>
          </w:tcPr>
          <w:p w14:paraId="7C6A8A6B" w14:textId="77777777" w:rsidR="00F2294C" w:rsidRPr="00E24359" w:rsidRDefault="00F2294C" w:rsidP="004716B0">
            <w:pPr>
              <w:pStyle w:val="TableHeader"/>
              <w:rPr>
                <w:b w:val="0"/>
              </w:rPr>
            </w:pPr>
            <w:r w:rsidRPr="00E24359">
              <w:rPr>
                <w:b w:val="0"/>
              </w:rPr>
              <w:t>Operation</w:t>
            </w:r>
          </w:p>
        </w:tc>
        <w:tc>
          <w:tcPr>
            <w:tcW w:w="7680" w:type="dxa"/>
          </w:tcPr>
          <w:p w14:paraId="1E4D1ABE" w14:textId="77777777" w:rsidR="00F2294C" w:rsidRDefault="00F2294C" w:rsidP="004716B0">
            <w:pPr>
              <w:numPr>
                <w:ilvl w:val="0"/>
                <w:numId w:val="5"/>
              </w:numPr>
              <w:spacing w:after="0" w:line="276" w:lineRule="auto"/>
            </w:pPr>
            <w:r>
              <w:t>PTV users will click a link from SPPS solution (Pega)</w:t>
            </w:r>
          </w:p>
          <w:p w14:paraId="0F07A5D8" w14:textId="77777777" w:rsidR="00F2294C" w:rsidRDefault="00F2294C" w:rsidP="004716B0">
            <w:pPr>
              <w:numPr>
                <w:ilvl w:val="0"/>
                <w:numId w:val="5"/>
              </w:numPr>
              <w:spacing w:after="0" w:line="276" w:lineRule="auto"/>
            </w:pPr>
            <w:r>
              <w:t>The user will be redirected to the identity manager, where they will be authenticated via Single Sign On</w:t>
            </w:r>
            <w:r w:rsidR="00000CAB">
              <w:t xml:space="preserve"> (no login screen</w:t>
            </w:r>
            <w:r w:rsidR="00E37502">
              <w:t>) and</w:t>
            </w:r>
            <w:r>
              <w:t xml:space="preserve"> redirected Qlik Sense to commence their session.</w:t>
            </w:r>
          </w:p>
          <w:p w14:paraId="33721980" w14:textId="77777777" w:rsidR="00F2294C" w:rsidRPr="00916EAD" w:rsidRDefault="00F2294C">
            <w:pPr>
              <w:numPr>
                <w:ilvl w:val="0"/>
                <w:numId w:val="5"/>
              </w:numPr>
              <w:spacing w:after="0" w:line="276" w:lineRule="auto"/>
            </w:pPr>
            <w:r>
              <w:t>After a period of inactivity, the user will be automatically logged out of Qlik Sense.</w:t>
            </w:r>
          </w:p>
        </w:tc>
      </w:tr>
      <w:tr w:rsidR="00F2294C" w:rsidRPr="00916EAD" w14:paraId="51F54E69" w14:textId="77777777" w:rsidTr="005A5571">
        <w:tc>
          <w:tcPr>
            <w:tcW w:w="1790" w:type="dxa"/>
            <w:shd w:val="clear" w:color="auto" w:fill="404040" w:themeFill="text1" w:themeFillTint="BF"/>
          </w:tcPr>
          <w:p w14:paraId="7BDE07F8" w14:textId="77777777" w:rsidR="00F2294C" w:rsidRPr="00E24359" w:rsidRDefault="00F2294C" w:rsidP="004716B0">
            <w:pPr>
              <w:pStyle w:val="TableHeader"/>
              <w:rPr>
                <w:b w:val="0"/>
              </w:rPr>
            </w:pPr>
            <w:r w:rsidRPr="00E24359">
              <w:rPr>
                <w:b w:val="0"/>
              </w:rPr>
              <w:t>Synch/Async</w:t>
            </w:r>
          </w:p>
        </w:tc>
        <w:tc>
          <w:tcPr>
            <w:tcW w:w="7680" w:type="dxa"/>
          </w:tcPr>
          <w:p w14:paraId="0FE4A75D" w14:textId="77777777" w:rsidR="00F2294C" w:rsidRPr="00916EAD" w:rsidRDefault="00F2294C" w:rsidP="004716B0">
            <w:pPr>
              <w:pStyle w:val="TableText"/>
            </w:pPr>
            <w:r>
              <w:t>Sync</w:t>
            </w:r>
          </w:p>
        </w:tc>
      </w:tr>
      <w:tr w:rsidR="00F2294C" w:rsidRPr="00916EAD" w14:paraId="40EDBB51" w14:textId="77777777" w:rsidTr="005A5571">
        <w:tc>
          <w:tcPr>
            <w:tcW w:w="1790" w:type="dxa"/>
            <w:shd w:val="clear" w:color="auto" w:fill="404040" w:themeFill="text1" w:themeFillTint="BF"/>
          </w:tcPr>
          <w:p w14:paraId="4ACDF1C1" w14:textId="77777777" w:rsidR="00F2294C" w:rsidRPr="00E24359" w:rsidRDefault="00F2294C" w:rsidP="004716B0">
            <w:pPr>
              <w:pStyle w:val="TableHeader"/>
              <w:rPr>
                <w:b w:val="0"/>
              </w:rPr>
            </w:pPr>
            <w:r w:rsidRPr="00E24359">
              <w:rPr>
                <w:b w:val="0"/>
              </w:rPr>
              <w:t>Frequency</w:t>
            </w:r>
          </w:p>
        </w:tc>
        <w:tc>
          <w:tcPr>
            <w:tcW w:w="7680" w:type="dxa"/>
          </w:tcPr>
          <w:p w14:paraId="59C04A42" w14:textId="77777777" w:rsidR="00F2294C" w:rsidRPr="00916EAD" w:rsidRDefault="00F2294C" w:rsidP="004716B0">
            <w:pPr>
              <w:pStyle w:val="TableText"/>
            </w:pPr>
            <w:r>
              <w:t>Every login request</w:t>
            </w:r>
          </w:p>
        </w:tc>
      </w:tr>
      <w:tr w:rsidR="00F2294C" w:rsidRPr="00916EAD" w14:paraId="7F569D18" w14:textId="77777777" w:rsidTr="005A5571">
        <w:tc>
          <w:tcPr>
            <w:tcW w:w="1790" w:type="dxa"/>
            <w:shd w:val="clear" w:color="auto" w:fill="404040" w:themeFill="text1" w:themeFillTint="BF"/>
          </w:tcPr>
          <w:p w14:paraId="7B37D722" w14:textId="77777777" w:rsidR="00F2294C" w:rsidRPr="00E24359" w:rsidRDefault="00F2294C" w:rsidP="004716B0">
            <w:pPr>
              <w:pStyle w:val="TableHeader"/>
              <w:rPr>
                <w:b w:val="0"/>
              </w:rPr>
            </w:pPr>
            <w:r w:rsidRPr="00E24359">
              <w:rPr>
                <w:b w:val="0"/>
              </w:rPr>
              <w:t>Typical Payload Size</w:t>
            </w:r>
          </w:p>
        </w:tc>
        <w:tc>
          <w:tcPr>
            <w:tcW w:w="7680" w:type="dxa"/>
          </w:tcPr>
          <w:p w14:paraId="284522D9" w14:textId="77777777" w:rsidR="00F2294C" w:rsidRPr="00916EAD" w:rsidRDefault="00F2294C" w:rsidP="004716B0">
            <w:pPr>
              <w:pStyle w:val="TableText"/>
            </w:pPr>
            <w:r>
              <w:t>Small (&lt; 1M)</w:t>
            </w:r>
          </w:p>
        </w:tc>
      </w:tr>
      <w:tr w:rsidR="00F2294C" w:rsidRPr="00916EAD" w14:paraId="1B3BAC16" w14:textId="77777777" w:rsidTr="005A5571">
        <w:tc>
          <w:tcPr>
            <w:tcW w:w="1790" w:type="dxa"/>
            <w:shd w:val="clear" w:color="auto" w:fill="404040" w:themeFill="text1" w:themeFillTint="BF"/>
          </w:tcPr>
          <w:p w14:paraId="38D59FC0" w14:textId="77777777" w:rsidR="00F2294C" w:rsidRPr="00E24359" w:rsidRDefault="00F2294C" w:rsidP="004716B0">
            <w:pPr>
              <w:pStyle w:val="TableHeader"/>
              <w:rPr>
                <w:b w:val="0"/>
              </w:rPr>
            </w:pPr>
            <w:r w:rsidRPr="00E24359">
              <w:rPr>
                <w:b w:val="0"/>
              </w:rPr>
              <w:t>Protocol</w:t>
            </w:r>
          </w:p>
        </w:tc>
        <w:tc>
          <w:tcPr>
            <w:tcW w:w="7680" w:type="dxa"/>
          </w:tcPr>
          <w:p w14:paraId="765E504E" w14:textId="77777777" w:rsidR="00F2294C" w:rsidRPr="00916EAD" w:rsidRDefault="00F2294C" w:rsidP="004716B0">
            <w:pPr>
              <w:pStyle w:val="TableText"/>
            </w:pPr>
            <w:r>
              <w:t>SAML</w:t>
            </w:r>
          </w:p>
        </w:tc>
      </w:tr>
    </w:tbl>
    <w:p w14:paraId="5B458342" w14:textId="77777777" w:rsidR="00392825" w:rsidRDefault="008C49BA" w:rsidP="00777AB1">
      <w:pPr>
        <w:pStyle w:val="NormalText"/>
      </w:pPr>
      <w:r>
        <w:br/>
      </w:r>
      <w:r w:rsidR="00392825" w:rsidRPr="00AE21E8">
        <w:t xml:space="preserve">The diagram below </w:t>
      </w:r>
      <w:r w:rsidR="00024805" w:rsidRPr="00AE21E8">
        <w:t>explicitly</w:t>
      </w:r>
      <w:r w:rsidR="00BD268A" w:rsidRPr="00AE21E8">
        <w:t xml:space="preserve"> </w:t>
      </w:r>
      <w:r w:rsidR="00392825" w:rsidRPr="00AE21E8">
        <w:t>shows this integration pattern.</w:t>
      </w:r>
    </w:p>
    <w:p w14:paraId="14C96ED2" w14:textId="77777777" w:rsidR="00D32680" w:rsidRDefault="00DD28BC" w:rsidP="00D32680">
      <w:pPr>
        <w:pStyle w:val="NormalText"/>
        <w:keepNext/>
      </w:pPr>
      <w:r w:rsidRPr="00DD28BC">
        <w:lastRenderedPageBreak/>
        <w:t xml:space="preserve"> </w:t>
      </w:r>
      <w:r w:rsidR="00F2294C">
        <w:rPr>
          <w:noProof/>
          <w:lang w:eastAsia="en-AU"/>
        </w:rPr>
        <w:drawing>
          <wp:inline distT="0" distB="0" distL="0" distR="0" wp14:anchorId="070315D0" wp14:editId="1C6890D3">
            <wp:extent cx="6288405" cy="4408170"/>
            <wp:effectExtent l="0" t="0" r="0" b="0"/>
            <wp:docPr id="40" name="Picture 40" descr="C:\Users\adam.rozencwajg\Documents\Clients\PTV\SADDiagrams\SingleSign-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m.rozencwajg\Documents\Clients\PTV\SADDiagrams\SingleSign-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8405" cy="4408170"/>
                    </a:xfrm>
                    <a:prstGeom prst="rect">
                      <a:avLst/>
                    </a:prstGeom>
                    <a:noFill/>
                    <a:ln>
                      <a:noFill/>
                    </a:ln>
                  </pic:spPr>
                </pic:pic>
              </a:graphicData>
            </a:graphic>
          </wp:inline>
        </w:drawing>
      </w:r>
    </w:p>
    <w:p w14:paraId="0EAD1ABA" w14:textId="77777777" w:rsidR="001E3552" w:rsidRDefault="00D32680" w:rsidP="00D32680">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14</w:t>
      </w:r>
      <w:r w:rsidR="00676330">
        <w:rPr>
          <w:noProof/>
        </w:rPr>
        <w:fldChar w:fldCharType="end"/>
      </w:r>
      <w:r w:rsidR="0092583E">
        <w:rPr>
          <w:noProof/>
        </w:rPr>
        <w:t>:</w:t>
      </w:r>
      <w:r w:rsidR="0092583E">
        <w:t xml:space="preserve"> Integration with </w:t>
      </w:r>
      <w:proofErr w:type="spellStart"/>
      <w:r w:rsidR="0092583E">
        <w:t>Wo</w:t>
      </w:r>
      <w:r>
        <w:t>VGIDaaS</w:t>
      </w:r>
      <w:proofErr w:type="spellEnd"/>
    </w:p>
    <w:p w14:paraId="21E6FA09" w14:textId="77777777" w:rsidR="006D4BC1" w:rsidRDefault="006D4BC1" w:rsidP="006D4BC1">
      <w:pPr>
        <w:pStyle w:val="Heading3"/>
      </w:pPr>
      <w:bookmarkStart w:id="173" w:name="_Ref467606275"/>
      <w:bookmarkStart w:id="174" w:name="_Toc468399919"/>
      <w:r>
        <w:t xml:space="preserve">Pega and </w:t>
      </w:r>
      <w:r w:rsidR="00E26DD2">
        <w:t>Oracle Financial</w:t>
      </w:r>
      <w:r w:rsidR="004A4CD6">
        <w:t>s</w:t>
      </w:r>
      <w:bookmarkEnd w:id="173"/>
      <w:bookmarkEnd w:id="174"/>
    </w:p>
    <w:tbl>
      <w:tblPr>
        <w:tblStyle w:val="TableGrid"/>
        <w:tblW w:w="0" w:type="auto"/>
        <w:tblInd w:w="432" w:type="dxa"/>
        <w:tblCellMar>
          <w:top w:w="57" w:type="dxa"/>
          <w:bottom w:w="57" w:type="dxa"/>
        </w:tblCellMar>
        <w:tblLook w:val="04A0" w:firstRow="1" w:lastRow="0" w:firstColumn="1" w:lastColumn="0" w:noHBand="0" w:noVBand="1"/>
      </w:tblPr>
      <w:tblGrid>
        <w:gridCol w:w="1790"/>
        <w:gridCol w:w="7680"/>
      </w:tblGrid>
      <w:tr w:rsidR="006D4BC1" w:rsidRPr="00916EAD" w14:paraId="4FB3A707" w14:textId="77777777" w:rsidTr="0076305B">
        <w:tc>
          <w:tcPr>
            <w:tcW w:w="1801" w:type="dxa"/>
            <w:shd w:val="clear" w:color="auto" w:fill="404040" w:themeFill="text1" w:themeFillTint="BF"/>
          </w:tcPr>
          <w:p w14:paraId="3512E20B" w14:textId="77777777" w:rsidR="006D4BC1" w:rsidRPr="00E24359" w:rsidRDefault="006D4BC1" w:rsidP="0076305B">
            <w:pPr>
              <w:pStyle w:val="TableHeader"/>
              <w:rPr>
                <w:b w:val="0"/>
              </w:rPr>
            </w:pPr>
            <w:r w:rsidRPr="00E24359">
              <w:rPr>
                <w:b w:val="0"/>
              </w:rPr>
              <w:t>From</w:t>
            </w:r>
          </w:p>
        </w:tc>
        <w:tc>
          <w:tcPr>
            <w:tcW w:w="7895" w:type="dxa"/>
          </w:tcPr>
          <w:p w14:paraId="3076915F" w14:textId="77777777" w:rsidR="006D4BC1" w:rsidRPr="00916EAD" w:rsidRDefault="006D4BC1" w:rsidP="00777AB1">
            <w:pPr>
              <w:pStyle w:val="TableText"/>
            </w:pPr>
            <w:r>
              <w:t>Pega</w:t>
            </w:r>
            <w:r w:rsidR="003B17AF">
              <w:t xml:space="preserve"> </w:t>
            </w:r>
          </w:p>
        </w:tc>
      </w:tr>
      <w:tr w:rsidR="006D4BC1" w:rsidRPr="00916EAD" w14:paraId="31CDEFB7" w14:textId="77777777" w:rsidTr="0076305B">
        <w:tc>
          <w:tcPr>
            <w:tcW w:w="1801" w:type="dxa"/>
            <w:shd w:val="clear" w:color="auto" w:fill="404040" w:themeFill="text1" w:themeFillTint="BF"/>
          </w:tcPr>
          <w:p w14:paraId="3A1B9641" w14:textId="77777777" w:rsidR="006D4BC1" w:rsidRPr="00E24359" w:rsidRDefault="003B17AF" w:rsidP="0076305B">
            <w:pPr>
              <w:pStyle w:val="TableHeader"/>
              <w:rPr>
                <w:b w:val="0"/>
              </w:rPr>
            </w:pPr>
            <w:r>
              <w:rPr>
                <w:b w:val="0"/>
              </w:rPr>
              <w:t>To</w:t>
            </w:r>
          </w:p>
        </w:tc>
        <w:tc>
          <w:tcPr>
            <w:tcW w:w="7895" w:type="dxa"/>
          </w:tcPr>
          <w:p w14:paraId="4F6005DE" w14:textId="77777777" w:rsidR="006D4BC1" w:rsidRPr="00916EAD" w:rsidRDefault="003B17AF" w:rsidP="0076305B">
            <w:pPr>
              <w:pStyle w:val="TableText"/>
            </w:pPr>
            <w:r>
              <w:t>Oracle Financial</w:t>
            </w:r>
            <w:r w:rsidR="004A4CD6">
              <w:t>s</w:t>
            </w:r>
          </w:p>
        </w:tc>
      </w:tr>
      <w:tr w:rsidR="006D4BC1" w:rsidRPr="00916EAD" w14:paraId="7C3881A6" w14:textId="77777777" w:rsidTr="0076305B">
        <w:tc>
          <w:tcPr>
            <w:tcW w:w="1801" w:type="dxa"/>
            <w:shd w:val="clear" w:color="auto" w:fill="404040" w:themeFill="text1" w:themeFillTint="BF"/>
          </w:tcPr>
          <w:p w14:paraId="4471FFB2" w14:textId="77777777" w:rsidR="006D4BC1" w:rsidRPr="00E24359" w:rsidRDefault="006D4BC1" w:rsidP="0076305B">
            <w:pPr>
              <w:pStyle w:val="TableHeader"/>
              <w:rPr>
                <w:b w:val="0"/>
              </w:rPr>
            </w:pPr>
            <w:r w:rsidRPr="00E24359">
              <w:rPr>
                <w:b w:val="0"/>
              </w:rPr>
              <w:t>Payload</w:t>
            </w:r>
          </w:p>
        </w:tc>
        <w:tc>
          <w:tcPr>
            <w:tcW w:w="7895" w:type="dxa"/>
          </w:tcPr>
          <w:p w14:paraId="646B1CB0" w14:textId="77777777" w:rsidR="006D4BC1" w:rsidRPr="00916EAD" w:rsidRDefault="00A755B4" w:rsidP="00777AB1">
            <w:pPr>
              <w:pStyle w:val="TableText"/>
              <w:rPr>
                <w:lang w:val="en-GB"/>
              </w:rPr>
            </w:pPr>
            <w:r>
              <w:rPr>
                <w:lang w:val="en-GB"/>
              </w:rPr>
              <w:t>Payment File</w:t>
            </w:r>
          </w:p>
        </w:tc>
      </w:tr>
      <w:tr w:rsidR="006D4BC1" w:rsidRPr="00916EAD" w14:paraId="37C42BD6" w14:textId="77777777" w:rsidTr="0076305B">
        <w:tc>
          <w:tcPr>
            <w:tcW w:w="1801" w:type="dxa"/>
            <w:shd w:val="clear" w:color="auto" w:fill="404040" w:themeFill="text1" w:themeFillTint="BF"/>
          </w:tcPr>
          <w:p w14:paraId="1ED2A4DC" w14:textId="77777777" w:rsidR="006D4BC1" w:rsidRPr="00E24359" w:rsidRDefault="006D4BC1" w:rsidP="0076305B">
            <w:pPr>
              <w:pStyle w:val="TableHeader"/>
              <w:rPr>
                <w:b w:val="0"/>
              </w:rPr>
            </w:pPr>
            <w:r w:rsidRPr="00E24359">
              <w:rPr>
                <w:b w:val="0"/>
              </w:rPr>
              <w:t>Description</w:t>
            </w:r>
          </w:p>
        </w:tc>
        <w:tc>
          <w:tcPr>
            <w:tcW w:w="7895" w:type="dxa"/>
          </w:tcPr>
          <w:p w14:paraId="120B4099" w14:textId="77777777" w:rsidR="00A93D0D" w:rsidRDefault="00402F70" w:rsidP="00CA3388">
            <w:pPr>
              <w:pStyle w:val="TableText"/>
            </w:pPr>
            <w:r>
              <w:t>SPPS</w:t>
            </w:r>
            <w:r w:rsidR="0020774E">
              <w:t xml:space="preserve"> solution in </w:t>
            </w:r>
            <w:r w:rsidR="00386CFA">
              <w:t xml:space="preserve">Pega </w:t>
            </w:r>
            <w:r w:rsidR="0020774E">
              <w:t xml:space="preserve">will </w:t>
            </w:r>
            <w:r w:rsidR="0020774E" w:rsidRPr="0020774E">
              <w:t xml:space="preserve">produce disbursed </w:t>
            </w:r>
            <w:r w:rsidR="00A93D0D">
              <w:t>P</w:t>
            </w:r>
            <w:r w:rsidR="0020774E" w:rsidRPr="0020774E">
              <w:t xml:space="preserve">ayment </w:t>
            </w:r>
            <w:r w:rsidR="00A93D0D">
              <w:t>F</w:t>
            </w:r>
            <w:r w:rsidR="0020774E" w:rsidRPr="0020774E">
              <w:t xml:space="preserve">iles and transfer to </w:t>
            </w:r>
            <w:r w:rsidR="00A93D0D">
              <w:t>a</w:t>
            </w:r>
            <w:r w:rsidR="00E44B66">
              <w:t xml:space="preserve"> folder in AWS S3 bucket.</w:t>
            </w:r>
            <w:r w:rsidR="00DB46AD">
              <w:t xml:space="preserve"> </w:t>
            </w:r>
          </w:p>
          <w:p w14:paraId="54B9FBA8" w14:textId="77777777" w:rsidR="00E44B66" w:rsidRDefault="00DB46AD" w:rsidP="00777AB1">
            <w:pPr>
              <w:pStyle w:val="TableText"/>
            </w:pPr>
            <w:r>
              <w:t xml:space="preserve">A server in </w:t>
            </w:r>
            <w:proofErr w:type="spellStart"/>
            <w:r>
              <w:t>CenITex</w:t>
            </w:r>
            <w:proofErr w:type="spellEnd"/>
            <w:r>
              <w:t xml:space="preserve"> will </w:t>
            </w:r>
            <w:r w:rsidR="00673A05">
              <w:t xml:space="preserve">host </w:t>
            </w:r>
            <w:r w:rsidR="00E44B66">
              <w:t xml:space="preserve">a scheduled File Transfer Utility to pull files from S3 bucket </w:t>
            </w:r>
            <w:r w:rsidR="004627D7">
              <w:t xml:space="preserve">using REST/HTTPS </w:t>
            </w:r>
            <w:r w:rsidR="00E44B66">
              <w:t>and put into a network share</w:t>
            </w:r>
            <w:r w:rsidR="008334FA">
              <w:t xml:space="preserve"> (exposed via FTPS)</w:t>
            </w:r>
            <w:r w:rsidR="004A4CD6">
              <w:t xml:space="preserve">, </w:t>
            </w:r>
            <w:r w:rsidR="00E44B66">
              <w:t>which can be accessed by Oracle Financial.</w:t>
            </w:r>
          </w:p>
          <w:p w14:paraId="7F447EE1" w14:textId="01C47733" w:rsidR="006B7B60" w:rsidRDefault="006B7B60" w:rsidP="00777AB1">
            <w:pPr>
              <w:pStyle w:val="TableText"/>
            </w:pPr>
            <w:r>
              <w:t>The S3 bucket will allow external connectivity from whitelisted IP addresses only.</w:t>
            </w:r>
          </w:p>
          <w:p w14:paraId="7DF84035" w14:textId="77777777" w:rsidR="006D4BC1" w:rsidRPr="00916EAD" w:rsidRDefault="00BC0A8A" w:rsidP="00777AB1">
            <w:pPr>
              <w:pStyle w:val="TableText"/>
            </w:pPr>
            <w:r>
              <w:t xml:space="preserve">The file </w:t>
            </w:r>
            <w:r w:rsidR="00D03A56">
              <w:t xml:space="preserve">will be </w:t>
            </w:r>
            <w:r>
              <w:t xml:space="preserve">in </w:t>
            </w:r>
            <w:r w:rsidR="00D03A56">
              <w:t xml:space="preserve">a </w:t>
            </w:r>
            <w:r>
              <w:t>specific format (</w:t>
            </w:r>
            <w:r w:rsidRPr="00777AB1">
              <w:rPr>
                <w:i/>
              </w:rPr>
              <w:t>refer DOC-08-82663 -- Oracle Financials Accounts Payable Interface Format.docx</w:t>
            </w:r>
            <w:r>
              <w:t>)</w:t>
            </w:r>
            <w:r w:rsidR="00D400A3">
              <w:t>. Th</w:t>
            </w:r>
            <w:r w:rsidR="00D03A56">
              <w:t xml:space="preserve">is is the same format </w:t>
            </w:r>
            <w:r w:rsidR="00D400A3">
              <w:t xml:space="preserve">as used </w:t>
            </w:r>
            <w:r w:rsidR="00D03A56">
              <w:t xml:space="preserve">by </w:t>
            </w:r>
            <w:r w:rsidR="00D400A3">
              <w:t>PASS.</w:t>
            </w:r>
          </w:p>
        </w:tc>
      </w:tr>
      <w:tr w:rsidR="006D4BC1" w:rsidRPr="00916EAD" w14:paraId="0B6CE446" w14:textId="77777777" w:rsidTr="0076305B">
        <w:tc>
          <w:tcPr>
            <w:tcW w:w="1801" w:type="dxa"/>
            <w:shd w:val="clear" w:color="auto" w:fill="404040" w:themeFill="text1" w:themeFillTint="BF"/>
          </w:tcPr>
          <w:p w14:paraId="7BD290DF" w14:textId="77777777" w:rsidR="006D4BC1" w:rsidRPr="00E24359" w:rsidRDefault="006D4BC1" w:rsidP="0076305B">
            <w:pPr>
              <w:pStyle w:val="TableHeader"/>
              <w:rPr>
                <w:b w:val="0"/>
              </w:rPr>
            </w:pPr>
            <w:r w:rsidRPr="00E24359">
              <w:rPr>
                <w:b w:val="0"/>
              </w:rPr>
              <w:t>Operation</w:t>
            </w:r>
          </w:p>
        </w:tc>
        <w:tc>
          <w:tcPr>
            <w:tcW w:w="7895" w:type="dxa"/>
          </w:tcPr>
          <w:p w14:paraId="580CBCF0" w14:textId="77777777" w:rsidR="006D4BC1" w:rsidRDefault="00005FD5" w:rsidP="00E75330">
            <w:pPr>
              <w:numPr>
                <w:ilvl w:val="0"/>
                <w:numId w:val="5"/>
              </w:numPr>
              <w:spacing w:after="0" w:line="276" w:lineRule="auto"/>
            </w:pPr>
            <w:r>
              <w:t>This is</w:t>
            </w:r>
            <w:r w:rsidR="001C05E4">
              <w:t xml:space="preserve"> a system to system integration.</w:t>
            </w:r>
          </w:p>
          <w:p w14:paraId="7BB91BD3" w14:textId="77777777" w:rsidR="00A67939" w:rsidRDefault="00A01458" w:rsidP="004A4CD6">
            <w:pPr>
              <w:numPr>
                <w:ilvl w:val="0"/>
                <w:numId w:val="5"/>
              </w:numPr>
              <w:spacing w:after="0" w:line="276" w:lineRule="auto"/>
            </w:pPr>
            <w:r>
              <w:lastRenderedPageBreak/>
              <w:t xml:space="preserve">The File Transfer Utility will be written using </w:t>
            </w:r>
            <w:proofErr w:type="spellStart"/>
            <w:r w:rsidR="004A4CD6">
              <w:t>Powershell</w:t>
            </w:r>
            <w:proofErr w:type="spellEnd"/>
            <w:r w:rsidR="004A4CD6">
              <w:t xml:space="preserve"> scripts, which call the </w:t>
            </w:r>
            <w:r>
              <w:t xml:space="preserve">AWS </w:t>
            </w:r>
            <w:r w:rsidR="004A4CD6">
              <w:t xml:space="preserve">Command Line Interface </w:t>
            </w:r>
            <w:r>
              <w:t>secure</w:t>
            </w:r>
            <w:r w:rsidR="004A4CD6">
              <w:t>ly</w:t>
            </w:r>
            <w:r>
              <w:t xml:space="preserve"> transport file</w:t>
            </w:r>
            <w:r w:rsidR="004A4CD6">
              <w:t>s</w:t>
            </w:r>
            <w:r>
              <w:t xml:space="preserve"> from AWS to </w:t>
            </w:r>
            <w:proofErr w:type="spellStart"/>
            <w:r>
              <w:t>CenITex</w:t>
            </w:r>
            <w:proofErr w:type="spellEnd"/>
            <w:r>
              <w:t>.</w:t>
            </w:r>
            <w:r w:rsidR="0085635F">
              <w:t xml:space="preserve"> </w:t>
            </w:r>
          </w:p>
          <w:p w14:paraId="076D694A" w14:textId="659F36BA" w:rsidR="006B7B60" w:rsidRPr="00916EAD" w:rsidRDefault="00B36472">
            <w:pPr>
              <w:numPr>
                <w:ilvl w:val="0"/>
                <w:numId w:val="5"/>
              </w:numPr>
              <w:spacing w:after="0" w:line="276" w:lineRule="auto"/>
            </w:pPr>
            <w:r>
              <w:t xml:space="preserve">The </w:t>
            </w:r>
            <w:r w:rsidR="004A4CD6">
              <w:t xml:space="preserve">file will be encrypted </w:t>
            </w:r>
            <w:r w:rsidR="00A67939">
              <w:t>(</w:t>
            </w:r>
            <w:r w:rsidR="00A67939" w:rsidRPr="0039649E">
              <w:t>using AES-256</w:t>
            </w:r>
            <w:r w:rsidR="00A67939">
              <w:t xml:space="preserve">) </w:t>
            </w:r>
            <w:r w:rsidR="004A4CD6">
              <w:t xml:space="preserve">prior to being placed </w:t>
            </w:r>
            <w:r>
              <w:t xml:space="preserve">in </w:t>
            </w:r>
            <w:r w:rsidR="004A4CD6">
              <w:t>the S3 bucket for transmission.</w:t>
            </w:r>
          </w:p>
        </w:tc>
      </w:tr>
      <w:tr w:rsidR="006D4BC1" w:rsidRPr="00916EAD" w14:paraId="5B036A76" w14:textId="77777777" w:rsidTr="0076305B">
        <w:tc>
          <w:tcPr>
            <w:tcW w:w="1801" w:type="dxa"/>
            <w:shd w:val="clear" w:color="auto" w:fill="404040" w:themeFill="text1" w:themeFillTint="BF"/>
          </w:tcPr>
          <w:p w14:paraId="6B7E013B" w14:textId="77777777" w:rsidR="006D4BC1" w:rsidRPr="00E24359" w:rsidRDefault="006D4BC1" w:rsidP="0076305B">
            <w:pPr>
              <w:pStyle w:val="TableHeader"/>
              <w:rPr>
                <w:b w:val="0"/>
              </w:rPr>
            </w:pPr>
            <w:r w:rsidRPr="00E24359">
              <w:rPr>
                <w:b w:val="0"/>
              </w:rPr>
              <w:lastRenderedPageBreak/>
              <w:t>Synch/Async</w:t>
            </w:r>
          </w:p>
        </w:tc>
        <w:tc>
          <w:tcPr>
            <w:tcW w:w="7895" w:type="dxa"/>
          </w:tcPr>
          <w:p w14:paraId="5C02304A" w14:textId="77777777" w:rsidR="006D4BC1" w:rsidRPr="00916EAD" w:rsidRDefault="001C05E4" w:rsidP="00777AB1">
            <w:pPr>
              <w:pStyle w:val="TableText"/>
            </w:pPr>
            <w:r>
              <w:t>As</w:t>
            </w:r>
            <w:r w:rsidR="006D4BC1">
              <w:t>ync</w:t>
            </w:r>
          </w:p>
        </w:tc>
      </w:tr>
      <w:tr w:rsidR="006D4BC1" w:rsidRPr="00916EAD" w14:paraId="520A6193" w14:textId="77777777" w:rsidTr="0076305B">
        <w:tc>
          <w:tcPr>
            <w:tcW w:w="1801" w:type="dxa"/>
            <w:shd w:val="clear" w:color="auto" w:fill="404040" w:themeFill="text1" w:themeFillTint="BF"/>
          </w:tcPr>
          <w:p w14:paraId="2D181A11" w14:textId="77777777" w:rsidR="006D4BC1" w:rsidRPr="00E24359" w:rsidRDefault="006D4BC1" w:rsidP="0076305B">
            <w:pPr>
              <w:pStyle w:val="TableHeader"/>
              <w:rPr>
                <w:b w:val="0"/>
              </w:rPr>
            </w:pPr>
            <w:r w:rsidRPr="00E24359">
              <w:rPr>
                <w:b w:val="0"/>
              </w:rPr>
              <w:t>Frequency</w:t>
            </w:r>
          </w:p>
        </w:tc>
        <w:tc>
          <w:tcPr>
            <w:tcW w:w="7895" w:type="dxa"/>
          </w:tcPr>
          <w:p w14:paraId="10ACD8EB" w14:textId="77777777" w:rsidR="006D4BC1" w:rsidRPr="00916EAD" w:rsidRDefault="008334FA" w:rsidP="00BC4B87">
            <w:pPr>
              <w:pStyle w:val="TableText"/>
            </w:pPr>
            <w:r>
              <w:t>Interface polls at a 30 minute interval</w:t>
            </w:r>
            <w:r w:rsidR="00A67939">
              <w:t xml:space="preserve">. One or more files may be produced </w:t>
            </w:r>
            <w:r>
              <w:t>daily</w:t>
            </w:r>
            <w:r w:rsidR="00A67939">
              <w:t xml:space="preserve"> on a variable schedule.</w:t>
            </w:r>
          </w:p>
        </w:tc>
      </w:tr>
      <w:tr w:rsidR="006D4BC1" w:rsidRPr="00916EAD" w14:paraId="7A645E63" w14:textId="77777777" w:rsidTr="0076305B">
        <w:tc>
          <w:tcPr>
            <w:tcW w:w="1801" w:type="dxa"/>
            <w:shd w:val="clear" w:color="auto" w:fill="404040" w:themeFill="text1" w:themeFillTint="BF"/>
          </w:tcPr>
          <w:p w14:paraId="734E12B3" w14:textId="77777777" w:rsidR="006D4BC1" w:rsidRPr="00E24359" w:rsidRDefault="006D4BC1" w:rsidP="0076305B">
            <w:pPr>
              <w:pStyle w:val="TableHeader"/>
              <w:rPr>
                <w:b w:val="0"/>
              </w:rPr>
            </w:pPr>
            <w:r w:rsidRPr="00E24359">
              <w:rPr>
                <w:b w:val="0"/>
              </w:rPr>
              <w:t>Typical Payload Size</w:t>
            </w:r>
          </w:p>
        </w:tc>
        <w:tc>
          <w:tcPr>
            <w:tcW w:w="7895" w:type="dxa"/>
          </w:tcPr>
          <w:p w14:paraId="1530561D" w14:textId="77777777" w:rsidR="006D4BC1" w:rsidRPr="00916EAD" w:rsidRDefault="00FC7549" w:rsidP="0076305B">
            <w:pPr>
              <w:pStyle w:val="TableText"/>
            </w:pPr>
            <w:r>
              <w:rPr>
                <w:lang w:val="en-GB"/>
              </w:rPr>
              <w:t>Small (&lt;1M)</w:t>
            </w:r>
          </w:p>
        </w:tc>
      </w:tr>
      <w:tr w:rsidR="006D4BC1" w:rsidRPr="00916EAD" w14:paraId="3988FCA1" w14:textId="77777777" w:rsidTr="0076305B">
        <w:tc>
          <w:tcPr>
            <w:tcW w:w="1801" w:type="dxa"/>
            <w:shd w:val="clear" w:color="auto" w:fill="404040" w:themeFill="text1" w:themeFillTint="BF"/>
          </w:tcPr>
          <w:p w14:paraId="77860395" w14:textId="77777777" w:rsidR="006D4BC1" w:rsidRPr="00E24359" w:rsidRDefault="006D4BC1" w:rsidP="0076305B">
            <w:pPr>
              <w:pStyle w:val="TableHeader"/>
              <w:rPr>
                <w:b w:val="0"/>
              </w:rPr>
            </w:pPr>
            <w:r w:rsidRPr="00E24359">
              <w:rPr>
                <w:b w:val="0"/>
              </w:rPr>
              <w:t>Protocol</w:t>
            </w:r>
          </w:p>
        </w:tc>
        <w:tc>
          <w:tcPr>
            <w:tcW w:w="7895" w:type="dxa"/>
          </w:tcPr>
          <w:p w14:paraId="6B4462A3" w14:textId="77777777" w:rsidR="006D4BC1" w:rsidRPr="00916EAD" w:rsidRDefault="000B4E83" w:rsidP="0076305B">
            <w:pPr>
              <w:pStyle w:val="TableText"/>
            </w:pPr>
            <w:r>
              <w:t>REST over HTTPS</w:t>
            </w:r>
          </w:p>
        </w:tc>
      </w:tr>
    </w:tbl>
    <w:p w14:paraId="5750783D" w14:textId="77777777" w:rsidR="006D4BC1" w:rsidRDefault="006D4BC1" w:rsidP="006D4BC1">
      <w:pPr>
        <w:pStyle w:val="NormalText"/>
      </w:pPr>
    </w:p>
    <w:tbl>
      <w:tblPr>
        <w:tblStyle w:val="TableGrid"/>
        <w:tblW w:w="0" w:type="auto"/>
        <w:tblInd w:w="432" w:type="dxa"/>
        <w:tblCellMar>
          <w:top w:w="57" w:type="dxa"/>
          <w:bottom w:w="57" w:type="dxa"/>
        </w:tblCellMar>
        <w:tblLook w:val="04A0" w:firstRow="1" w:lastRow="0" w:firstColumn="1" w:lastColumn="0" w:noHBand="0" w:noVBand="1"/>
      </w:tblPr>
      <w:tblGrid>
        <w:gridCol w:w="1790"/>
        <w:gridCol w:w="7680"/>
      </w:tblGrid>
      <w:tr w:rsidR="007E3730" w:rsidRPr="00916EAD" w14:paraId="2EE2951F" w14:textId="77777777" w:rsidTr="008334FA">
        <w:tc>
          <w:tcPr>
            <w:tcW w:w="1790" w:type="dxa"/>
            <w:shd w:val="clear" w:color="auto" w:fill="404040" w:themeFill="text1" w:themeFillTint="BF"/>
          </w:tcPr>
          <w:p w14:paraId="4521AE80" w14:textId="77777777" w:rsidR="007E3730" w:rsidRPr="00E24359" w:rsidRDefault="007E3730" w:rsidP="0076305B">
            <w:pPr>
              <w:pStyle w:val="TableHeader"/>
              <w:rPr>
                <w:b w:val="0"/>
              </w:rPr>
            </w:pPr>
            <w:r w:rsidRPr="00E24359">
              <w:rPr>
                <w:b w:val="0"/>
              </w:rPr>
              <w:t>From</w:t>
            </w:r>
          </w:p>
        </w:tc>
        <w:tc>
          <w:tcPr>
            <w:tcW w:w="7680" w:type="dxa"/>
          </w:tcPr>
          <w:p w14:paraId="38304562" w14:textId="77777777" w:rsidR="007E3730" w:rsidRPr="00916EAD" w:rsidRDefault="00AF58A4" w:rsidP="0076305B">
            <w:pPr>
              <w:pStyle w:val="TableText"/>
            </w:pPr>
            <w:r>
              <w:t>Oracle Financial</w:t>
            </w:r>
            <w:r w:rsidR="004A4CD6">
              <w:t>s</w:t>
            </w:r>
          </w:p>
        </w:tc>
      </w:tr>
      <w:tr w:rsidR="007E3730" w:rsidRPr="00916EAD" w14:paraId="763B4968" w14:textId="77777777" w:rsidTr="008334FA">
        <w:tc>
          <w:tcPr>
            <w:tcW w:w="1790" w:type="dxa"/>
            <w:shd w:val="clear" w:color="auto" w:fill="404040" w:themeFill="text1" w:themeFillTint="BF"/>
          </w:tcPr>
          <w:p w14:paraId="457F9BE8" w14:textId="77777777" w:rsidR="007E3730" w:rsidRPr="00E24359" w:rsidRDefault="007E3730" w:rsidP="0076305B">
            <w:pPr>
              <w:pStyle w:val="TableHeader"/>
              <w:rPr>
                <w:b w:val="0"/>
              </w:rPr>
            </w:pPr>
            <w:r>
              <w:rPr>
                <w:b w:val="0"/>
              </w:rPr>
              <w:t>To</w:t>
            </w:r>
          </w:p>
        </w:tc>
        <w:tc>
          <w:tcPr>
            <w:tcW w:w="7680" w:type="dxa"/>
          </w:tcPr>
          <w:p w14:paraId="4B8CDE5C" w14:textId="77777777" w:rsidR="007E3730" w:rsidRPr="00916EAD" w:rsidRDefault="00AF58A4" w:rsidP="0076305B">
            <w:pPr>
              <w:pStyle w:val="TableText"/>
            </w:pPr>
            <w:r>
              <w:t>Pega</w:t>
            </w:r>
          </w:p>
        </w:tc>
      </w:tr>
      <w:tr w:rsidR="007E3730" w:rsidRPr="00916EAD" w14:paraId="0363A251" w14:textId="77777777" w:rsidTr="008334FA">
        <w:tc>
          <w:tcPr>
            <w:tcW w:w="1790" w:type="dxa"/>
            <w:shd w:val="clear" w:color="auto" w:fill="404040" w:themeFill="text1" w:themeFillTint="BF"/>
          </w:tcPr>
          <w:p w14:paraId="5B7C20C0" w14:textId="77777777" w:rsidR="007E3730" w:rsidRPr="00E24359" w:rsidRDefault="007E3730" w:rsidP="0076305B">
            <w:pPr>
              <w:pStyle w:val="TableHeader"/>
              <w:rPr>
                <w:b w:val="0"/>
              </w:rPr>
            </w:pPr>
            <w:r w:rsidRPr="00E24359">
              <w:rPr>
                <w:b w:val="0"/>
              </w:rPr>
              <w:t>Payload</w:t>
            </w:r>
          </w:p>
        </w:tc>
        <w:tc>
          <w:tcPr>
            <w:tcW w:w="7680" w:type="dxa"/>
          </w:tcPr>
          <w:p w14:paraId="44015D43" w14:textId="77777777" w:rsidR="007E3730" w:rsidRPr="00916EAD" w:rsidRDefault="007E3730" w:rsidP="008334FA">
            <w:pPr>
              <w:pStyle w:val="TableText"/>
              <w:rPr>
                <w:lang w:val="en-GB"/>
              </w:rPr>
            </w:pPr>
            <w:r w:rsidRPr="00601B64">
              <w:rPr>
                <w:lang w:val="en-GB"/>
              </w:rPr>
              <w:t xml:space="preserve">Vendor </w:t>
            </w:r>
            <w:r>
              <w:rPr>
                <w:lang w:val="en-GB"/>
              </w:rPr>
              <w:t xml:space="preserve">File, </w:t>
            </w:r>
            <w:r w:rsidR="008334FA">
              <w:rPr>
                <w:lang w:val="en-GB"/>
              </w:rPr>
              <w:t xml:space="preserve">Invoice </w:t>
            </w:r>
            <w:r>
              <w:rPr>
                <w:lang w:val="en-GB"/>
              </w:rPr>
              <w:t>Acknowledgement</w:t>
            </w:r>
            <w:r w:rsidR="008334FA">
              <w:rPr>
                <w:lang w:val="en-GB"/>
              </w:rPr>
              <w:t xml:space="preserve"> File, Disbursement Status File</w:t>
            </w:r>
          </w:p>
        </w:tc>
      </w:tr>
      <w:tr w:rsidR="00FF34EF" w:rsidRPr="00916EAD" w14:paraId="67697B57" w14:textId="77777777" w:rsidTr="008334FA">
        <w:tc>
          <w:tcPr>
            <w:tcW w:w="1790" w:type="dxa"/>
            <w:shd w:val="clear" w:color="auto" w:fill="404040" w:themeFill="text1" w:themeFillTint="BF"/>
          </w:tcPr>
          <w:p w14:paraId="2056C223" w14:textId="77777777" w:rsidR="00FF34EF" w:rsidRPr="00E24359" w:rsidRDefault="00FF34EF" w:rsidP="0076305B">
            <w:pPr>
              <w:pStyle w:val="TableHeader"/>
              <w:rPr>
                <w:b w:val="0"/>
              </w:rPr>
            </w:pPr>
            <w:r w:rsidRPr="00E24359">
              <w:rPr>
                <w:b w:val="0"/>
              </w:rPr>
              <w:t>Description</w:t>
            </w:r>
          </w:p>
        </w:tc>
        <w:tc>
          <w:tcPr>
            <w:tcW w:w="7680" w:type="dxa"/>
          </w:tcPr>
          <w:p w14:paraId="3B6281D8" w14:textId="77777777" w:rsidR="00911E50" w:rsidRDefault="00911E50" w:rsidP="0076305B">
            <w:pPr>
              <w:pStyle w:val="TableText"/>
            </w:pPr>
            <w:r>
              <w:t>Oracle Financial</w:t>
            </w:r>
            <w:r w:rsidR="008334FA">
              <w:t>s</w:t>
            </w:r>
            <w:r>
              <w:t xml:space="preserve"> </w:t>
            </w:r>
            <w:r w:rsidR="00825242">
              <w:t>will produce a</w:t>
            </w:r>
            <w:r w:rsidR="0092080F">
              <w:t xml:space="preserve"> Vendor </w:t>
            </w:r>
            <w:r w:rsidR="008334FA">
              <w:t xml:space="preserve">File will be used by Pega to update Vendor details, as well as an </w:t>
            </w:r>
            <w:r w:rsidR="008334FA">
              <w:rPr>
                <w:lang w:val="en-GB"/>
              </w:rPr>
              <w:t>Invoice Acknowledgement File and a Disbursement Status File</w:t>
            </w:r>
            <w:r w:rsidR="00C34B82">
              <w:t xml:space="preserve">, </w:t>
            </w:r>
            <w:r w:rsidR="008334FA">
              <w:t xml:space="preserve">for Pega to update </w:t>
            </w:r>
            <w:r w:rsidR="00C34B82">
              <w:t xml:space="preserve">Invoices with </w:t>
            </w:r>
            <w:r w:rsidR="008334FA">
              <w:t xml:space="preserve">appropriate </w:t>
            </w:r>
            <w:r w:rsidR="00C34B82">
              <w:t xml:space="preserve">failure/success </w:t>
            </w:r>
            <w:r w:rsidR="008334FA">
              <w:t>statuses of invoice lodgement and payment.</w:t>
            </w:r>
          </w:p>
          <w:p w14:paraId="4D1C2019" w14:textId="77777777" w:rsidR="00341741" w:rsidRDefault="00FF34EF" w:rsidP="00341741">
            <w:pPr>
              <w:pStyle w:val="TableText"/>
            </w:pPr>
            <w:r>
              <w:t xml:space="preserve">A server in </w:t>
            </w:r>
            <w:proofErr w:type="spellStart"/>
            <w:r>
              <w:t>CenITex</w:t>
            </w:r>
            <w:proofErr w:type="spellEnd"/>
            <w:r>
              <w:t xml:space="preserve"> will host </w:t>
            </w:r>
            <w:r w:rsidR="00341741">
              <w:t>a scheduled File Transfer Utility to push files to an S3 bucket</w:t>
            </w:r>
            <w:r w:rsidR="004627D7">
              <w:t xml:space="preserve"> using REST/HTTPS</w:t>
            </w:r>
            <w:r w:rsidR="00341741">
              <w:t>. This utility will read file from a network share</w:t>
            </w:r>
            <w:r w:rsidR="008334FA">
              <w:t xml:space="preserve"> (exposed via FTPS), </w:t>
            </w:r>
            <w:r w:rsidR="00341741">
              <w:t>which can be accessed by Oracle Financial.</w:t>
            </w:r>
          </w:p>
          <w:p w14:paraId="502BC0B5" w14:textId="1C7E25F8" w:rsidR="006B7B60" w:rsidRDefault="006B7B60" w:rsidP="00341741">
            <w:pPr>
              <w:pStyle w:val="TableText"/>
            </w:pPr>
            <w:r>
              <w:t>The S3 bucket will allow external connectivity from whitelisted IP addresses only.</w:t>
            </w:r>
          </w:p>
          <w:p w14:paraId="4B0836BF" w14:textId="77777777" w:rsidR="00FF34EF" w:rsidRDefault="00FF34EF" w:rsidP="00CA3388">
            <w:pPr>
              <w:pStyle w:val="TableText"/>
            </w:pPr>
            <w:r>
              <w:t xml:space="preserve">The </w:t>
            </w:r>
            <w:r w:rsidR="00AD50E5" w:rsidRPr="00601B64">
              <w:rPr>
                <w:lang w:val="en-GB"/>
              </w:rPr>
              <w:t xml:space="preserve">Vendor Details </w:t>
            </w:r>
            <w:r w:rsidR="00AD50E5">
              <w:rPr>
                <w:lang w:val="en-GB"/>
              </w:rPr>
              <w:t>File</w:t>
            </w:r>
            <w:r w:rsidR="00AD50E5">
              <w:t xml:space="preserve"> </w:t>
            </w:r>
            <w:r>
              <w:t>will be in a specific format (</w:t>
            </w:r>
            <w:r w:rsidRPr="00877B6E">
              <w:rPr>
                <w:i/>
              </w:rPr>
              <w:t>refer DOC-08-82663 -- Oracle Financials Accounts Payable Interface Format.docx</w:t>
            </w:r>
            <w:r>
              <w:t>). This is the same format as used by PASS.</w:t>
            </w:r>
          </w:p>
          <w:p w14:paraId="15292B29" w14:textId="77777777" w:rsidR="00AD50E5" w:rsidRPr="00916EAD" w:rsidRDefault="008334FA" w:rsidP="00BB42C9">
            <w:pPr>
              <w:pStyle w:val="TableText"/>
            </w:pPr>
            <w:r>
              <w:rPr>
                <w:lang w:val="en-GB"/>
              </w:rPr>
              <w:t xml:space="preserve">The Invoice Acknowledgement File and Disbursement Status File share a common </w:t>
            </w:r>
            <w:r w:rsidR="006D1779">
              <w:rPr>
                <w:lang w:val="en-GB"/>
              </w:rPr>
              <w:t xml:space="preserve">format </w:t>
            </w:r>
            <w:r>
              <w:rPr>
                <w:lang w:val="en-GB"/>
              </w:rPr>
              <w:t>(</w:t>
            </w:r>
            <w:r w:rsidR="00BB42C9">
              <w:rPr>
                <w:lang w:val="en-GB"/>
              </w:rPr>
              <w:t xml:space="preserve">Refer to document </w:t>
            </w:r>
            <w:r w:rsidR="00BB42C9">
              <w:t>SA-RD15</w:t>
            </w:r>
            <w:r>
              <w:rPr>
                <w:lang w:val="en-GB"/>
              </w:rPr>
              <w:t>)</w:t>
            </w:r>
          </w:p>
        </w:tc>
      </w:tr>
      <w:tr w:rsidR="00617FE0" w:rsidRPr="00916EAD" w14:paraId="5F2292D0" w14:textId="77777777" w:rsidTr="008334FA">
        <w:tc>
          <w:tcPr>
            <w:tcW w:w="1790" w:type="dxa"/>
            <w:shd w:val="clear" w:color="auto" w:fill="404040" w:themeFill="text1" w:themeFillTint="BF"/>
          </w:tcPr>
          <w:p w14:paraId="54ADA254" w14:textId="77777777" w:rsidR="00617FE0" w:rsidRPr="00E24359" w:rsidRDefault="00617FE0" w:rsidP="0076305B">
            <w:pPr>
              <w:pStyle w:val="TableHeader"/>
              <w:rPr>
                <w:b w:val="0"/>
              </w:rPr>
            </w:pPr>
            <w:r w:rsidRPr="00E24359">
              <w:rPr>
                <w:b w:val="0"/>
              </w:rPr>
              <w:t>Operation</w:t>
            </w:r>
          </w:p>
        </w:tc>
        <w:tc>
          <w:tcPr>
            <w:tcW w:w="7680" w:type="dxa"/>
          </w:tcPr>
          <w:p w14:paraId="243955AC" w14:textId="77777777" w:rsidR="00617FE0" w:rsidRDefault="00402F70" w:rsidP="00E75330">
            <w:pPr>
              <w:numPr>
                <w:ilvl w:val="0"/>
                <w:numId w:val="5"/>
              </w:numPr>
              <w:spacing w:after="0" w:line="276" w:lineRule="auto"/>
            </w:pPr>
            <w:r>
              <w:t>SPPS</w:t>
            </w:r>
            <w:r w:rsidR="00B31E3F">
              <w:t xml:space="preserve"> code and configurations will be IP of PTV and stored in PTV repository (bitbucket Git).</w:t>
            </w:r>
          </w:p>
          <w:p w14:paraId="46986334" w14:textId="11208C5C" w:rsidR="006B7B60" w:rsidRPr="00916EAD" w:rsidRDefault="00C77DEC">
            <w:pPr>
              <w:numPr>
                <w:ilvl w:val="0"/>
                <w:numId w:val="5"/>
              </w:numPr>
              <w:spacing w:after="0" w:line="276" w:lineRule="auto"/>
            </w:pPr>
            <w:r>
              <w:t xml:space="preserve">The File Transfer Utility will be written using </w:t>
            </w:r>
            <w:proofErr w:type="spellStart"/>
            <w:r>
              <w:t>Powershell</w:t>
            </w:r>
            <w:proofErr w:type="spellEnd"/>
            <w:r>
              <w:t xml:space="preserve"> scripts, which call the AWS Command Line Interface securely transport files from </w:t>
            </w:r>
            <w:proofErr w:type="spellStart"/>
            <w:r>
              <w:t>CenITex</w:t>
            </w:r>
            <w:proofErr w:type="spellEnd"/>
            <w:r>
              <w:t xml:space="preserve"> to AWS. The file will be encrypted</w:t>
            </w:r>
            <w:r w:rsidR="00A67939">
              <w:t xml:space="preserve"> (Using AES-256) </w:t>
            </w:r>
            <w:r>
              <w:t>by Oracle Financials prior to being placed in the network share, and will be decrypted after being consumed from the S3 transmission bucket.</w:t>
            </w:r>
          </w:p>
        </w:tc>
      </w:tr>
      <w:tr w:rsidR="007E3730" w:rsidRPr="00916EAD" w14:paraId="522C161F" w14:textId="77777777" w:rsidTr="008334FA">
        <w:tc>
          <w:tcPr>
            <w:tcW w:w="1790" w:type="dxa"/>
            <w:shd w:val="clear" w:color="auto" w:fill="404040" w:themeFill="text1" w:themeFillTint="BF"/>
          </w:tcPr>
          <w:p w14:paraId="4C6715FF" w14:textId="77777777" w:rsidR="007E3730" w:rsidRPr="00E24359" w:rsidRDefault="007E3730" w:rsidP="0076305B">
            <w:pPr>
              <w:pStyle w:val="TableHeader"/>
              <w:rPr>
                <w:b w:val="0"/>
              </w:rPr>
            </w:pPr>
            <w:r w:rsidRPr="00E24359">
              <w:rPr>
                <w:b w:val="0"/>
              </w:rPr>
              <w:t>Synch/Async</w:t>
            </w:r>
          </w:p>
        </w:tc>
        <w:tc>
          <w:tcPr>
            <w:tcW w:w="7680" w:type="dxa"/>
          </w:tcPr>
          <w:p w14:paraId="29C3A8B6" w14:textId="77777777" w:rsidR="007E3730" w:rsidRPr="00916EAD" w:rsidRDefault="007E3730" w:rsidP="0076305B">
            <w:pPr>
              <w:pStyle w:val="TableText"/>
            </w:pPr>
            <w:r>
              <w:t>Sync</w:t>
            </w:r>
          </w:p>
        </w:tc>
      </w:tr>
      <w:tr w:rsidR="008334FA" w:rsidRPr="00916EAD" w14:paraId="4A3DDB21" w14:textId="77777777" w:rsidTr="008334FA">
        <w:tc>
          <w:tcPr>
            <w:tcW w:w="1790" w:type="dxa"/>
            <w:shd w:val="clear" w:color="auto" w:fill="404040" w:themeFill="text1" w:themeFillTint="BF"/>
          </w:tcPr>
          <w:p w14:paraId="00599276" w14:textId="77777777" w:rsidR="008334FA" w:rsidRPr="00E24359" w:rsidRDefault="008334FA" w:rsidP="008334FA">
            <w:pPr>
              <w:pStyle w:val="TableHeader"/>
              <w:rPr>
                <w:b w:val="0"/>
              </w:rPr>
            </w:pPr>
            <w:r w:rsidRPr="00E24359">
              <w:rPr>
                <w:b w:val="0"/>
              </w:rPr>
              <w:t>Frequency</w:t>
            </w:r>
          </w:p>
        </w:tc>
        <w:tc>
          <w:tcPr>
            <w:tcW w:w="7680" w:type="dxa"/>
          </w:tcPr>
          <w:p w14:paraId="07545B43" w14:textId="77777777" w:rsidR="008334FA" w:rsidRPr="00916EAD" w:rsidRDefault="008334FA" w:rsidP="00BC4B87">
            <w:pPr>
              <w:pStyle w:val="TableText"/>
            </w:pPr>
            <w:r>
              <w:t>Interface polls at a 30 minute interval</w:t>
            </w:r>
            <w:r w:rsidR="00A67939">
              <w:t>. One or more of each file may be produced daily on a variable schedule.</w:t>
            </w:r>
          </w:p>
        </w:tc>
      </w:tr>
      <w:tr w:rsidR="008334FA" w:rsidRPr="00916EAD" w14:paraId="4A9DE43B" w14:textId="77777777" w:rsidTr="008334FA">
        <w:tc>
          <w:tcPr>
            <w:tcW w:w="1790" w:type="dxa"/>
            <w:shd w:val="clear" w:color="auto" w:fill="404040" w:themeFill="text1" w:themeFillTint="BF"/>
          </w:tcPr>
          <w:p w14:paraId="420C5546" w14:textId="77777777" w:rsidR="008334FA" w:rsidRPr="00E24359" w:rsidRDefault="008334FA" w:rsidP="008334FA">
            <w:pPr>
              <w:pStyle w:val="TableHeader"/>
              <w:rPr>
                <w:b w:val="0"/>
              </w:rPr>
            </w:pPr>
            <w:r w:rsidRPr="00E24359">
              <w:rPr>
                <w:b w:val="0"/>
              </w:rPr>
              <w:lastRenderedPageBreak/>
              <w:t>Typical Payload Size</w:t>
            </w:r>
          </w:p>
        </w:tc>
        <w:tc>
          <w:tcPr>
            <w:tcW w:w="7680" w:type="dxa"/>
          </w:tcPr>
          <w:p w14:paraId="6E30363E" w14:textId="77777777" w:rsidR="008334FA" w:rsidRPr="00916EAD" w:rsidRDefault="008334FA" w:rsidP="008334FA">
            <w:pPr>
              <w:pStyle w:val="TableText"/>
            </w:pPr>
            <w:r>
              <w:t>Small (&lt; 1M)</w:t>
            </w:r>
          </w:p>
        </w:tc>
      </w:tr>
      <w:tr w:rsidR="008334FA" w:rsidRPr="00916EAD" w14:paraId="5AC5B4F5" w14:textId="77777777" w:rsidTr="008334FA">
        <w:tc>
          <w:tcPr>
            <w:tcW w:w="1790" w:type="dxa"/>
            <w:shd w:val="clear" w:color="auto" w:fill="404040" w:themeFill="text1" w:themeFillTint="BF"/>
          </w:tcPr>
          <w:p w14:paraId="26498114" w14:textId="77777777" w:rsidR="008334FA" w:rsidRPr="00E24359" w:rsidRDefault="008334FA" w:rsidP="008334FA">
            <w:pPr>
              <w:pStyle w:val="TableHeader"/>
              <w:rPr>
                <w:b w:val="0"/>
              </w:rPr>
            </w:pPr>
            <w:r w:rsidRPr="00E24359">
              <w:rPr>
                <w:b w:val="0"/>
              </w:rPr>
              <w:t>Protocol</w:t>
            </w:r>
          </w:p>
        </w:tc>
        <w:tc>
          <w:tcPr>
            <w:tcW w:w="7680" w:type="dxa"/>
          </w:tcPr>
          <w:p w14:paraId="6CE9A757" w14:textId="77777777" w:rsidR="008334FA" w:rsidRPr="00916EAD" w:rsidRDefault="008334FA" w:rsidP="008334FA">
            <w:pPr>
              <w:pStyle w:val="TableText"/>
            </w:pPr>
            <w:r>
              <w:t>REST over HTTPS</w:t>
            </w:r>
          </w:p>
        </w:tc>
      </w:tr>
    </w:tbl>
    <w:p w14:paraId="6DBBFAAF" w14:textId="77777777" w:rsidR="00873342" w:rsidRDefault="004F6DDE" w:rsidP="00777AB1">
      <w:pPr>
        <w:pStyle w:val="NormalText"/>
      </w:pPr>
      <w:r>
        <w:br/>
      </w:r>
      <w:r w:rsidR="00873342" w:rsidRPr="00C27A85">
        <w:t>The diagram below explicitly shows this integration pattern.</w:t>
      </w:r>
    </w:p>
    <w:p w14:paraId="5F8D0A0D" w14:textId="77777777" w:rsidR="00D32680" w:rsidRDefault="00DD51CA" w:rsidP="00D32680">
      <w:pPr>
        <w:pStyle w:val="NormalText"/>
        <w:keepNext/>
      </w:pPr>
      <w:r>
        <w:rPr>
          <w:noProof/>
          <w:lang w:eastAsia="en-AU"/>
        </w:rPr>
        <w:drawing>
          <wp:inline distT="0" distB="0" distL="0" distR="0" wp14:anchorId="7288B455" wp14:editId="017B1E3D">
            <wp:extent cx="6288405" cy="3994150"/>
            <wp:effectExtent l="0" t="0" r="0" b="6350"/>
            <wp:docPr id="31" name="Picture 31" descr="C:\Users\adam.rozencwajg\Documents\Clients\PTV\SADDiagrams\FileTransferUt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am.rozencwajg\Documents\Clients\PTV\SADDiagrams\FileTransferUtilit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8405" cy="3994150"/>
                    </a:xfrm>
                    <a:prstGeom prst="rect">
                      <a:avLst/>
                    </a:prstGeom>
                    <a:noFill/>
                    <a:ln>
                      <a:noFill/>
                    </a:ln>
                  </pic:spPr>
                </pic:pic>
              </a:graphicData>
            </a:graphic>
          </wp:inline>
        </w:drawing>
      </w:r>
    </w:p>
    <w:p w14:paraId="40C785F1" w14:textId="77777777" w:rsidR="00727197" w:rsidRDefault="00D32680" w:rsidP="00D32680">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15</w:t>
      </w:r>
      <w:r w:rsidR="00676330">
        <w:rPr>
          <w:noProof/>
        </w:rPr>
        <w:fldChar w:fldCharType="end"/>
      </w:r>
      <w:r w:rsidR="0092583E">
        <w:rPr>
          <w:noProof/>
        </w:rPr>
        <w:t>:</w:t>
      </w:r>
      <w:r>
        <w:t xml:space="preserve"> Integration with Oracle Financials</w:t>
      </w:r>
    </w:p>
    <w:p w14:paraId="416A33A3" w14:textId="77777777" w:rsidR="001F782B" w:rsidRDefault="001F782B" w:rsidP="001F782B">
      <w:pPr>
        <w:pStyle w:val="Heading3"/>
      </w:pPr>
      <w:bookmarkStart w:id="175" w:name="_Toc468399920"/>
      <w:r>
        <w:t>Pega and Email Service (AWS SES)</w:t>
      </w:r>
      <w:bookmarkEnd w:id="175"/>
    </w:p>
    <w:tbl>
      <w:tblPr>
        <w:tblStyle w:val="TableGrid"/>
        <w:tblW w:w="0" w:type="auto"/>
        <w:tblInd w:w="432" w:type="dxa"/>
        <w:tblCellMar>
          <w:top w:w="57" w:type="dxa"/>
          <w:bottom w:w="57" w:type="dxa"/>
        </w:tblCellMar>
        <w:tblLook w:val="04A0" w:firstRow="1" w:lastRow="0" w:firstColumn="1" w:lastColumn="0" w:noHBand="0" w:noVBand="1"/>
      </w:tblPr>
      <w:tblGrid>
        <w:gridCol w:w="1791"/>
        <w:gridCol w:w="7679"/>
      </w:tblGrid>
      <w:tr w:rsidR="001F782B" w:rsidRPr="00916EAD" w14:paraId="6EA7FD62" w14:textId="77777777" w:rsidTr="008D3094">
        <w:tc>
          <w:tcPr>
            <w:tcW w:w="1801" w:type="dxa"/>
            <w:shd w:val="clear" w:color="auto" w:fill="404040" w:themeFill="text1" w:themeFillTint="BF"/>
          </w:tcPr>
          <w:p w14:paraId="224BB9D3" w14:textId="77777777" w:rsidR="001F782B" w:rsidRPr="00E24359" w:rsidRDefault="001F782B" w:rsidP="008D3094">
            <w:pPr>
              <w:pStyle w:val="TableHeader"/>
              <w:rPr>
                <w:b w:val="0"/>
              </w:rPr>
            </w:pPr>
            <w:r w:rsidRPr="00E24359">
              <w:rPr>
                <w:b w:val="0"/>
              </w:rPr>
              <w:t>From</w:t>
            </w:r>
          </w:p>
        </w:tc>
        <w:tc>
          <w:tcPr>
            <w:tcW w:w="7895" w:type="dxa"/>
          </w:tcPr>
          <w:p w14:paraId="4E24A3AD" w14:textId="77777777" w:rsidR="001F782B" w:rsidRPr="00916EAD" w:rsidRDefault="001F782B" w:rsidP="008D3094">
            <w:pPr>
              <w:pStyle w:val="TableText"/>
            </w:pPr>
            <w:r>
              <w:t xml:space="preserve">Pega </w:t>
            </w:r>
          </w:p>
        </w:tc>
      </w:tr>
      <w:tr w:rsidR="001F782B" w:rsidRPr="00916EAD" w14:paraId="088B2EF9" w14:textId="77777777" w:rsidTr="008D3094">
        <w:tc>
          <w:tcPr>
            <w:tcW w:w="1801" w:type="dxa"/>
            <w:shd w:val="clear" w:color="auto" w:fill="404040" w:themeFill="text1" w:themeFillTint="BF"/>
          </w:tcPr>
          <w:p w14:paraId="3DB09B21" w14:textId="77777777" w:rsidR="001F782B" w:rsidRPr="00E24359" w:rsidRDefault="001F782B" w:rsidP="008D3094">
            <w:pPr>
              <w:pStyle w:val="TableHeader"/>
              <w:rPr>
                <w:b w:val="0"/>
              </w:rPr>
            </w:pPr>
            <w:r>
              <w:rPr>
                <w:b w:val="0"/>
              </w:rPr>
              <w:t>To</w:t>
            </w:r>
          </w:p>
        </w:tc>
        <w:tc>
          <w:tcPr>
            <w:tcW w:w="7895" w:type="dxa"/>
          </w:tcPr>
          <w:p w14:paraId="3B3C04A6" w14:textId="77777777" w:rsidR="001F782B" w:rsidRPr="00916EAD" w:rsidRDefault="001F782B" w:rsidP="008D3094">
            <w:pPr>
              <w:pStyle w:val="TableText"/>
            </w:pPr>
            <w:r>
              <w:t>Email Service (AWS SES)</w:t>
            </w:r>
          </w:p>
        </w:tc>
      </w:tr>
      <w:tr w:rsidR="001F782B" w:rsidRPr="00916EAD" w14:paraId="25B87C8E" w14:textId="77777777" w:rsidTr="008D3094">
        <w:tc>
          <w:tcPr>
            <w:tcW w:w="1801" w:type="dxa"/>
            <w:shd w:val="clear" w:color="auto" w:fill="404040" w:themeFill="text1" w:themeFillTint="BF"/>
          </w:tcPr>
          <w:p w14:paraId="5E95B1B0" w14:textId="77777777" w:rsidR="001F782B" w:rsidRPr="00E24359" w:rsidRDefault="001F782B" w:rsidP="008D3094">
            <w:pPr>
              <w:pStyle w:val="TableHeader"/>
              <w:rPr>
                <w:b w:val="0"/>
              </w:rPr>
            </w:pPr>
            <w:r w:rsidRPr="00E24359">
              <w:rPr>
                <w:b w:val="0"/>
              </w:rPr>
              <w:t>Payload</w:t>
            </w:r>
          </w:p>
        </w:tc>
        <w:tc>
          <w:tcPr>
            <w:tcW w:w="7895" w:type="dxa"/>
          </w:tcPr>
          <w:p w14:paraId="2FCEA5B9" w14:textId="77777777" w:rsidR="001F782B" w:rsidRPr="00916EAD" w:rsidRDefault="001F782B" w:rsidP="008D3094">
            <w:pPr>
              <w:pStyle w:val="TableText"/>
              <w:rPr>
                <w:lang w:val="en-GB"/>
              </w:rPr>
            </w:pPr>
            <w:r>
              <w:rPr>
                <w:lang w:val="en-GB"/>
              </w:rPr>
              <w:t>Email Notification</w:t>
            </w:r>
          </w:p>
        </w:tc>
      </w:tr>
      <w:tr w:rsidR="001F782B" w:rsidRPr="00916EAD" w14:paraId="5605DB8F" w14:textId="77777777" w:rsidTr="008D3094">
        <w:tc>
          <w:tcPr>
            <w:tcW w:w="1801" w:type="dxa"/>
            <w:shd w:val="clear" w:color="auto" w:fill="404040" w:themeFill="text1" w:themeFillTint="BF"/>
          </w:tcPr>
          <w:p w14:paraId="318F1EF7" w14:textId="77777777" w:rsidR="001F782B" w:rsidRPr="00E24359" w:rsidRDefault="001F782B" w:rsidP="008D3094">
            <w:pPr>
              <w:pStyle w:val="TableHeader"/>
              <w:rPr>
                <w:b w:val="0"/>
              </w:rPr>
            </w:pPr>
            <w:r w:rsidRPr="00E24359">
              <w:rPr>
                <w:b w:val="0"/>
              </w:rPr>
              <w:t>Description</w:t>
            </w:r>
          </w:p>
        </w:tc>
        <w:tc>
          <w:tcPr>
            <w:tcW w:w="7895" w:type="dxa"/>
          </w:tcPr>
          <w:p w14:paraId="5AA3B93A" w14:textId="77777777" w:rsidR="001F782B" w:rsidRPr="00916EAD" w:rsidRDefault="00402F70" w:rsidP="008D3094">
            <w:pPr>
              <w:pStyle w:val="TableText"/>
            </w:pPr>
            <w:r>
              <w:t>SPPS</w:t>
            </w:r>
            <w:r w:rsidR="001F782B">
              <w:t xml:space="preserve"> solution will use AWS SES service to send out email notification from Pega workflows. </w:t>
            </w:r>
          </w:p>
        </w:tc>
      </w:tr>
      <w:tr w:rsidR="001F782B" w:rsidRPr="00916EAD" w14:paraId="07460F00" w14:textId="77777777" w:rsidTr="008D3094">
        <w:tc>
          <w:tcPr>
            <w:tcW w:w="1801" w:type="dxa"/>
            <w:shd w:val="clear" w:color="auto" w:fill="404040" w:themeFill="text1" w:themeFillTint="BF"/>
          </w:tcPr>
          <w:p w14:paraId="39C4CF99" w14:textId="77777777" w:rsidR="001F782B" w:rsidRPr="00E24359" w:rsidRDefault="001F782B" w:rsidP="008D3094">
            <w:pPr>
              <w:pStyle w:val="TableHeader"/>
              <w:rPr>
                <w:b w:val="0"/>
              </w:rPr>
            </w:pPr>
            <w:r w:rsidRPr="00E24359">
              <w:rPr>
                <w:b w:val="0"/>
              </w:rPr>
              <w:t>Operation</w:t>
            </w:r>
          </w:p>
        </w:tc>
        <w:tc>
          <w:tcPr>
            <w:tcW w:w="7895" w:type="dxa"/>
          </w:tcPr>
          <w:p w14:paraId="4E5CE178" w14:textId="77777777" w:rsidR="001F782B" w:rsidRDefault="001F782B" w:rsidP="008D3094">
            <w:pPr>
              <w:numPr>
                <w:ilvl w:val="0"/>
                <w:numId w:val="5"/>
              </w:numPr>
              <w:spacing w:after="0" w:line="276" w:lineRule="auto"/>
            </w:pPr>
            <w:r>
              <w:t>This is a system to system integration and t</w:t>
            </w:r>
            <w:r w:rsidRPr="00C002A7">
              <w:t>he solution will use the Simple Mail Transfer Protocol (SMTP) interface to send emails via AWS SES.</w:t>
            </w:r>
          </w:p>
          <w:p w14:paraId="5C429DF8" w14:textId="77777777" w:rsidR="001F782B" w:rsidRDefault="001F782B" w:rsidP="008D3094">
            <w:pPr>
              <w:numPr>
                <w:ilvl w:val="0"/>
                <w:numId w:val="5"/>
              </w:numPr>
              <w:spacing w:after="0" w:line="276" w:lineRule="auto"/>
            </w:pPr>
            <w:r>
              <w:t xml:space="preserve">All email attachments sent externally to Service Providers will be password protected. </w:t>
            </w:r>
          </w:p>
          <w:p w14:paraId="02B32A15" w14:textId="77777777" w:rsidR="00B3293F" w:rsidRDefault="00B3293F" w:rsidP="006D35F8">
            <w:pPr>
              <w:spacing w:after="0" w:line="276" w:lineRule="auto"/>
              <w:ind w:left="0"/>
            </w:pPr>
          </w:p>
          <w:p w14:paraId="2E622C31" w14:textId="3E84757F" w:rsidR="00B3293F" w:rsidRPr="00916EAD" w:rsidRDefault="00B3293F">
            <w:pPr>
              <w:spacing w:after="0" w:line="276" w:lineRule="auto"/>
              <w:ind w:left="0"/>
            </w:pPr>
            <w:r>
              <w:lastRenderedPageBreak/>
              <w:t>Email sent from Pega will be of frequency and volume that conform to SES transaction-per-second and transaction-per-day thresholds</w:t>
            </w:r>
            <w:r w:rsidR="00387DBF">
              <w:t xml:space="preserve"> (currently </w:t>
            </w:r>
            <w:r w:rsidR="00A86F80">
              <w:t xml:space="preserve">limited </w:t>
            </w:r>
            <w:r w:rsidR="00387DBF">
              <w:t>to 50</w:t>
            </w:r>
            <w:r w:rsidR="00A86F80">
              <w:t>0</w:t>
            </w:r>
            <w:r w:rsidR="00387DBF">
              <w:t xml:space="preserve">00 emails per 24 hours at a maximum rate of </w:t>
            </w:r>
            <w:r w:rsidR="00A86F80">
              <w:t>14</w:t>
            </w:r>
            <w:r w:rsidR="00387DBF">
              <w:t>TPS. Note, this may be raised upon request)</w:t>
            </w:r>
            <w:r>
              <w:t>.</w:t>
            </w:r>
          </w:p>
        </w:tc>
      </w:tr>
      <w:tr w:rsidR="001F782B" w:rsidRPr="00916EAD" w14:paraId="15E5194F" w14:textId="77777777" w:rsidTr="008D3094">
        <w:tc>
          <w:tcPr>
            <w:tcW w:w="1801" w:type="dxa"/>
            <w:shd w:val="clear" w:color="auto" w:fill="404040" w:themeFill="text1" w:themeFillTint="BF"/>
          </w:tcPr>
          <w:p w14:paraId="25BA2A26" w14:textId="77777777" w:rsidR="001F782B" w:rsidRPr="00E24359" w:rsidRDefault="001F782B" w:rsidP="008D3094">
            <w:pPr>
              <w:pStyle w:val="TableHeader"/>
              <w:rPr>
                <w:b w:val="0"/>
              </w:rPr>
            </w:pPr>
            <w:r w:rsidRPr="00E24359">
              <w:rPr>
                <w:b w:val="0"/>
              </w:rPr>
              <w:lastRenderedPageBreak/>
              <w:t>Synch/Async</w:t>
            </w:r>
          </w:p>
        </w:tc>
        <w:tc>
          <w:tcPr>
            <w:tcW w:w="7895" w:type="dxa"/>
          </w:tcPr>
          <w:p w14:paraId="71EFC1A7" w14:textId="77777777" w:rsidR="001F782B" w:rsidRPr="00916EAD" w:rsidRDefault="001F782B" w:rsidP="008D3094">
            <w:pPr>
              <w:pStyle w:val="TableText"/>
            </w:pPr>
            <w:r>
              <w:t>Sync, Async</w:t>
            </w:r>
          </w:p>
        </w:tc>
      </w:tr>
      <w:tr w:rsidR="001F782B" w:rsidRPr="00916EAD" w14:paraId="57FECE25" w14:textId="77777777" w:rsidTr="008D3094">
        <w:tc>
          <w:tcPr>
            <w:tcW w:w="1801" w:type="dxa"/>
            <w:shd w:val="clear" w:color="auto" w:fill="404040" w:themeFill="text1" w:themeFillTint="BF"/>
          </w:tcPr>
          <w:p w14:paraId="1108A612" w14:textId="77777777" w:rsidR="001F782B" w:rsidRPr="00E24359" w:rsidRDefault="001F782B" w:rsidP="008D3094">
            <w:pPr>
              <w:pStyle w:val="TableHeader"/>
              <w:rPr>
                <w:b w:val="0"/>
              </w:rPr>
            </w:pPr>
            <w:r w:rsidRPr="00E24359">
              <w:rPr>
                <w:b w:val="0"/>
              </w:rPr>
              <w:t>Frequency</w:t>
            </w:r>
          </w:p>
        </w:tc>
        <w:tc>
          <w:tcPr>
            <w:tcW w:w="7895" w:type="dxa"/>
          </w:tcPr>
          <w:p w14:paraId="13D7C720" w14:textId="77777777" w:rsidR="001F782B" w:rsidRPr="00916EAD" w:rsidRDefault="00A56C1E" w:rsidP="00A56C1E">
            <w:pPr>
              <w:pStyle w:val="TableText"/>
            </w:pPr>
            <w:r>
              <w:t>Regular business day ~ 10-20, Month end business day ~500-1000.</w:t>
            </w:r>
          </w:p>
        </w:tc>
      </w:tr>
      <w:tr w:rsidR="001F782B" w:rsidRPr="00916EAD" w14:paraId="1992690F" w14:textId="77777777" w:rsidTr="008D3094">
        <w:tc>
          <w:tcPr>
            <w:tcW w:w="1801" w:type="dxa"/>
            <w:shd w:val="clear" w:color="auto" w:fill="404040" w:themeFill="text1" w:themeFillTint="BF"/>
          </w:tcPr>
          <w:p w14:paraId="65375222" w14:textId="77777777" w:rsidR="001F782B" w:rsidRPr="00E24359" w:rsidRDefault="001F782B" w:rsidP="008D3094">
            <w:pPr>
              <w:pStyle w:val="TableHeader"/>
              <w:rPr>
                <w:b w:val="0"/>
              </w:rPr>
            </w:pPr>
            <w:r w:rsidRPr="00E24359">
              <w:rPr>
                <w:b w:val="0"/>
              </w:rPr>
              <w:t>Typical Payload Size</w:t>
            </w:r>
          </w:p>
        </w:tc>
        <w:tc>
          <w:tcPr>
            <w:tcW w:w="7895" w:type="dxa"/>
          </w:tcPr>
          <w:p w14:paraId="1656C363" w14:textId="77777777" w:rsidR="001F782B" w:rsidRPr="00916EAD" w:rsidRDefault="001F782B" w:rsidP="008D3094">
            <w:pPr>
              <w:pStyle w:val="TableText"/>
            </w:pPr>
            <w:r>
              <w:rPr>
                <w:lang w:val="en-GB"/>
              </w:rPr>
              <w:t>1mb – 5m</w:t>
            </w:r>
            <w:r w:rsidR="0037579E">
              <w:rPr>
                <w:lang w:val="en-GB"/>
              </w:rPr>
              <w:t>b</w:t>
            </w:r>
          </w:p>
        </w:tc>
      </w:tr>
      <w:tr w:rsidR="001F782B" w:rsidRPr="00916EAD" w14:paraId="75CC6D1F" w14:textId="77777777" w:rsidTr="008D3094">
        <w:tc>
          <w:tcPr>
            <w:tcW w:w="1801" w:type="dxa"/>
            <w:shd w:val="clear" w:color="auto" w:fill="404040" w:themeFill="text1" w:themeFillTint="BF"/>
          </w:tcPr>
          <w:p w14:paraId="20D531DA" w14:textId="77777777" w:rsidR="001F782B" w:rsidRPr="00E24359" w:rsidRDefault="001F782B" w:rsidP="008D3094">
            <w:pPr>
              <w:pStyle w:val="TableHeader"/>
              <w:rPr>
                <w:b w:val="0"/>
              </w:rPr>
            </w:pPr>
            <w:r w:rsidRPr="00E24359">
              <w:rPr>
                <w:b w:val="0"/>
              </w:rPr>
              <w:t>Protocol</w:t>
            </w:r>
          </w:p>
        </w:tc>
        <w:tc>
          <w:tcPr>
            <w:tcW w:w="7895" w:type="dxa"/>
          </w:tcPr>
          <w:p w14:paraId="2DE64406" w14:textId="7ED405D6" w:rsidR="001F782B" w:rsidRPr="00916EAD" w:rsidRDefault="001F782B" w:rsidP="008D3094">
            <w:pPr>
              <w:pStyle w:val="TableText"/>
            </w:pPr>
            <w:r>
              <w:t>SMTP</w:t>
            </w:r>
            <w:r w:rsidR="00387DBF">
              <w:t xml:space="preserve"> (STARTTLS)</w:t>
            </w:r>
          </w:p>
        </w:tc>
      </w:tr>
    </w:tbl>
    <w:p w14:paraId="3E834163" w14:textId="77777777" w:rsidR="001F782B" w:rsidRDefault="001F782B" w:rsidP="001F782B">
      <w:pPr>
        <w:pStyle w:val="NormalText"/>
      </w:pPr>
      <w:r>
        <w:br/>
      </w:r>
      <w:r w:rsidRPr="00873342">
        <w:t>The diagram below explicitly shows this integration pattern.</w:t>
      </w:r>
    </w:p>
    <w:p w14:paraId="4C704802" w14:textId="77777777" w:rsidR="00D32680" w:rsidRDefault="00DD51CA" w:rsidP="00D32680">
      <w:pPr>
        <w:pStyle w:val="NormalText"/>
        <w:keepNext/>
      </w:pPr>
      <w:r>
        <w:rPr>
          <w:noProof/>
          <w:lang w:eastAsia="en-AU"/>
        </w:rPr>
        <w:drawing>
          <wp:inline distT="0" distB="0" distL="0" distR="0" wp14:anchorId="6B43B94A" wp14:editId="20282F64">
            <wp:extent cx="6288405" cy="2682875"/>
            <wp:effectExtent l="0" t="0" r="0" b="3175"/>
            <wp:docPr id="32" name="Picture 32" descr="C:\Users\adam.rozencwajg\Documents\Clients\PTV\SADDiagrams\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am.rozencwajg\Documents\Clients\PTV\SADDiagrams\Emai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8405" cy="2682875"/>
                    </a:xfrm>
                    <a:prstGeom prst="rect">
                      <a:avLst/>
                    </a:prstGeom>
                    <a:noFill/>
                    <a:ln>
                      <a:noFill/>
                    </a:ln>
                  </pic:spPr>
                </pic:pic>
              </a:graphicData>
            </a:graphic>
          </wp:inline>
        </w:drawing>
      </w:r>
    </w:p>
    <w:p w14:paraId="0A8754CA" w14:textId="77777777" w:rsidR="001F782B" w:rsidRDefault="00D32680" w:rsidP="00D32680">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16</w:t>
      </w:r>
      <w:r w:rsidR="00676330">
        <w:rPr>
          <w:noProof/>
        </w:rPr>
        <w:fldChar w:fldCharType="end"/>
      </w:r>
      <w:r w:rsidR="0092583E">
        <w:rPr>
          <w:noProof/>
        </w:rPr>
        <w:t>:</w:t>
      </w:r>
      <w:r>
        <w:t xml:space="preserve"> Integration with Email</w:t>
      </w:r>
    </w:p>
    <w:p w14:paraId="04CC779E" w14:textId="77777777" w:rsidR="001F782B" w:rsidRPr="00BD5E89" w:rsidRDefault="001F782B" w:rsidP="001F782B">
      <w:pPr>
        <w:pStyle w:val="NormalText"/>
        <w:ind w:left="0"/>
      </w:pPr>
    </w:p>
    <w:p w14:paraId="33159EA6" w14:textId="77777777" w:rsidR="00652593" w:rsidRDefault="00652593" w:rsidP="00652593">
      <w:pPr>
        <w:pStyle w:val="Heading3"/>
      </w:pPr>
      <w:bookmarkStart w:id="176" w:name="_Toc468399921"/>
      <w:r>
        <w:t>Pega and Print</w:t>
      </w:r>
      <w:r w:rsidR="001F782B">
        <w:t>er (Via Email Service)</w:t>
      </w:r>
      <w:bookmarkEnd w:id="176"/>
    </w:p>
    <w:tbl>
      <w:tblPr>
        <w:tblStyle w:val="TableGrid"/>
        <w:tblW w:w="0" w:type="auto"/>
        <w:tblInd w:w="432" w:type="dxa"/>
        <w:tblCellMar>
          <w:top w:w="57" w:type="dxa"/>
          <w:bottom w:w="57" w:type="dxa"/>
        </w:tblCellMar>
        <w:tblLook w:val="04A0" w:firstRow="1" w:lastRow="0" w:firstColumn="1" w:lastColumn="0" w:noHBand="0" w:noVBand="1"/>
      </w:tblPr>
      <w:tblGrid>
        <w:gridCol w:w="1791"/>
        <w:gridCol w:w="7679"/>
      </w:tblGrid>
      <w:tr w:rsidR="00652593" w:rsidRPr="00916EAD" w14:paraId="2B07DE7B" w14:textId="77777777" w:rsidTr="0037579E">
        <w:tc>
          <w:tcPr>
            <w:tcW w:w="1791" w:type="dxa"/>
            <w:shd w:val="clear" w:color="auto" w:fill="404040" w:themeFill="text1" w:themeFillTint="BF"/>
          </w:tcPr>
          <w:p w14:paraId="5F740D43" w14:textId="77777777" w:rsidR="00652593" w:rsidRPr="00E24359" w:rsidRDefault="00652593" w:rsidP="00651A31">
            <w:pPr>
              <w:pStyle w:val="TableHeader"/>
              <w:rPr>
                <w:b w:val="0"/>
              </w:rPr>
            </w:pPr>
            <w:r w:rsidRPr="00E24359">
              <w:rPr>
                <w:b w:val="0"/>
              </w:rPr>
              <w:t>From</w:t>
            </w:r>
          </w:p>
        </w:tc>
        <w:tc>
          <w:tcPr>
            <w:tcW w:w="7679" w:type="dxa"/>
          </w:tcPr>
          <w:p w14:paraId="022D9DB5" w14:textId="77777777" w:rsidR="00652593" w:rsidRPr="00916EAD" w:rsidRDefault="00652593" w:rsidP="00651A31">
            <w:pPr>
              <w:pStyle w:val="TableText"/>
            </w:pPr>
            <w:r>
              <w:t xml:space="preserve">Pega </w:t>
            </w:r>
          </w:p>
        </w:tc>
      </w:tr>
      <w:tr w:rsidR="00652593" w:rsidRPr="00916EAD" w14:paraId="00677F23" w14:textId="77777777" w:rsidTr="0037579E">
        <w:tc>
          <w:tcPr>
            <w:tcW w:w="1791" w:type="dxa"/>
            <w:shd w:val="clear" w:color="auto" w:fill="404040" w:themeFill="text1" w:themeFillTint="BF"/>
          </w:tcPr>
          <w:p w14:paraId="67EED13A" w14:textId="77777777" w:rsidR="00652593" w:rsidRPr="00E24359" w:rsidRDefault="00652593" w:rsidP="00651A31">
            <w:pPr>
              <w:pStyle w:val="TableHeader"/>
              <w:rPr>
                <w:b w:val="0"/>
              </w:rPr>
            </w:pPr>
            <w:r>
              <w:rPr>
                <w:b w:val="0"/>
              </w:rPr>
              <w:t>To</w:t>
            </w:r>
          </w:p>
        </w:tc>
        <w:tc>
          <w:tcPr>
            <w:tcW w:w="7679" w:type="dxa"/>
          </w:tcPr>
          <w:p w14:paraId="4FDD85EC" w14:textId="77777777" w:rsidR="00652593" w:rsidRPr="00916EAD" w:rsidRDefault="001F782B" w:rsidP="001F782B">
            <w:pPr>
              <w:pStyle w:val="TableText"/>
            </w:pPr>
            <w:r>
              <w:t xml:space="preserve">Finance </w:t>
            </w:r>
            <w:r w:rsidR="00652593">
              <w:t>Print</w:t>
            </w:r>
            <w:r>
              <w:t>er</w:t>
            </w:r>
          </w:p>
        </w:tc>
      </w:tr>
      <w:tr w:rsidR="00652593" w:rsidRPr="00916EAD" w14:paraId="107F5350" w14:textId="77777777" w:rsidTr="0037579E">
        <w:tc>
          <w:tcPr>
            <w:tcW w:w="1791" w:type="dxa"/>
            <w:shd w:val="clear" w:color="auto" w:fill="404040" w:themeFill="text1" w:themeFillTint="BF"/>
          </w:tcPr>
          <w:p w14:paraId="1D85115F" w14:textId="77777777" w:rsidR="00652593" w:rsidRPr="00E24359" w:rsidRDefault="00652593" w:rsidP="00651A31">
            <w:pPr>
              <w:pStyle w:val="TableHeader"/>
              <w:rPr>
                <w:b w:val="0"/>
              </w:rPr>
            </w:pPr>
            <w:r w:rsidRPr="00E24359">
              <w:rPr>
                <w:b w:val="0"/>
              </w:rPr>
              <w:t>Payload</w:t>
            </w:r>
          </w:p>
        </w:tc>
        <w:tc>
          <w:tcPr>
            <w:tcW w:w="7679" w:type="dxa"/>
          </w:tcPr>
          <w:p w14:paraId="14F83113" w14:textId="77777777" w:rsidR="00652593" w:rsidRPr="00916EAD" w:rsidRDefault="00235F5C" w:rsidP="00651A31">
            <w:pPr>
              <w:pStyle w:val="TableText"/>
              <w:rPr>
                <w:lang w:val="en-GB"/>
              </w:rPr>
            </w:pPr>
            <w:r>
              <w:rPr>
                <w:lang w:val="en-GB"/>
              </w:rPr>
              <w:t xml:space="preserve">Payment </w:t>
            </w:r>
            <w:r w:rsidR="006935AD">
              <w:rPr>
                <w:lang w:val="en-GB"/>
              </w:rPr>
              <w:t>Advice</w:t>
            </w:r>
          </w:p>
        </w:tc>
      </w:tr>
      <w:tr w:rsidR="00652593" w:rsidRPr="00916EAD" w14:paraId="524B6212" w14:textId="77777777" w:rsidTr="0037579E">
        <w:tc>
          <w:tcPr>
            <w:tcW w:w="1791" w:type="dxa"/>
            <w:shd w:val="clear" w:color="auto" w:fill="404040" w:themeFill="text1" w:themeFillTint="BF"/>
          </w:tcPr>
          <w:p w14:paraId="7FABDA62" w14:textId="77777777" w:rsidR="00652593" w:rsidRPr="00E24359" w:rsidRDefault="00652593" w:rsidP="00651A31">
            <w:pPr>
              <w:pStyle w:val="TableHeader"/>
              <w:rPr>
                <w:b w:val="0"/>
              </w:rPr>
            </w:pPr>
            <w:r w:rsidRPr="00E24359">
              <w:rPr>
                <w:b w:val="0"/>
              </w:rPr>
              <w:t>Description</w:t>
            </w:r>
          </w:p>
        </w:tc>
        <w:tc>
          <w:tcPr>
            <w:tcW w:w="7679" w:type="dxa"/>
          </w:tcPr>
          <w:p w14:paraId="2F1E4EAC" w14:textId="77777777" w:rsidR="00B3293F" w:rsidRDefault="00402F70" w:rsidP="00183452">
            <w:pPr>
              <w:pStyle w:val="TableText"/>
            </w:pPr>
            <w:r>
              <w:t>SPPS</w:t>
            </w:r>
            <w:r w:rsidR="00652593">
              <w:t xml:space="preserve"> solution in Pega will </w:t>
            </w:r>
            <w:r w:rsidR="00652593" w:rsidRPr="0020774E">
              <w:t xml:space="preserve">produce </w:t>
            </w:r>
            <w:r w:rsidR="00652593">
              <w:t>P</w:t>
            </w:r>
            <w:r w:rsidR="00652593" w:rsidRPr="0020774E">
              <w:t xml:space="preserve">ayment </w:t>
            </w:r>
            <w:r w:rsidR="00D618C0">
              <w:t xml:space="preserve">Advices </w:t>
            </w:r>
            <w:r w:rsidR="003B22EE" w:rsidRPr="0020774E">
              <w:t xml:space="preserve">and </w:t>
            </w:r>
            <w:r w:rsidR="001F782B">
              <w:t xml:space="preserve">send via Email (using the AWS SES service) to an existing PTV email address that is routed to </w:t>
            </w:r>
            <w:r w:rsidR="00D360F2">
              <w:t xml:space="preserve">the appropriate PTV printer, </w:t>
            </w:r>
            <w:r w:rsidR="001F782B">
              <w:t>where the attachmen</w:t>
            </w:r>
            <w:r w:rsidR="00D360F2">
              <w:t>t</w:t>
            </w:r>
            <w:r w:rsidR="001F782B">
              <w:t xml:space="preserve"> will be queued for printing.</w:t>
            </w:r>
          </w:p>
          <w:p w14:paraId="7EE5D5E3" w14:textId="40C67835" w:rsidR="00AD6011" w:rsidRPr="00916EAD" w:rsidRDefault="00AD6011">
            <w:pPr>
              <w:pStyle w:val="TableText"/>
            </w:pPr>
            <w:r>
              <w:t>The between Amazon SES and the PTV (</w:t>
            </w:r>
            <w:proofErr w:type="spellStart"/>
            <w:r>
              <w:t>CenITex</w:t>
            </w:r>
            <w:proofErr w:type="spellEnd"/>
            <w:r>
              <w:t>) mail server is encrypted using STARTTLS for the channel handshake.</w:t>
            </w:r>
          </w:p>
        </w:tc>
      </w:tr>
      <w:tr w:rsidR="00652593" w:rsidRPr="00916EAD" w14:paraId="42242183" w14:textId="77777777" w:rsidTr="0037579E">
        <w:tc>
          <w:tcPr>
            <w:tcW w:w="1791" w:type="dxa"/>
            <w:shd w:val="clear" w:color="auto" w:fill="404040" w:themeFill="text1" w:themeFillTint="BF"/>
          </w:tcPr>
          <w:p w14:paraId="30FE2914" w14:textId="77777777" w:rsidR="00652593" w:rsidRPr="00E24359" w:rsidRDefault="00652593" w:rsidP="00651A31">
            <w:pPr>
              <w:pStyle w:val="TableHeader"/>
              <w:rPr>
                <w:b w:val="0"/>
              </w:rPr>
            </w:pPr>
            <w:r w:rsidRPr="00E24359">
              <w:rPr>
                <w:b w:val="0"/>
              </w:rPr>
              <w:t>Operation</w:t>
            </w:r>
          </w:p>
        </w:tc>
        <w:tc>
          <w:tcPr>
            <w:tcW w:w="7679" w:type="dxa"/>
          </w:tcPr>
          <w:p w14:paraId="217AA442" w14:textId="77777777" w:rsidR="00F82B56" w:rsidRDefault="00F82B56" w:rsidP="00E75330">
            <w:pPr>
              <w:numPr>
                <w:ilvl w:val="0"/>
                <w:numId w:val="5"/>
              </w:numPr>
              <w:spacing w:after="0" w:line="276" w:lineRule="auto"/>
            </w:pPr>
            <w:r>
              <w:t>This is a system to system integration.</w:t>
            </w:r>
          </w:p>
          <w:p w14:paraId="78FC3018" w14:textId="77777777" w:rsidR="00DF5569" w:rsidRDefault="001F782B" w:rsidP="00D360F2">
            <w:pPr>
              <w:numPr>
                <w:ilvl w:val="0"/>
                <w:numId w:val="5"/>
              </w:numPr>
              <w:spacing w:after="0" w:line="276" w:lineRule="auto"/>
            </w:pPr>
            <w:r>
              <w:lastRenderedPageBreak/>
              <w:t xml:space="preserve">Printing will leverage the existing Konica Minolta </w:t>
            </w:r>
            <w:proofErr w:type="spellStart"/>
            <w:r>
              <w:t>SafeQ</w:t>
            </w:r>
            <w:proofErr w:type="spellEnd"/>
            <w:r>
              <w:t xml:space="preserve"> </w:t>
            </w:r>
            <w:r w:rsidR="00D360F2">
              <w:t xml:space="preserve">Print Utility, with policy set to route email from </w:t>
            </w:r>
            <w:r w:rsidR="00402F70">
              <w:t>SPPS</w:t>
            </w:r>
            <w:r w:rsidR="00D360F2">
              <w:t xml:space="preserve"> to the Finance Printer.</w:t>
            </w:r>
          </w:p>
          <w:p w14:paraId="7DCE0ACA" w14:textId="77777777" w:rsidR="00B3293F" w:rsidRDefault="00B3293F" w:rsidP="006D35F8">
            <w:pPr>
              <w:spacing w:after="0" w:line="276" w:lineRule="auto"/>
              <w:ind w:left="0"/>
            </w:pPr>
          </w:p>
          <w:p w14:paraId="6480F42C" w14:textId="5B601012" w:rsidR="00B3293F" w:rsidRPr="00916EAD" w:rsidRDefault="00B3293F">
            <w:pPr>
              <w:spacing w:after="0" w:line="276" w:lineRule="auto"/>
              <w:ind w:left="0"/>
            </w:pPr>
            <w:r>
              <w:t>Email sent from Pega will be of frequency and volume that conform to SES transaction-per-second and transaction-per-day thresholds</w:t>
            </w:r>
            <w:r w:rsidR="00387DBF">
              <w:t xml:space="preserve"> (currently </w:t>
            </w:r>
            <w:r w:rsidR="00A86F80">
              <w:t xml:space="preserve">limited </w:t>
            </w:r>
            <w:r w:rsidR="00387DBF">
              <w:t>to 5</w:t>
            </w:r>
            <w:r w:rsidR="00A86F80">
              <w:t>0</w:t>
            </w:r>
            <w:r w:rsidR="00387DBF">
              <w:t xml:space="preserve">000 emails per 24 hours at a maximum rate of </w:t>
            </w:r>
            <w:r w:rsidR="00A86F80">
              <w:t>14</w:t>
            </w:r>
            <w:r w:rsidR="00387DBF">
              <w:t>TPS. Note, this may be raised upon request).</w:t>
            </w:r>
          </w:p>
        </w:tc>
      </w:tr>
      <w:tr w:rsidR="00652593" w:rsidRPr="00916EAD" w14:paraId="3558606E" w14:textId="77777777" w:rsidTr="0037579E">
        <w:tc>
          <w:tcPr>
            <w:tcW w:w="1791" w:type="dxa"/>
            <w:shd w:val="clear" w:color="auto" w:fill="404040" w:themeFill="text1" w:themeFillTint="BF"/>
          </w:tcPr>
          <w:p w14:paraId="7F267D25" w14:textId="77777777" w:rsidR="00652593" w:rsidRPr="00E24359" w:rsidRDefault="00652593" w:rsidP="00651A31">
            <w:pPr>
              <w:pStyle w:val="TableHeader"/>
              <w:rPr>
                <w:b w:val="0"/>
              </w:rPr>
            </w:pPr>
            <w:r w:rsidRPr="00E24359">
              <w:rPr>
                <w:b w:val="0"/>
              </w:rPr>
              <w:lastRenderedPageBreak/>
              <w:t>Synch/Async</w:t>
            </w:r>
          </w:p>
        </w:tc>
        <w:tc>
          <w:tcPr>
            <w:tcW w:w="7679" w:type="dxa"/>
          </w:tcPr>
          <w:p w14:paraId="029BFD7D" w14:textId="77777777" w:rsidR="00652593" w:rsidRPr="00916EAD" w:rsidRDefault="00652593" w:rsidP="00651A31">
            <w:pPr>
              <w:pStyle w:val="TableText"/>
            </w:pPr>
            <w:r>
              <w:t>Async</w:t>
            </w:r>
          </w:p>
        </w:tc>
      </w:tr>
      <w:tr w:rsidR="0037579E" w:rsidRPr="00916EAD" w14:paraId="75177A71" w14:textId="77777777" w:rsidTr="0037579E">
        <w:tc>
          <w:tcPr>
            <w:tcW w:w="1791" w:type="dxa"/>
            <w:shd w:val="clear" w:color="auto" w:fill="404040" w:themeFill="text1" w:themeFillTint="BF"/>
          </w:tcPr>
          <w:p w14:paraId="1A782266" w14:textId="77777777" w:rsidR="0037579E" w:rsidRPr="00E24359" w:rsidRDefault="0037579E" w:rsidP="0037579E">
            <w:pPr>
              <w:pStyle w:val="TableHeader"/>
              <w:rPr>
                <w:b w:val="0"/>
              </w:rPr>
            </w:pPr>
            <w:r w:rsidRPr="00E24359">
              <w:rPr>
                <w:b w:val="0"/>
              </w:rPr>
              <w:t>Frequency</w:t>
            </w:r>
          </w:p>
        </w:tc>
        <w:tc>
          <w:tcPr>
            <w:tcW w:w="7679" w:type="dxa"/>
          </w:tcPr>
          <w:p w14:paraId="0DCC63A5" w14:textId="77777777" w:rsidR="0037579E" w:rsidRPr="00916EAD" w:rsidRDefault="00A56C1E" w:rsidP="00183452">
            <w:pPr>
              <w:pStyle w:val="TableText"/>
            </w:pPr>
            <w:r>
              <w:t>Regular business day ~ 10-20, Month end business day ~500-1000.</w:t>
            </w:r>
            <w:r w:rsidR="00E04877">
              <w:t xml:space="preserve"> </w:t>
            </w:r>
          </w:p>
        </w:tc>
      </w:tr>
      <w:tr w:rsidR="0037579E" w:rsidRPr="00916EAD" w14:paraId="77EAE54D" w14:textId="77777777" w:rsidTr="0037579E">
        <w:tc>
          <w:tcPr>
            <w:tcW w:w="1791" w:type="dxa"/>
            <w:shd w:val="clear" w:color="auto" w:fill="404040" w:themeFill="text1" w:themeFillTint="BF"/>
          </w:tcPr>
          <w:p w14:paraId="20C14886" w14:textId="77777777" w:rsidR="0037579E" w:rsidRPr="00E24359" w:rsidRDefault="0037579E" w:rsidP="0037579E">
            <w:pPr>
              <w:pStyle w:val="TableHeader"/>
              <w:rPr>
                <w:b w:val="0"/>
              </w:rPr>
            </w:pPr>
            <w:r w:rsidRPr="00E24359">
              <w:rPr>
                <w:b w:val="0"/>
              </w:rPr>
              <w:t>Typical Payload Size</w:t>
            </w:r>
          </w:p>
        </w:tc>
        <w:tc>
          <w:tcPr>
            <w:tcW w:w="7679" w:type="dxa"/>
          </w:tcPr>
          <w:p w14:paraId="3207FFBE" w14:textId="77777777" w:rsidR="0037579E" w:rsidRPr="00916EAD" w:rsidRDefault="0037579E" w:rsidP="0037579E">
            <w:pPr>
              <w:pStyle w:val="TableText"/>
            </w:pPr>
            <w:r>
              <w:rPr>
                <w:lang w:val="en-GB"/>
              </w:rPr>
              <w:t>1mb – 5mb</w:t>
            </w:r>
          </w:p>
        </w:tc>
      </w:tr>
      <w:tr w:rsidR="0037579E" w:rsidRPr="00916EAD" w14:paraId="662153F9" w14:textId="77777777" w:rsidTr="0037579E">
        <w:tc>
          <w:tcPr>
            <w:tcW w:w="1791" w:type="dxa"/>
            <w:shd w:val="clear" w:color="auto" w:fill="404040" w:themeFill="text1" w:themeFillTint="BF"/>
          </w:tcPr>
          <w:p w14:paraId="096BAD8B" w14:textId="77777777" w:rsidR="0037579E" w:rsidRPr="00E24359" w:rsidRDefault="0037579E" w:rsidP="0037579E">
            <w:pPr>
              <w:pStyle w:val="TableHeader"/>
              <w:rPr>
                <w:b w:val="0"/>
              </w:rPr>
            </w:pPr>
            <w:r w:rsidRPr="00E24359">
              <w:rPr>
                <w:b w:val="0"/>
              </w:rPr>
              <w:t>Protocol</w:t>
            </w:r>
          </w:p>
        </w:tc>
        <w:tc>
          <w:tcPr>
            <w:tcW w:w="7679" w:type="dxa"/>
          </w:tcPr>
          <w:p w14:paraId="02ED56A3" w14:textId="74AFABBD" w:rsidR="0037579E" w:rsidRPr="00916EAD" w:rsidRDefault="0037579E" w:rsidP="0037579E">
            <w:pPr>
              <w:pStyle w:val="TableText"/>
            </w:pPr>
            <w:r>
              <w:t>SMTP</w:t>
            </w:r>
            <w:r w:rsidR="00387DBF">
              <w:t xml:space="preserve"> (STARTTLS)</w:t>
            </w:r>
          </w:p>
        </w:tc>
      </w:tr>
    </w:tbl>
    <w:p w14:paraId="279F7078" w14:textId="77777777" w:rsidR="00652593" w:rsidRDefault="00652593" w:rsidP="00652593">
      <w:pPr>
        <w:pStyle w:val="NormalText"/>
      </w:pPr>
    </w:p>
    <w:p w14:paraId="2AAA837C" w14:textId="77777777" w:rsidR="00583438" w:rsidRDefault="00583438" w:rsidP="00583438">
      <w:pPr>
        <w:pStyle w:val="NormalText"/>
      </w:pPr>
      <w:r w:rsidRPr="00646291">
        <w:t>The diagram below explicitly shows this integration pattern.</w:t>
      </w:r>
    </w:p>
    <w:p w14:paraId="6A83085B" w14:textId="77777777" w:rsidR="009E35B9" w:rsidRDefault="00886D13" w:rsidP="009E35B9">
      <w:pPr>
        <w:pStyle w:val="NormalText"/>
        <w:keepNext/>
      </w:pPr>
      <w:r>
        <w:rPr>
          <w:noProof/>
          <w:lang w:eastAsia="en-AU"/>
        </w:rPr>
        <w:drawing>
          <wp:inline distT="0" distB="0" distL="0" distR="0" wp14:anchorId="40AED6BC" wp14:editId="0E70C81C">
            <wp:extent cx="6288405" cy="3769995"/>
            <wp:effectExtent l="0" t="0" r="0" b="1905"/>
            <wp:docPr id="33" name="Picture 33" descr="C:\Users\adam.rozencwajg\Documents\Clients\PTV\SADDiagrams\Email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am.rozencwajg\Documents\Clients\PTV\SADDiagrams\EmailPri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8405" cy="3769995"/>
                    </a:xfrm>
                    <a:prstGeom prst="rect">
                      <a:avLst/>
                    </a:prstGeom>
                    <a:noFill/>
                    <a:ln>
                      <a:noFill/>
                    </a:ln>
                  </pic:spPr>
                </pic:pic>
              </a:graphicData>
            </a:graphic>
          </wp:inline>
        </w:drawing>
      </w:r>
    </w:p>
    <w:p w14:paraId="3FE482DF" w14:textId="77777777" w:rsidR="00AB2988" w:rsidRDefault="009E35B9" w:rsidP="009E35B9">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17</w:t>
      </w:r>
      <w:r w:rsidR="00676330">
        <w:rPr>
          <w:noProof/>
        </w:rPr>
        <w:fldChar w:fldCharType="end"/>
      </w:r>
      <w:r w:rsidR="0092583E">
        <w:rPr>
          <w:noProof/>
        </w:rPr>
        <w:t>:</w:t>
      </w:r>
      <w:r>
        <w:t xml:space="preserve"> Integration with Printer</w:t>
      </w:r>
    </w:p>
    <w:p w14:paraId="3C7D697F" w14:textId="77777777" w:rsidR="0076603E" w:rsidRDefault="0076603E" w:rsidP="0076603E">
      <w:pPr>
        <w:pStyle w:val="Heading3"/>
      </w:pPr>
      <w:bookmarkStart w:id="177" w:name="_Toc468399922"/>
      <w:r>
        <w:t>Pega</w:t>
      </w:r>
      <w:r w:rsidR="00946433">
        <w:t xml:space="preserve">, BIX </w:t>
      </w:r>
      <w:r>
        <w:t xml:space="preserve">and Reporting </w:t>
      </w:r>
      <w:r w:rsidR="002821EA">
        <w:t>Data</w:t>
      </w:r>
      <w:r w:rsidR="00946433">
        <w:t>base</w:t>
      </w:r>
      <w:bookmarkEnd w:id="177"/>
      <w:r w:rsidR="002821EA">
        <w:t xml:space="preserve"> </w:t>
      </w:r>
    </w:p>
    <w:tbl>
      <w:tblPr>
        <w:tblStyle w:val="TableGrid"/>
        <w:tblW w:w="0" w:type="auto"/>
        <w:tblInd w:w="432" w:type="dxa"/>
        <w:tblCellMar>
          <w:top w:w="57" w:type="dxa"/>
          <w:bottom w:w="57" w:type="dxa"/>
        </w:tblCellMar>
        <w:tblLook w:val="04A0" w:firstRow="1" w:lastRow="0" w:firstColumn="1" w:lastColumn="0" w:noHBand="0" w:noVBand="1"/>
      </w:tblPr>
      <w:tblGrid>
        <w:gridCol w:w="1790"/>
        <w:gridCol w:w="7680"/>
      </w:tblGrid>
      <w:tr w:rsidR="00E5666E" w:rsidRPr="00916EAD" w14:paraId="2973BC12" w14:textId="77777777" w:rsidTr="001C7103">
        <w:tc>
          <w:tcPr>
            <w:tcW w:w="1790" w:type="dxa"/>
            <w:shd w:val="clear" w:color="auto" w:fill="404040" w:themeFill="text1" w:themeFillTint="BF"/>
          </w:tcPr>
          <w:p w14:paraId="324507BA" w14:textId="77777777" w:rsidR="00E5666E" w:rsidRPr="00E24359" w:rsidRDefault="00E5666E" w:rsidP="001C7103">
            <w:pPr>
              <w:pStyle w:val="TableHeader"/>
              <w:rPr>
                <w:b w:val="0"/>
              </w:rPr>
            </w:pPr>
            <w:r w:rsidRPr="00E24359">
              <w:rPr>
                <w:b w:val="0"/>
              </w:rPr>
              <w:t>From</w:t>
            </w:r>
          </w:p>
        </w:tc>
        <w:tc>
          <w:tcPr>
            <w:tcW w:w="7680" w:type="dxa"/>
          </w:tcPr>
          <w:p w14:paraId="1D463534" w14:textId="77777777" w:rsidR="00E5666E" w:rsidRPr="00916EAD" w:rsidRDefault="00E5666E" w:rsidP="001C7103">
            <w:pPr>
              <w:pStyle w:val="TableText"/>
            </w:pPr>
            <w:r>
              <w:t>Pega</w:t>
            </w:r>
          </w:p>
        </w:tc>
      </w:tr>
      <w:tr w:rsidR="00E5666E" w:rsidRPr="00916EAD" w14:paraId="244D9F84" w14:textId="77777777" w:rsidTr="001C7103">
        <w:tc>
          <w:tcPr>
            <w:tcW w:w="1790" w:type="dxa"/>
            <w:shd w:val="clear" w:color="auto" w:fill="404040" w:themeFill="text1" w:themeFillTint="BF"/>
          </w:tcPr>
          <w:p w14:paraId="5802D082" w14:textId="77777777" w:rsidR="00E5666E" w:rsidRPr="00E24359" w:rsidRDefault="00E5666E" w:rsidP="001C7103">
            <w:pPr>
              <w:pStyle w:val="TableHeader"/>
              <w:rPr>
                <w:b w:val="0"/>
              </w:rPr>
            </w:pPr>
            <w:r>
              <w:rPr>
                <w:b w:val="0"/>
              </w:rPr>
              <w:t>To</w:t>
            </w:r>
          </w:p>
        </w:tc>
        <w:tc>
          <w:tcPr>
            <w:tcW w:w="7680" w:type="dxa"/>
          </w:tcPr>
          <w:p w14:paraId="7F06007C" w14:textId="77777777" w:rsidR="00E5666E" w:rsidRPr="00916EAD" w:rsidRDefault="00E5666E" w:rsidP="001C7103">
            <w:pPr>
              <w:pStyle w:val="TableText"/>
            </w:pPr>
            <w:r>
              <w:t>Reporting Database</w:t>
            </w:r>
          </w:p>
        </w:tc>
      </w:tr>
      <w:tr w:rsidR="00E5666E" w:rsidRPr="00916EAD" w14:paraId="6FE211A0" w14:textId="77777777" w:rsidTr="001C7103">
        <w:tc>
          <w:tcPr>
            <w:tcW w:w="1790" w:type="dxa"/>
            <w:shd w:val="clear" w:color="auto" w:fill="404040" w:themeFill="text1" w:themeFillTint="BF"/>
          </w:tcPr>
          <w:p w14:paraId="50ED5834" w14:textId="77777777" w:rsidR="00E5666E" w:rsidRPr="00E24359" w:rsidRDefault="00E5666E" w:rsidP="001C7103">
            <w:pPr>
              <w:pStyle w:val="TableHeader"/>
              <w:rPr>
                <w:b w:val="0"/>
              </w:rPr>
            </w:pPr>
            <w:r w:rsidRPr="00E24359">
              <w:rPr>
                <w:b w:val="0"/>
              </w:rPr>
              <w:t>Payload</w:t>
            </w:r>
          </w:p>
        </w:tc>
        <w:tc>
          <w:tcPr>
            <w:tcW w:w="7680" w:type="dxa"/>
          </w:tcPr>
          <w:p w14:paraId="3C5DA725" w14:textId="77777777" w:rsidR="00E5666E" w:rsidRPr="00916EAD" w:rsidRDefault="00E5666E" w:rsidP="001C7103">
            <w:pPr>
              <w:pStyle w:val="TableText"/>
              <w:rPr>
                <w:lang w:val="en-GB"/>
              </w:rPr>
            </w:pPr>
            <w:r>
              <w:rPr>
                <w:lang w:val="en-GB"/>
              </w:rPr>
              <w:t>Contract, Payment and Service Provider information</w:t>
            </w:r>
          </w:p>
        </w:tc>
      </w:tr>
      <w:tr w:rsidR="00E5666E" w:rsidRPr="00916EAD" w14:paraId="290570A8" w14:textId="77777777" w:rsidTr="001C7103">
        <w:tc>
          <w:tcPr>
            <w:tcW w:w="1790" w:type="dxa"/>
            <w:shd w:val="clear" w:color="auto" w:fill="404040" w:themeFill="text1" w:themeFillTint="BF"/>
          </w:tcPr>
          <w:p w14:paraId="4ECB2980" w14:textId="77777777" w:rsidR="00E5666E" w:rsidRPr="00E24359" w:rsidRDefault="00E5666E" w:rsidP="001C7103">
            <w:pPr>
              <w:pStyle w:val="TableHeader"/>
              <w:rPr>
                <w:b w:val="0"/>
              </w:rPr>
            </w:pPr>
            <w:r w:rsidRPr="00E24359">
              <w:rPr>
                <w:b w:val="0"/>
              </w:rPr>
              <w:lastRenderedPageBreak/>
              <w:t>Description</w:t>
            </w:r>
          </w:p>
        </w:tc>
        <w:tc>
          <w:tcPr>
            <w:tcW w:w="7680" w:type="dxa"/>
          </w:tcPr>
          <w:p w14:paraId="6303EF6F" w14:textId="77777777" w:rsidR="00E5666E" w:rsidRPr="00916EAD" w:rsidRDefault="00E5666E" w:rsidP="00BC4B87">
            <w:pPr>
              <w:pStyle w:val="TableText"/>
            </w:pPr>
            <w:r>
              <w:t>Pega stores case data in a proprietary BLOB format. In order to perform reporting or other interactions on Pega case data, it must be converted to a suitable normalised format and enriched with supporting data that is not stored as part of the case</w:t>
            </w:r>
          </w:p>
        </w:tc>
      </w:tr>
      <w:tr w:rsidR="00E5666E" w:rsidRPr="00916EAD" w14:paraId="2083EA12" w14:textId="77777777" w:rsidTr="001C7103">
        <w:tc>
          <w:tcPr>
            <w:tcW w:w="1790" w:type="dxa"/>
            <w:shd w:val="clear" w:color="auto" w:fill="404040" w:themeFill="text1" w:themeFillTint="BF"/>
          </w:tcPr>
          <w:p w14:paraId="50BFB61F" w14:textId="77777777" w:rsidR="00E5666E" w:rsidRPr="00E24359" w:rsidRDefault="00E5666E" w:rsidP="001C7103">
            <w:pPr>
              <w:pStyle w:val="TableHeader"/>
              <w:rPr>
                <w:b w:val="0"/>
              </w:rPr>
            </w:pPr>
            <w:r w:rsidRPr="00E24359">
              <w:rPr>
                <w:b w:val="0"/>
              </w:rPr>
              <w:t>Operation</w:t>
            </w:r>
          </w:p>
        </w:tc>
        <w:tc>
          <w:tcPr>
            <w:tcW w:w="7680" w:type="dxa"/>
          </w:tcPr>
          <w:p w14:paraId="65BA9BFA" w14:textId="77777777" w:rsidR="00E5666E" w:rsidRDefault="00E5666E" w:rsidP="001C7103">
            <w:pPr>
              <w:numPr>
                <w:ilvl w:val="0"/>
                <w:numId w:val="5"/>
              </w:numPr>
              <w:spacing w:after="0" w:line="276" w:lineRule="auto"/>
            </w:pPr>
            <w:r>
              <w:t>The Pega BIX program will be triggered on a schedule</w:t>
            </w:r>
          </w:p>
          <w:p w14:paraId="42FEA20F" w14:textId="77777777" w:rsidR="00E5666E" w:rsidRDefault="00E5666E" w:rsidP="001C7103">
            <w:pPr>
              <w:numPr>
                <w:ilvl w:val="0"/>
                <w:numId w:val="5"/>
              </w:numPr>
              <w:spacing w:after="0" w:line="276" w:lineRule="auto"/>
            </w:pPr>
            <w:r>
              <w:t xml:space="preserve">The BIX export will </w:t>
            </w:r>
            <w:r w:rsidR="00946433">
              <w:t>send all case information since the last execution to a staging table in the reporting database</w:t>
            </w:r>
          </w:p>
          <w:p w14:paraId="3D9BE3EE" w14:textId="77777777" w:rsidR="00E5666E" w:rsidRPr="00916EAD" w:rsidRDefault="00946433" w:rsidP="00BC4B87">
            <w:pPr>
              <w:numPr>
                <w:ilvl w:val="0"/>
                <w:numId w:val="5"/>
              </w:numPr>
              <w:spacing w:after="0" w:line="276" w:lineRule="auto"/>
            </w:pPr>
            <w:r>
              <w:t>Jasper ETL will normalise each case into a relational structure, and enrich the case data with all supporting master data and reference data to be full self-described</w:t>
            </w:r>
          </w:p>
        </w:tc>
      </w:tr>
      <w:tr w:rsidR="00E5666E" w:rsidRPr="00916EAD" w14:paraId="5AFC3D8B" w14:textId="77777777" w:rsidTr="001C7103">
        <w:tc>
          <w:tcPr>
            <w:tcW w:w="1790" w:type="dxa"/>
            <w:shd w:val="clear" w:color="auto" w:fill="404040" w:themeFill="text1" w:themeFillTint="BF"/>
          </w:tcPr>
          <w:p w14:paraId="7FB76863" w14:textId="77777777" w:rsidR="00E5666E" w:rsidRPr="00E24359" w:rsidRDefault="00E5666E" w:rsidP="001C7103">
            <w:pPr>
              <w:pStyle w:val="TableHeader"/>
              <w:rPr>
                <w:b w:val="0"/>
              </w:rPr>
            </w:pPr>
            <w:r w:rsidRPr="00E24359">
              <w:rPr>
                <w:b w:val="0"/>
              </w:rPr>
              <w:t>Synch/Async</w:t>
            </w:r>
          </w:p>
        </w:tc>
        <w:tc>
          <w:tcPr>
            <w:tcW w:w="7680" w:type="dxa"/>
          </w:tcPr>
          <w:p w14:paraId="3A2C927B" w14:textId="77777777" w:rsidR="00E5666E" w:rsidRPr="00916EAD" w:rsidRDefault="00E5666E" w:rsidP="00BC4B87">
            <w:pPr>
              <w:pStyle w:val="TableText"/>
            </w:pPr>
            <w:r>
              <w:t>Async</w:t>
            </w:r>
          </w:p>
        </w:tc>
      </w:tr>
      <w:tr w:rsidR="00E5666E" w:rsidRPr="00916EAD" w14:paraId="6E8DCF71" w14:textId="77777777" w:rsidTr="001C7103">
        <w:tc>
          <w:tcPr>
            <w:tcW w:w="1790" w:type="dxa"/>
            <w:shd w:val="clear" w:color="auto" w:fill="404040" w:themeFill="text1" w:themeFillTint="BF"/>
          </w:tcPr>
          <w:p w14:paraId="19D1D491" w14:textId="77777777" w:rsidR="00E5666E" w:rsidRPr="00E24359" w:rsidRDefault="00E5666E" w:rsidP="001C7103">
            <w:pPr>
              <w:pStyle w:val="TableHeader"/>
              <w:rPr>
                <w:b w:val="0"/>
              </w:rPr>
            </w:pPr>
            <w:r w:rsidRPr="00E24359">
              <w:rPr>
                <w:b w:val="0"/>
              </w:rPr>
              <w:t>Frequency</w:t>
            </w:r>
          </w:p>
        </w:tc>
        <w:tc>
          <w:tcPr>
            <w:tcW w:w="7680" w:type="dxa"/>
          </w:tcPr>
          <w:p w14:paraId="21D474B4" w14:textId="77777777" w:rsidR="00E5666E" w:rsidRPr="00916EAD" w:rsidRDefault="00E5666E" w:rsidP="00BC4B87">
            <w:pPr>
              <w:pStyle w:val="TableText"/>
            </w:pPr>
            <w:r>
              <w:t>Hourly</w:t>
            </w:r>
          </w:p>
        </w:tc>
      </w:tr>
      <w:tr w:rsidR="00E5666E" w:rsidRPr="00916EAD" w14:paraId="1A72ABF5" w14:textId="77777777" w:rsidTr="001C7103">
        <w:tc>
          <w:tcPr>
            <w:tcW w:w="1790" w:type="dxa"/>
            <w:shd w:val="clear" w:color="auto" w:fill="404040" w:themeFill="text1" w:themeFillTint="BF"/>
          </w:tcPr>
          <w:p w14:paraId="515C08C7" w14:textId="77777777" w:rsidR="00E5666E" w:rsidRPr="00E24359" w:rsidRDefault="00E5666E" w:rsidP="001C7103">
            <w:pPr>
              <w:pStyle w:val="TableHeader"/>
              <w:rPr>
                <w:b w:val="0"/>
              </w:rPr>
            </w:pPr>
            <w:r w:rsidRPr="00E24359">
              <w:rPr>
                <w:b w:val="0"/>
              </w:rPr>
              <w:t>Typical Payload Size</w:t>
            </w:r>
          </w:p>
        </w:tc>
        <w:tc>
          <w:tcPr>
            <w:tcW w:w="7680" w:type="dxa"/>
          </w:tcPr>
          <w:p w14:paraId="52C99554" w14:textId="77777777" w:rsidR="00E5666E" w:rsidRPr="00916EAD" w:rsidRDefault="00E5666E" w:rsidP="00BC4B87">
            <w:pPr>
              <w:pStyle w:val="TableText"/>
            </w:pPr>
            <w:r>
              <w:t>Med (1-5M)</w:t>
            </w:r>
          </w:p>
        </w:tc>
      </w:tr>
      <w:tr w:rsidR="00E5666E" w:rsidRPr="00916EAD" w14:paraId="00CD625D" w14:textId="77777777" w:rsidTr="001C7103">
        <w:tc>
          <w:tcPr>
            <w:tcW w:w="1790" w:type="dxa"/>
            <w:shd w:val="clear" w:color="auto" w:fill="404040" w:themeFill="text1" w:themeFillTint="BF"/>
          </w:tcPr>
          <w:p w14:paraId="3C3B93D2" w14:textId="77777777" w:rsidR="00E5666E" w:rsidRPr="00E24359" w:rsidRDefault="00E5666E" w:rsidP="001C7103">
            <w:pPr>
              <w:pStyle w:val="TableHeader"/>
              <w:rPr>
                <w:b w:val="0"/>
              </w:rPr>
            </w:pPr>
            <w:r w:rsidRPr="00E24359">
              <w:rPr>
                <w:b w:val="0"/>
              </w:rPr>
              <w:t>Protocol</w:t>
            </w:r>
          </w:p>
        </w:tc>
        <w:tc>
          <w:tcPr>
            <w:tcW w:w="7680" w:type="dxa"/>
          </w:tcPr>
          <w:p w14:paraId="54A2B382" w14:textId="77777777" w:rsidR="00E5666E" w:rsidRPr="00916EAD" w:rsidRDefault="00E5666E" w:rsidP="001C7103">
            <w:pPr>
              <w:pStyle w:val="TableText"/>
            </w:pPr>
            <w:r>
              <w:t>JDBC</w:t>
            </w:r>
          </w:p>
        </w:tc>
      </w:tr>
    </w:tbl>
    <w:p w14:paraId="62433EFC" w14:textId="77777777" w:rsidR="00E5666E" w:rsidRDefault="00E5666E" w:rsidP="00A9041D"/>
    <w:p w14:paraId="48D4220A" w14:textId="77777777" w:rsidR="00946433" w:rsidRDefault="00946433" w:rsidP="00946433">
      <w:pPr>
        <w:pStyle w:val="NormalText"/>
        <w:keepNext/>
      </w:pPr>
      <w:r>
        <w:rPr>
          <w:noProof/>
          <w:lang w:eastAsia="en-AU"/>
        </w:rPr>
        <w:drawing>
          <wp:inline distT="0" distB="0" distL="0" distR="0" wp14:anchorId="17B99D89" wp14:editId="46DD4F8F">
            <wp:extent cx="6294755" cy="2753995"/>
            <wp:effectExtent l="0" t="0" r="0" b="8255"/>
            <wp:docPr id="43" name="Picture 43" descr="C:\Users\adam.rozencwajg\Documents\Clients\PTV\SADDiagrams\B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rozencwajg\Documents\Clients\PTV\SADDiagrams\BIX.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4755" cy="2753995"/>
                    </a:xfrm>
                    <a:prstGeom prst="rect">
                      <a:avLst/>
                    </a:prstGeom>
                    <a:noFill/>
                    <a:ln>
                      <a:noFill/>
                    </a:ln>
                  </pic:spPr>
                </pic:pic>
              </a:graphicData>
            </a:graphic>
          </wp:inline>
        </w:drawing>
      </w:r>
    </w:p>
    <w:p w14:paraId="0D2AAC6F" w14:textId="77777777" w:rsidR="00946433" w:rsidRDefault="00946433" w:rsidP="00946433">
      <w:pPr>
        <w:pStyle w:val="Caption"/>
        <w:jc w:val="center"/>
      </w:pPr>
      <w:r>
        <w:t xml:space="preserve">Figure </w:t>
      </w:r>
      <w:r w:rsidR="00676330">
        <w:fldChar w:fldCharType="begin"/>
      </w:r>
      <w:r w:rsidR="00676330">
        <w:instrText xml:space="preserve"> SEQ Figure \* ARABIC </w:instrText>
      </w:r>
      <w:r w:rsidR="00676330">
        <w:fldChar w:fldCharType="separate"/>
      </w:r>
      <w:r>
        <w:rPr>
          <w:noProof/>
        </w:rPr>
        <w:t>17</w:t>
      </w:r>
      <w:r w:rsidR="00676330">
        <w:rPr>
          <w:noProof/>
        </w:rPr>
        <w:fldChar w:fldCharType="end"/>
      </w:r>
      <w:r>
        <w:rPr>
          <w:noProof/>
        </w:rPr>
        <w:t>:</w:t>
      </w:r>
      <w:r>
        <w:t xml:space="preserve"> Integration with BIX and Reporting Database </w:t>
      </w:r>
    </w:p>
    <w:p w14:paraId="3925C6C9" w14:textId="77777777" w:rsidR="00946433" w:rsidRPr="00BC4B87" w:rsidRDefault="00946433" w:rsidP="00A9041D"/>
    <w:p w14:paraId="7947EA27" w14:textId="77777777" w:rsidR="004627D7" w:rsidRDefault="004627D7" w:rsidP="004627D7">
      <w:pPr>
        <w:pStyle w:val="Heading3"/>
      </w:pPr>
      <w:bookmarkStart w:id="178" w:name="_Toc468399923"/>
      <w:r>
        <w:t>Pega and R</w:t>
      </w:r>
      <w:r w:rsidR="00C40C73">
        <w:t>eport Generator</w:t>
      </w:r>
      <w:bookmarkEnd w:id="178"/>
    </w:p>
    <w:tbl>
      <w:tblPr>
        <w:tblStyle w:val="TableGrid"/>
        <w:tblW w:w="0" w:type="auto"/>
        <w:tblInd w:w="432" w:type="dxa"/>
        <w:tblCellMar>
          <w:top w:w="57" w:type="dxa"/>
          <w:bottom w:w="57" w:type="dxa"/>
        </w:tblCellMar>
        <w:tblLook w:val="04A0" w:firstRow="1" w:lastRow="0" w:firstColumn="1" w:lastColumn="0" w:noHBand="0" w:noVBand="1"/>
      </w:tblPr>
      <w:tblGrid>
        <w:gridCol w:w="1790"/>
        <w:gridCol w:w="7680"/>
      </w:tblGrid>
      <w:tr w:rsidR="004627D7" w:rsidRPr="00916EAD" w14:paraId="09682690" w14:textId="77777777" w:rsidTr="001C7103">
        <w:tc>
          <w:tcPr>
            <w:tcW w:w="1790" w:type="dxa"/>
            <w:shd w:val="clear" w:color="auto" w:fill="404040" w:themeFill="text1" w:themeFillTint="BF"/>
          </w:tcPr>
          <w:p w14:paraId="56EED1E7" w14:textId="77777777" w:rsidR="004627D7" w:rsidRPr="00E24359" w:rsidRDefault="004627D7" w:rsidP="001C7103">
            <w:pPr>
              <w:pStyle w:val="TableHeader"/>
              <w:rPr>
                <w:b w:val="0"/>
              </w:rPr>
            </w:pPr>
            <w:r w:rsidRPr="00E24359">
              <w:rPr>
                <w:b w:val="0"/>
              </w:rPr>
              <w:t>From</w:t>
            </w:r>
          </w:p>
        </w:tc>
        <w:tc>
          <w:tcPr>
            <w:tcW w:w="7680" w:type="dxa"/>
          </w:tcPr>
          <w:p w14:paraId="22F76EF3" w14:textId="77777777" w:rsidR="004627D7" w:rsidRPr="00916EAD" w:rsidRDefault="004627D7" w:rsidP="001C7103">
            <w:pPr>
              <w:pStyle w:val="TableText"/>
            </w:pPr>
            <w:r>
              <w:t>Pega</w:t>
            </w:r>
          </w:p>
        </w:tc>
      </w:tr>
      <w:tr w:rsidR="004627D7" w:rsidRPr="00916EAD" w14:paraId="648A0943" w14:textId="77777777" w:rsidTr="001C7103">
        <w:tc>
          <w:tcPr>
            <w:tcW w:w="1790" w:type="dxa"/>
            <w:shd w:val="clear" w:color="auto" w:fill="404040" w:themeFill="text1" w:themeFillTint="BF"/>
          </w:tcPr>
          <w:p w14:paraId="7B9C2452" w14:textId="77777777" w:rsidR="004627D7" w:rsidRPr="00E24359" w:rsidRDefault="004627D7" w:rsidP="001C7103">
            <w:pPr>
              <w:pStyle w:val="TableHeader"/>
              <w:rPr>
                <w:b w:val="0"/>
              </w:rPr>
            </w:pPr>
            <w:r>
              <w:rPr>
                <w:b w:val="0"/>
              </w:rPr>
              <w:t>To</w:t>
            </w:r>
          </w:p>
        </w:tc>
        <w:tc>
          <w:tcPr>
            <w:tcW w:w="7680" w:type="dxa"/>
          </w:tcPr>
          <w:p w14:paraId="302A5EF7" w14:textId="77777777" w:rsidR="004627D7" w:rsidRPr="00916EAD" w:rsidRDefault="00C40C73" w:rsidP="00BC4B87">
            <w:pPr>
              <w:pStyle w:val="TableText"/>
            </w:pPr>
            <w:r>
              <w:t>Report Gene</w:t>
            </w:r>
            <w:r w:rsidR="00916D84">
              <w:t>rator</w:t>
            </w:r>
          </w:p>
        </w:tc>
      </w:tr>
      <w:tr w:rsidR="004627D7" w:rsidRPr="00916EAD" w14:paraId="63A72CDC" w14:textId="77777777" w:rsidTr="001C7103">
        <w:tc>
          <w:tcPr>
            <w:tcW w:w="1790" w:type="dxa"/>
            <w:shd w:val="clear" w:color="auto" w:fill="404040" w:themeFill="text1" w:themeFillTint="BF"/>
          </w:tcPr>
          <w:p w14:paraId="1E923FE2" w14:textId="77777777" w:rsidR="004627D7" w:rsidRPr="00E24359" w:rsidRDefault="004627D7" w:rsidP="001C7103">
            <w:pPr>
              <w:pStyle w:val="TableHeader"/>
              <w:rPr>
                <w:b w:val="0"/>
              </w:rPr>
            </w:pPr>
            <w:r w:rsidRPr="00E24359">
              <w:rPr>
                <w:b w:val="0"/>
              </w:rPr>
              <w:t>Payload</w:t>
            </w:r>
          </w:p>
        </w:tc>
        <w:tc>
          <w:tcPr>
            <w:tcW w:w="7680" w:type="dxa"/>
          </w:tcPr>
          <w:p w14:paraId="6BA99432" w14:textId="77777777" w:rsidR="004627D7" w:rsidRPr="00916EAD" w:rsidRDefault="00C40C73" w:rsidP="00BC4B87">
            <w:pPr>
              <w:pStyle w:val="TableText"/>
              <w:rPr>
                <w:lang w:val="en-GB"/>
              </w:rPr>
            </w:pPr>
            <w:r>
              <w:rPr>
                <w:lang w:val="en-GB"/>
              </w:rPr>
              <w:t xml:space="preserve">JSON </w:t>
            </w:r>
            <w:r w:rsidR="00581F1A">
              <w:rPr>
                <w:lang w:val="en-GB"/>
              </w:rPr>
              <w:t>payload</w:t>
            </w:r>
          </w:p>
        </w:tc>
      </w:tr>
      <w:tr w:rsidR="004627D7" w:rsidRPr="00916EAD" w14:paraId="5D370D3E" w14:textId="77777777" w:rsidTr="001C7103">
        <w:tc>
          <w:tcPr>
            <w:tcW w:w="1790" w:type="dxa"/>
            <w:shd w:val="clear" w:color="auto" w:fill="404040" w:themeFill="text1" w:themeFillTint="BF"/>
          </w:tcPr>
          <w:p w14:paraId="1F70E6F0" w14:textId="77777777" w:rsidR="004627D7" w:rsidRPr="00E24359" w:rsidRDefault="004627D7" w:rsidP="001C7103">
            <w:pPr>
              <w:pStyle w:val="TableHeader"/>
              <w:rPr>
                <w:b w:val="0"/>
              </w:rPr>
            </w:pPr>
            <w:r w:rsidRPr="00E24359">
              <w:rPr>
                <w:b w:val="0"/>
              </w:rPr>
              <w:t>Description</w:t>
            </w:r>
          </w:p>
        </w:tc>
        <w:tc>
          <w:tcPr>
            <w:tcW w:w="7680" w:type="dxa"/>
          </w:tcPr>
          <w:p w14:paraId="4958580F" w14:textId="77777777" w:rsidR="004627D7" w:rsidRPr="00916EAD" w:rsidRDefault="00C40C73" w:rsidP="00BC4B87">
            <w:pPr>
              <w:pStyle w:val="TableText"/>
            </w:pPr>
            <w:r>
              <w:t xml:space="preserve">When a report is required to be generated </w:t>
            </w:r>
            <w:r w:rsidR="00916D84">
              <w:t xml:space="preserve">from Pega </w:t>
            </w:r>
            <w:r>
              <w:t>(</w:t>
            </w:r>
            <w:r w:rsidR="00916D84">
              <w:t xml:space="preserve">either as a </w:t>
            </w:r>
            <w:r>
              <w:t>user</w:t>
            </w:r>
            <w:r w:rsidR="00916D84">
              <w:t>-initiated request, or Pega-</w:t>
            </w:r>
            <w:r w:rsidR="00581F1A">
              <w:t xml:space="preserve">initiated </w:t>
            </w:r>
            <w:r>
              <w:t>process), a</w:t>
            </w:r>
            <w:r w:rsidR="00916D84">
              <w:t xml:space="preserve"> request will be sent to the </w:t>
            </w:r>
            <w:r>
              <w:lastRenderedPageBreak/>
              <w:t>Report Generator Service</w:t>
            </w:r>
            <w:r w:rsidR="008F7C1D">
              <w:t xml:space="preserve">. The reporting database will be queried, the results rendered, and a report file returned to Pega. </w:t>
            </w:r>
          </w:p>
        </w:tc>
      </w:tr>
      <w:tr w:rsidR="004627D7" w:rsidRPr="00916EAD" w14:paraId="277BF4A1" w14:textId="77777777" w:rsidTr="001C7103">
        <w:tc>
          <w:tcPr>
            <w:tcW w:w="1790" w:type="dxa"/>
            <w:shd w:val="clear" w:color="auto" w:fill="404040" w:themeFill="text1" w:themeFillTint="BF"/>
          </w:tcPr>
          <w:p w14:paraId="2403DC8A" w14:textId="77777777" w:rsidR="004627D7" w:rsidRPr="00E24359" w:rsidRDefault="004627D7" w:rsidP="001C7103">
            <w:pPr>
              <w:pStyle w:val="TableHeader"/>
              <w:rPr>
                <w:b w:val="0"/>
              </w:rPr>
            </w:pPr>
            <w:r w:rsidRPr="00E24359">
              <w:rPr>
                <w:b w:val="0"/>
              </w:rPr>
              <w:lastRenderedPageBreak/>
              <w:t>Operation</w:t>
            </w:r>
          </w:p>
        </w:tc>
        <w:tc>
          <w:tcPr>
            <w:tcW w:w="7680" w:type="dxa"/>
          </w:tcPr>
          <w:p w14:paraId="43306BE1" w14:textId="77777777" w:rsidR="00916D84" w:rsidRDefault="00916D84" w:rsidP="00A9041D">
            <w:pPr>
              <w:numPr>
                <w:ilvl w:val="0"/>
                <w:numId w:val="5"/>
              </w:numPr>
              <w:spacing w:after="0" w:line="276" w:lineRule="auto"/>
            </w:pPr>
            <w:r>
              <w:t>The Report Generator consists of a package of report templates and a java library (Jasper Reports Library) deployed into an AWS Lambda function</w:t>
            </w:r>
          </w:p>
          <w:p w14:paraId="33A77719" w14:textId="77777777" w:rsidR="00916D84" w:rsidRDefault="00916D84" w:rsidP="001C7103">
            <w:pPr>
              <w:numPr>
                <w:ilvl w:val="0"/>
                <w:numId w:val="5"/>
              </w:numPr>
              <w:spacing w:after="0" w:line="276" w:lineRule="auto"/>
            </w:pPr>
            <w:r>
              <w:t>Each request from Pega will initiate an instance of the Lambda function</w:t>
            </w:r>
          </w:p>
          <w:p w14:paraId="3A90C430" w14:textId="77777777" w:rsidR="008F7C1D" w:rsidRDefault="00916D84" w:rsidP="001C7103">
            <w:pPr>
              <w:numPr>
                <w:ilvl w:val="0"/>
                <w:numId w:val="5"/>
              </w:numPr>
              <w:spacing w:after="0" w:line="276" w:lineRule="auto"/>
            </w:pPr>
            <w:r>
              <w:t>Requests will invoke a query against the reporting</w:t>
            </w:r>
            <w:r w:rsidR="008F7C1D">
              <w:t xml:space="preserve"> database to retrieve the report data</w:t>
            </w:r>
          </w:p>
          <w:p w14:paraId="5EC33190" w14:textId="77777777" w:rsidR="004627D7" w:rsidRDefault="008F7C1D" w:rsidP="001C7103">
            <w:pPr>
              <w:numPr>
                <w:ilvl w:val="0"/>
                <w:numId w:val="5"/>
              </w:numPr>
              <w:spacing w:after="0" w:line="276" w:lineRule="auto"/>
            </w:pPr>
            <w:r>
              <w:t>Report data will be rendered according to the report template</w:t>
            </w:r>
          </w:p>
          <w:p w14:paraId="01515023" w14:textId="77777777" w:rsidR="008F7C1D" w:rsidRPr="00916EAD" w:rsidRDefault="008F7C1D" w:rsidP="00BC4B87">
            <w:pPr>
              <w:numPr>
                <w:ilvl w:val="0"/>
                <w:numId w:val="5"/>
              </w:numPr>
              <w:spacing w:after="0" w:line="276" w:lineRule="auto"/>
            </w:pPr>
            <w:r>
              <w:t>Report file content will be returned to Pega</w:t>
            </w:r>
          </w:p>
        </w:tc>
      </w:tr>
      <w:tr w:rsidR="004627D7" w:rsidRPr="00916EAD" w14:paraId="447715F8" w14:textId="77777777" w:rsidTr="001C7103">
        <w:tc>
          <w:tcPr>
            <w:tcW w:w="1790" w:type="dxa"/>
            <w:shd w:val="clear" w:color="auto" w:fill="404040" w:themeFill="text1" w:themeFillTint="BF"/>
          </w:tcPr>
          <w:p w14:paraId="59649AE1" w14:textId="77777777" w:rsidR="004627D7" w:rsidRPr="00E24359" w:rsidRDefault="004627D7" w:rsidP="001C7103">
            <w:pPr>
              <w:pStyle w:val="TableHeader"/>
              <w:rPr>
                <w:b w:val="0"/>
              </w:rPr>
            </w:pPr>
            <w:r w:rsidRPr="00E24359">
              <w:rPr>
                <w:b w:val="0"/>
              </w:rPr>
              <w:t>Synch/Async</w:t>
            </w:r>
          </w:p>
        </w:tc>
        <w:tc>
          <w:tcPr>
            <w:tcW w:w="7680" w:type="dxa"/>
          </w:tcPr>
          <w:p w14:paraId="03969FA4" w14:textId="77777777" w:rsidR="004627D7" w:rsidRPr="00916EAD" w:rsidRDefault="004627D7" w:rsidP="001C7103">
            <w:pPr>
              <w:pStyle w:val="TableText"/>
            </w:pPr>
            <w:r>
              <w:t>Sync</w:t>
            </w:r>
          </w:p>
        </w:tc>
      </w:tr>
      <w:tr w:rsidR="004627D7" w:rsidRPr="00916EAD" w14:paraId="2134E9CD" w14:textId="77777777" w:rsidTr="001C7103">
        <w:tc>
          <w:tcPr>
            <w:tcW w:w="1790" w:type="dxa"/>
            <w:shd w:val="clear" w:color="auto" w:fill="404040" w:themeFill="text1" w:themeFillTint="BF"/>
          </w:tcPr>
          <w:p w14:paraId="27929832" w14:textId="77777777" w:rsidR="004627D7" w:rsidRPr="00E24359" w:rsidRDefault="004627D7" w:rsidP="001C7103">
            <w:pPr>
              <w:pStyle w:val="TableHeader"/>
              <w:rPr>
                <w:b w:val="0"/>
              </w:rPr>
            </w:pPr>
            <w:r w:rsidRPr="00E24359">
              <w:rPr>
                <w:b w:val="0"/>
              </w:rPr>
              <w:t>Frequency</w:t>
            </w:r>
          </w:p>
        </w:tc>
        <w:tc>
          <w:tcPr>
            <w:tcW w:w="7680" w:type="dxa"/>
          </w:tcPr>
          <w:p w14:paraId="3DE58C7B" w14:textId="77777777" w:rsidR="004627D7" w:rsidRDefault="0003694B" w:rsidP="001C7103">
            <w:pPr>
              <w:pStyle w:val="TableText"/>
            </w:pPr>
            <w:r>
              <w:t xml:space="preserve">User Requested </w:t>
            </w:r>
            <w:r w:rsidRPr="00201CAA">
              <w:rPr>
                <w:highlight w:val="cyan"/>
              </w:rPr>
              <w:t>ZZZ</w:t>
            </w:r>
            <w:r>
              <w:t xml:space="preserve"> per day </w:t>
            </w:r>
          </w:p>
          <w:p w14:paraId="2A4B2E1D" w14:textId="77777777" w:rsidR="0003694B" w:rsidRPr="00916EAD" w:rsidRDefault="0003694B" w:rsidP="00BC4B87">
            <w:pPr>
              <w:pStyle w:val="TableText"/>
            </w:pPr>
            <w:r>
              <w:t xml:space="preserve">Pega initiated </w:t>
            </w:r>
            <w:r w:rsidRPr="00201CAA">
              <w:rPr>
                <w:highlight w:val="cyan"/>
              </w:rPr>
              <w:t>XXX</w:t>
            </w:r>
            <w:r>
              <w:t xml:space="preserve"> per day, </w:t>
            </w:r>
            <w:r w:rsidRPr="00201CAA">
              <w:rPr>
                <w:highlight w:val="cyan"/>
              </w:rPr>
              <w:t>YYY</w:t>
            </w:r>
            <w:r>
              <w:t xml:space="preserve"> month end</w:t>
            </w:r>
          </w:p>
        </w:tc>
      </w:tr>
      <w:tr w:rsidR="004627D7" w:rsidRPr="00916EAD" w14:paraId="178AB955" w14:textId="77777777" w:rsidTr="001C7103">
        <w:tc>
          <w:tcPr>
            <w:tcW w:w="1790" w:type="dxa"/>
            <w:shd w:val="clear" w:color="auto" w:fill="404040" w:themeFill="text1" w:themeFillTint="BF"/>
          </w:tcPr>
          <w:p w14:paraId="05FA1A18" w14:textId="77777777" w:rsidR="004627D7" w:rsidRPr="00E24359" w:rsidRDefault="004627D7" w:rsidP="001C7103">
            <w:pPr>
              <w:pStyle w:val="TableHeader"/>
              <w:rPr>
                <w:b w:val="0"/>
              </w:rPr>
            </w:pPr>
            <w:r w:rsidRPr="00E24359">
              <w:rPr>
                <w:b w:val="0"/>
              </w:rPr>
              <w:t>Typical Payload Size</w:t>
            </w:r>
          </w:p>
        </w:tc>
        <w:tc>
          <w:tcPr>
            <w:tcW w:w="7680" w:type="dxa"/>
          </w:tcPr>
          <w:p w14:paraId="66C7BC2B" w14:textId="77777777" w:rsidR="004627D7" w:rsidRPr="00916EAD" w:rsidRDefault="004627D7" w:rsidP="001C7103">
            <w:pPr>
              <w:pStyle w:val="TableText"/>
            </w:pPr>
            <w:r>
              <w:t>Small (&lt; 1M)</w:t>
            </w:r>
          </w:p>
        </w:tc>
      </w:tr>
      <w:tr w:rsidR="004627D7" w:rsidRPr="00916EAD" w14:paraId="4335FC8E" w14:textId="77777777" w:rsidTr="001C7103">
        <w:tc>
          <w:tcPr>
            <w:tcW w:w="1790" w:type="dxa"/>
            <w:shd w:val="clear" w:color="auto" w:fill="404040" w:themeFill="text1" w:themeFillTint="BF"/>
          </w:tcPr>
          <w:p w14:paraId="3FF4A116" w14:textId="77777777" w:rsidR="004627D7" w:rsidRPr="00E24359" w:rsidRDefault="004627D7" w:rsidP="001C7103">
            <w:pPr>
              <w:pStyle w:val="TableHeader"/>
              <w:rPr>
                <w:b w:val="0"/>
              </w:rPr>
            </w:pPr>
            <w:r w:rsidRPr="00E24359">
              <w:rPr>
                <w:b w:val="0"/>
              </w:rPr>
              <w:t>Protocol</w:t>
            </w:r>
          </w:p>
        </w:tc>
        <w:tc>
          <w:tcPr>
            <w:tcW w:w="7680" w:type="dxa"/>
          </w:tcPr>
          <w:p w14:paraId="26D48D1B" w14:textId="77777777" w:rsidR="004627D7" w:rsidRPr="00916EAD" w:rsidRDefault="004627D7" w:rsidP="001C7103">
            <w:pPr>
              <w:pStyle w:val="TableText"/>
            </w:pPr>
            <w:r>
              <w:t>REST over HTTPS</w:t>
            </w:r>
          </w:p>
        </w:tc>
      </w:tr>
    </w:tbl>
    <w:p w14:paraId="0926B2D3" w14:textId="77777777" w:rsidR="004627D7" w:rsidRDefault="004627D7" w:rsidP="004627D7">
      <w:pPr>
        <w:pStyle w:val="NormalText"/>
      </w:pPr>
      <w:r>
        <w:br/>
      </w:r>
      <w:r w:rsidRPr="00C27A85">
        <w:t>The diagram below explicitly shows this integration pattern.</w:t>
      </w:r>
    </w:p>
    <w:p w14:paraId="2CA6F6F6" w14:textId="77777777" w:rsidR="004627D7" w:rsidRDefault="00C40C73" w:rsidP="004627D7">
      <w:pPr>
        <w:pStyle w:val="NormalText"/>
        <w:keepNext/>
      </w:pPr>
      <w:r>
        <w:rPr>
          <w:noProof/>
          <w:lang w:eastAsia="en-AU"/>
        </w:rPr>
        <w:drawing>
          <wp:inline distT="0" distB="0" distL="0" distR="0" wp14:anchorId="33420308" wp14:editId="067B1AD5">
            <wp:extent cx="6294755" cy="2774950"/>
            <wp:effectExtent l="0" t="0" r="0" b="6350"/>
            <wp:docPr id="41" name="Picture 41" descr="C:\Users\adam.rozencwajg\Documents\Clients\PTV\SADDiagrams\Jasper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m.rozencwajg\Documents\Clients\PTV\SADDiagrams\JasperRepor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4755" cy="2774950"/>
                    </a:xfrm>
                    <a:prstGeom prst="rect">
                      <a:avLst/>
                    </a:prstGeom>
                    <a:noFill/>
                    <a:ln>
                      <a:noFill/>
                    </a:ln>
                  </pic:spPr>
                </pic:pic>
              </a:graphicData>
            </a:graphic>
          </wp:inline>
        </w:drawing>
      </w:r>
    </w:p>
    <w:p w14:paraId="1C5CF896" w14:textId="77777777" w:rsidR="004627D7" w:rsidRDefault="004627D7" w:rsidP="004627D7">
      <w:pPr>
        <w:pStyle w:val="Caption"/>
        <w:jc w:val="center"/>
      </w:pPr>
      <w:r>
        <w:t xml:space="preserve">Figure </w:t>
      </w:r>
      <w:r w:rsidR="00676330">
        <w:fldChar w:fldCharType="begin"/>
      </w:r>
      <w:r w:rsidR="00676330">
        <w:instrText xml:space="preserve"> SEQ Figure \* ARABIC </w:instrText>
      </w:r>
      <w:r w:rsidR="00676330">
        <w:fldChar w:fldCharType="separate"/>
      </w:r>
      <w:r>
        <w:rPr>
          <w:noProof/>
        </w:rPr>
        <w:t>15</w:t>
      </w:r>
      <w:r w:rsidR="00676330">
        <w:rPr>
          <w:noProof/>
        </w:rPr>
        <w:fldChar w:fldCharType="end"/>
      </w:r>
      <w:r>
        <w:rPr>
          <w:noProof/>
        </w:rPr>
        <w:t>:</w:t>
      </w:r>
      <w:r>
        <w:t xml:space="preserve"> Integration with </w:t>
      </w:r>
      <w:r w:rsidR="00C40C73">
        <w:t>Report Generator</w:t>
      </w:r>
    </w:p>
    <w:p w14:paraId="35B95554" w14:textId="77777777" w:rsidR="002821EA" w:rsidRDefault="002821EA" w:rsidP="002821EA">
      <w:pPr>
        <w:pStyle w:val="Heading3"/>
      </w:pPr>
      <w:bookmarkStart w:id="179" w:name="_Toc468399924"/>
      <w:r>
        <w:t xml:space="preserve">Pega and Report </w:t>
      </w:r>
      <w:r w:rsidR="000E1FF9">
        <w:t xml:space="preserve">Object </w:t>
      </w:r>
      <w:r>
        <w:t>Re</w:t>
      </w:r>
      <w:r w:rsidR="000E1FF9">
        <w:t>pository</w:t>
      </w:r>
      <w:bookmarkEnd w:id="179"/>
    </w:p>
    <w:tbl>
      <w:tblPr>
        <w:tblStyle w:val="TableGrid"/>
        <w:tblW w:w="0" w:type="auto"/>
        <w:tblInd w:w="432" w:type="dxa"/>
        <w:tblCellMar>
          <w:top w:w="57" w:type="dxa"/>
          <w:bottom w:w="57" w:type="dxa"/>
        </w:tblCellMar>
        <w:tblLook w:val="04A0" w:firstRow="1" w:lastRow="0" w:firstColumn="1" w:lastColumn="0" w:noHBand="0" w:noVBand="1"/>
      </w:tblPr>
      <w:tblGrid>
        <w:gridCol w:w="1790"/>
        <w:gridCol w:w="7680"/>
      </w:tblGrid>
      <w:tr w:rsidR="000E1FF9" w:rsidRPr="00916EAD" w14:paraId="10F99304" w14:textId="77777777" w:rsidTr="001C7103">
        <w:tc>
          <w:tcPr>
            <w:tcW w:w="1790" w:type="dxa"/>
            <w:shd w:val="clear" w:color="auto" w:fill="404040" w:themeFill="text1" w:themeFillTint="BF"/>
          </w:tcPr>
          <w:p w14:paraId="220B5242" w14:textId="77777777" w:rsidR="000E1FF9" w:rsidRPr="00E24359" w:rsidRDefault="000E1FF9" w:rsidP="001C7103">
            <w:pPr>
              <w:pStyle w:val="TableHeader"/>
              <w:rPr>
                <w:b w:val="0"/>
              </w:rPr>
            </w:pPr>
            <w:r w:rsidRPr="00E24359">
              <w:rPr>
                <w:b w:val="0"/>
              </w:rPr>
              <w:t>From</w:t>
            </w:r>
          </w:p>
        </w:tc>
        <w:tc>
          <w:tcPr>
            <w:tcW w:w="7680" w:type="dxa"/>
          </w:tcPr>
          <w:p w14:paraId="275F602E" w14:textId="77777777" w:rsidR="000E1FF9" w:rsidRPr="00916EAD" w:rsidRDefault="000E1FF9" w:rsidP="001C7103">
            <w:pPr>
              <w:pStyle w:val="TableText"/>
            </w:pPr>
            <w:r>
              <w:t>Pega</w:t>
            </w:r>
          </w:p>
        </w:tc>
      </w:tr>
      <w:tr w:rsidR="000E1FF9" w:rsidRPr="00916EAD" w14:paraId="7D3A3D20" w14:textId="77777777" w:rsidTr="001C7103">
        <w:tc>
          <w:tcPr>
            <w:tcW w:w="1790" w:type="dxa"/>
            <w:shd w:val="clear" w:color="auto" w:fill="404040" w:themeFill="text1" w:themeFillTint="BF"/>
          </w:tcPr>
          <w:p w14:paraId="5189ACCF" w14:textId="77777777" w:rsidR="000E1FF9" w:rsidRPr="00E24359" w:rsidRDefault="000E1FF9" w:rsidP="001C7103">
            <w:pPr>
              <w:pStyle w:val="TableHeader"/>
              <w:rPr>
                <w:b w:val="0"/>
              </w:rPr>
            </w:pPr>
            <w:r>
              <w:rPr>
                <w:b w:val="0"/>
              </w:rPr>
              <w:t>To</w:t>
            </w:r>
          </w:p>
        </w:tc>
        <w:tc>
          <w:tcPr>
            <w:tcW w:w="7680" w:type="dxa"/>
          </w:tcPr>
          <w:p w14:paraId="29B76F6C" w14:textId="77777777" w:rsidR="000E1FF9" w:rsidRPr="00916EAD" w:rsidRDefault="000E1FF9" w:rsidP="00BC4B87">
            <w:pPr>
              <w:pStyle w:val="TableText"/>
            </w:pPr>
            <w:r>
              <w:t>Report Object Repository</w:t>
            </w:r>
          </w:p>
        </w:tc>
      </w:tr>
      <w:tr w:rsidR="000E1FF9" w:rsidRPr="00916EAD" w14:paraId="55CE5C19" w14:textId="77777777" w:rsidTr="001C7103">
        <w:tc>
          <w:tcPr>
            <w:tcW w:w="1790" w:type="dxa"/>
            <w:shd w:val="clear" w:color="auto" w:fill="404040" w:themeFill="text1" w:themeFillTint="BF"/>
          </w:tcPr>
          <w:p w14:paraId="3E47EBFC" w14:textId="77777777" w:rsidR="000E1FF9" w:rsidRPr="00E24359" w:rsidRDefault="000E1FF9" w:rsidP="001C7103">
            <w:pPr>
              <w:pStyle w:val="TableHeader"/>
              <w:rPr>
                <w:b w:val="0"/>
              </w:rPr>
            </w:pPr>
            <w:r w:rsidRPr="00E24359">
              <w:rPr>
                <w:b w:val="0"/>
              </w:rPr>
              <w:t>Payload</w:t>
            </w:r>
          </w:p>
        </w:tc>
        <w:tc>
          <w:tcPr>
            <w:tcW w:w="7680" w:type="dxa"/>
          </w:tcPr>
          <w:p w14:paraId="68350A05" w14:textId="77777777" w:rsidR="000E1FF9" w:rsidRPr="00916EAD" w:rsidRDefault="000E1FF9" w:rsidP="00A9041D">
            <w:pPr>
              <w:pStyle w:val="TableText"/>
              <w:tabs>
                <w:tab w:val="left" w:pos="6212"/>
              </w:tabs>
              <w:rPr>
                <w:lang w:val="en-GB"/>
              </w:rPr>
            </w:pPr>
            <w:r>
              <w:rPr>
                <w:lang w:val="en-GB"/>
              </w:rPr>
              <w:t xml:space="preserve">Report </w:t>
            </w:r>
            <w:r w:rsidR="00195E66">
              <w:rPr>
                <w:lang w:val="en-GB"/>
              </w:rPr>
              <w:t>attachment data</w:t>
            </w:r>
          </w:p>
        </w:tc>
      </w:tr>
      <w:tr w:rsidR="000E1FF9" w:rsidRPr="00916EAD" w14:paraId="415B4DAE" w14:textId="77777777" w:rsidTr="001C7103">
        <w:tc>
          <w:tcPr>
            <w:tcW w:w="1790" w:type="dxa"/>
            <w:shd w:val="clear" w:color="auto" w:fill="404040" w:themeFill="text1" w:themeFillTint="BF"/>
          </w:tcPr>
          <w:p w14:paraId="68B015B4" w14:textId="77777777" w:rsidR="000E1FF9" w:rsidRPr="00E24359" w:rsidRDefault="000E1FF9" w:rsidP="001C7103">
            <w:pPr>
              <w:pStyle w:val="TableHeader"/>
              <w:rPr>
                <w:b w:val="0"/>
              </w:rPr>
            </w:pPr>
            <w:r w:rsidRPr="00E24359">
              <w:rPr>
                <w:b w:val="0"/>
              </w:rPr>
              <w:lastRenderedPageBreak/>
              <w:t>Description</w:t>
            </w:r>
          </w:p>
        </w:tc>
        <w:tc>
          <w:tcPr>
            <w:tcW w:w="7680" w:type="dxa"/>
          </w:tcPr>
          <w:p w14:paraId="463D8670" w14:textId="77777777" w:rsidR="000E1FF9" w:rsidRPr="00916EAD" w:rsidRDefault="00BD6191" w:rsidP="001C7103">
            <w:pPr>
              <w:pStyle w:val="TableText"/>
            </w:pPr>
            <w:r>
              <w:t>In order to allow a user to search globally for reports and correspondences that span both reports generated in Pega and those migrated from PASS, report objects created will regularly be exported from Pega to the report object repository, where they will be indexed in the Reporting Database and stored in S3.</w:t>
            </w:r>
          </w:p>
        </w:tc>
      </w:tr>
      <w:tr w:rsidR="000E1FF9" w:rsidRPr="00916EAD" w14:paraId="319CB78B" w14:textId="77777777" w:rsidTr="001C7103">
        <w:tc>
          <w:tcPr>
            <w:tcW w:w="1790" w:type="dxa"/>
            <w:shd w:val="clear" w:color="auto" w:fill="404040" w:themeFill="text1" w:themeFillTint="BF"/>
          </w:tcPr>
          <w:p w14:paraId="66BFE1A1" w14:textId="77777777" w:rsidR="000E1FF9" w:rsidRPr="00E24359" w:rsidRDefault="000E1FF9" w:rsidP="001C7103">
            <w:pPr>
              <w:pStyle w:val="TableHeader"/>
              <w:rPr>
                <w:b w:val="0"/>
              </w:rPr>
            </w:pPr>
            <w:r w:rsidRPr="00E24359">
              <w:rPr>
                <w:b w:val="0"/>
              </w:rPr>
              <w:t>Operation</w:t>
            </w:r>
          </w:p>
        </w:tc>
        <w:tc>
          <w:tcPr>
            <w:tcW w:w="7680" w:type="dxa"/>
          </w:tcPr>
          <w:p w14:paraId="6A3FBA06" w14:textId="77777777" w:rsidR="000E1FF9" w:rsidRDefault="000E1FF9" w:rsidP="001C7103">
            <w:pPr>
              <w:numPr>
                <w:ilvl w:val="0"/>
                <w:numId w:val="5"/>
              </w:numPr>
              <w:spacing w:after="0" w:line="276" w:lineRule="auto"/>
            </w:pPr>
            <w:r>
              <w:t>The Pega BIX program will be triggered on a schedule</w:t>
            </w:r>
          </w:p>
          <w:p w14:paraId="29D05E89" w14:textId="77777777" w:rsidR="00195E66" w:rsidRDefault="000E1FF9" w:rsidP="001C7103">
            <w:pPr>
              <w:numPr>
                <w:ilvl w:val="0"/>
                <w:numId w:val="5"/>
              </w:numPr>
              <w:spacing w:after="0" w:line="276" w:lineRule="auto"/>
            </w:pPr>
            <w:r>
              <w:t xml:space="preserve">The BIX export will send all </w:t>
            </w:r>
            <w:r w:rsidR="00BD6191">
              <w:t xml:space="preserve">attachment </w:t>
            </w:r>
            <w:r w:rsidR="00195E66">
              <w:t xml:space="preserve">to a staging area in S3. </w:t>
            </w:r>
          </w:p>
          <w:p w14:paraId="39C765E4" w14:textId="77777777" w:rsidR="000E1FF9" w:rsidRPr="00916EAD" w:rsidRDefault="00195E66" w:rsidP="00BC4B87">
            <w:pPr>
              <w:numPr>
                <w:ilvl w:val="0"/>
                <w:numId w:val="5"/>
              </w:numPr>
              <w:spacing w:after="0" w:line="276" w:lineRule="auto"/>
            </w:pPr>
            <w:r>
              <w:t>A lambda function will parse the Export file, store the file object in S3 and save the metadata (including the S3 location) to an index table in the Reporting Database.</w:t>
            </w:r>
          </w:p>
        </w:tc>
      </w:tr>
      <w:tr w:rsidR="000E1FF9" w:rsidRPr="00916EAD" w14:paraId="4E8F3502" w14:textId="77777777" w:rsidTr="001C7103">
        <w:tc>
          <w:tcPr>
            <w:tcW w:w="1790" w:type="dxa"/>
            <w:shd w:val="clear" w:color="auto" w:fill="404040" w:themeFill="text1" w:themeFillTint="BF"/>
          </w:tcPr>
          <w:p w14:paraId="643A0F8F" w14:textId="77777777" w:rsidR="000E1FF9" w:rsidRPr="00E24359" w:rsidRDefault="000E1FF9" w:rsidP="001C7103">
            <w:pPr>
              <w:pStyle w:val="TableHeader"/>
              <w:rPr>
                <w:b w:val="0"/>
              </w:rPr>
            </w:pPr>
            <w:r w:rsidRPr="00E24359">
              <w:rPr>
                <w:b w:val="0"/>
              </w:rPr>
              <w:t>Synch/Async</w:t>
            </w:r>
          </w:p>
        </w:tc>
        <w:tc>
          <w:tcPr>
            <w:tcW w:w="7680" w:type="dxa"/>
          </w:tcPr>
          <w:p w14:paraId="2273C667" w14:textId="77777777" w:rsidR="000E1FF9" w:rsidRPr="00916EAD" w:rsidRDefault="00195E66" w:rsidP="001C7103">
            <w:pPr>
              <w:pStyle w:val="TableText"/>
            </w:pPr>
            <w:r>
              <w:t>A</w:t>
            </w:r>
            <w:r w:rsidR="000E1FF9">
              <w:t>sync</w:t>
            </w:r>
          </w:p>
        </w:tc>
      </w:tr>
      <w:tr w:rsidR="000E1FF9" w:rsidRPr="00916EAD" w14:paraId="029979CF" w14:textId="77777777" w:rsidTr="001C7103">
        <w:tc>
          <w:tcPr>
            <w:tcW w:w="1790" w:type="dxa"/>
            <w:shd w:val="clear" w:color="auto" w:fill="404040" w:themeFill="text1" w:themeFillTint="BF"/>
          </w:tcPr>
          <w:p w14:paraId="66F17487" w14:textId="77777777" w:rsidR="000E1FF9" w:rsidRPr="00E24359" w:rsidRDefault="000E1FF9" w:rsidP="001C7103">
            <w:pPr>
              <w:pStyle w:val="TableHeader"/>
              <w:rPr>
                <w:b w:val="0"/>
              </w:rPr>
            </w:pPr>
            <w:r w:rsidRPr="00E24359">
              <w:rPr>
                <w:b w:val="0"/>
              </w:rPr>
              <w:t>Frequency</w:t>
            </w:r>
          </w:p>
        </w:tc>
        <w:tc>
          <w:tcPr>
            <w:tcW w:w="7680" w:type="dxa"/>
          </w:tcPr>
          <w:p w14:paraId="581040F9" w14:textId="77777777" w:rsidR="000E1FF9" w:rsidRPr="00916EAD" w:rsidRDefault="00072969" w:rsidP="001C7103">
            <w:pPr>
              <w:pStyle w:val="TableText"/>
            </w:pPr>
            <w:r>
              <w:t>Hourly</w:t>
            </w:r>
          </w:p>
        </w:tc>
      </w:tr>
      <w:tr w:rsidR="000E1FF9" w:rsidRPr="00916EAD" w14:paraId="1590A010" w14:textId="77777777" w:rsidTr="001C7103">
        <w:tc>
          <w:tcPr>
            <w:tcW w:w="1790" w:type="dxa"/>
            <w:shd w:val="clear" w:color="auto" w:fill="404040" w:themeFill="text1" w:themeFillTint="BF"/>
          </w:tcPr>
          <w:p w14:paraId="54E2BC83" w14:textId="77777777" w:rsidR="000E1FF9" w:rsidRPr="00E24359" w:rsidRDefault="000E1FF9" w:rsidP="001C7103">
            <w:pPr>
              <w:pStyle w:val="TableHeader"/>
              <w:rPr>
                <w:b w:val="0"/>
              </w:rPr>
            </w:pPr>
            <w:r w:rsidRPr="00E24359">
              <w:rPr>
                <w:b w:val="0"/>
              </w:rPr>
              <w:t>Typical Payload Size</w:t>
            </w:r>
          </w:p>
        </w:tc>
        <w:tc>
          <w:tcPr>
            <w:tcW w:w="7680" w:type="dxa"/>
          </w:tcPr>
          <w:p w14:paraId="1966BDEB" w14:textId="77777777" w:rsidR="000E1FF9" w:rsidRPr="00916EAD" w:rsidRDefault="000E1FF9" w:rsidP="00BC4B87">
            <w:pPr>
              <w:pStyle w:val="TableText"/>
            </w:pPr>
            <w:r>
              <w:t>Small (&lt;1M)</w:t>
            </w:r>
          </w:p>
        </w:tc>
      </w:tr>
      <w:tr w:rsidR="000E1FF9" w:rsidRPr="00916EAD" w14:paraId="56F3B7E3" w14:textId="77777777" w:rsidTr="001C7103">
        <w:tc>
          <w:tcPr>
            <w:tcW w:w="1790" w:type="dxa"/>
            <w:shd w:val="clear" w:color="auto" w:fill="404040" w:themeFill="text1" w:themeFillTint="BF"/>
          </w:tcPr>
          <w:p w14:paraId="6859486C" w14:textId="77777777" w:rsidR="000E1FF9" w:rsidRPr="00E24359" w:rsidRDefault="000E1FF9" w:rsidP="001C7103">
            <w:pPr>
              <w:pStyle w:val="TableHeader"/>
              <w:rPr>
                <w:b w:val="0"/>
              </w:rPr>
            </w:pPr>
            <w:r w:rsidRPr="00E24359">
              <w:rPr>
                <w:b w:val="0"/>
              </w:rPr>
              <w:t>Protocol</w:t>
            </w:r>
          </w:p>
        </w:tc>
        <w:tc>
          <w:tcPr>
            <w:tcW w:w="7680" w:type="dxa"/>
          </w:tcPr>
          <w:p w14:paraId="443C436E" w14:textId="77777777" w:rsidR="000E1FF9" w:rsidRPr="00916EAD" w:rsidRDefault="000E1FF9" w:rsidP="001C7103">
            <w:pPr>
              <w:pStyle w:val="TableText"/>
            </w:pPr>
            <w:r>
              <w:t>REST/HTTPS</w:t>
            </w:r>
          </w:p>
        </w:tc>
      </w:tr>
    </w:tbl>
    <w:p w14:paraId="5EE27301" w14:textId="77777777" w:rsidR="000E1FF9" w:rsidRDefault="000E1FF9" w:rsidP="000E1FF9"/>
    <w:p w14:paraId="3062CAA6" w14:textId="77777777" w:rsidR="00072969" w:rsidRDefault="00072969" w:rsidP="00072969">
      <w:pPr>
        <w:pStyle w:val="NormalText"/>
        <w:keepNext/>
      </w:pPr>
      <w:r>
        <w:rPr>
          <w:noProof/>
          <w:lang w:eastAsia="en-AU"/>
        </w:rPr>
        <w:drawing>
          <wp:inline distT="0" distB="0" distL="0" distR="0" wp14:anchorId="3BC11773" wp14:editId="79AD67D9">
            <wp:extent cx="6294755" cy="2774950"/>
            <wp:effectExtent l="0" t="0" r="0" b="6350"/>
            <wp:docPr id="46" name="Picture 46" descr="C:\Users\adam.rozencwajg\Documents\Clients\PTV\SADDiagrams\ReportObjectRepo-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rozencwajg\Documents\Clients\PTV\SADDiagrams\ReportObjectRepo-sav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4755" cy="2774950"/>
                    </a:xfrm>
                    <a:prstGeom prst="rect">
                      <a:avLst/>
                    </a:prstGeom>
                    <a:noFill/>
                    <a:ln>
                      <a:noFill/>
                    </a:ln>
                  </pic:spPr>
                </pic:pic>
              </a:graphicData>
            </a:graphic>
          </wp:inline>
        </w:drawing>
      </w:r>
    </w:p>
    <w:p w14:paraId="5905219D" w14:textId="77777777" w:rsidR="00072969" w:rsidRDefault="00072969" w:rsidP="00072969">
      <w:pPr>
        <w:pStyle w:val="Caption"/>
        <w:jc w:val="center"/>
      </w:pPr>
      <w:r>
        <w:t xml:space="preserve">Figure </w:t>
      </w:r>
      <w:r w:rsidR="00676330">
        <w:fldChar w:fldCharType="begin"/>
      </w:r>
      <w:r w:rsidR="00676330">
        <w:instrText xml:space="preserve"> SEQ Figure \* ARABIC </w:instrText>
      </w:r>
      <w:r w:rsidR="00676330">
        <w:fldChar w:fldCharType="separate"/>
      </w:r>
      <w:r>
        <w:rPr>
          <w:noProof/>
        </w:rPr>
        <w:t>17</w:t>
      </w:r>
      <w:r w:rsidR="00676330">
        <w:rPr>
          <w:noProof/>
        </w:rPr>
        <w:fldChar w:fldCharType="end"/>
      </w:r>
      <w:r>
        <w:rPr>
          <w:noProof/>
        </w:rPr>
        <w:t>:</w:t>
      </w:r>
      <w:r>
        <w:t xml:space="preserve"> Integration with Pega and the Report Object Repository (Upload) </w:t>
      </w:r>
    </w:p>
    <w:p w14:paraId="34E75FAC" w14:textId="77777777" w:rsidR="00FE13B1" w:rsidRDefault="00FE13B1" w:rsidP="000E1FF9"/>
    <w:tbl>
      <w:tblPr>
        <w:tblStyle w:val="TableGrid"/>
        <w:tblW w:w="0" w:type="auto"/>
        <w:tblInd w:w="432" w:type="dxa"/>
        <w:tblCellMar>
          <w:top w:w="57" w:type="dxa"/>
          <w:bottom w:w="57" w:type="dxa"/>
        </w:tblCellMar>
        <w:tblLook w:val="04A0" w:firstRow="1" w:lastRow="0" w:firstColumn="1" w:lastColumn="0" w:noHBand="0" w:noVBand="1"/>
      </w:tblPr>
      <w:tblGrid>
        <w:gridCol w:w="1790"/>
        <w:gridCol w:w="7680"/>
      </w:tblGrid>
      <w:tr w:rsidR="00BD6191" w:rsidRPr="00916EAD" w14:paraId="4ED095D7" w14:textId="77777777" w:rsidTr="001C7103">
        <w:tc>
          <w:tcPr>
            <w:tcW w:w="1790" w:type="dxa"/>
            <w:shd w:val="clear" w:color="auto" w:fill="404040" w:themeFill="text1" w:themeFillTint="BF"/>
          </w:tcPr>
          <w:p w14:paraId="2B4E28F2" w14:textId="77777777" w:rsidR="00BD6191" w:rsidRPr="00E24359" w:rsidRDefault="00BD6191" w:rsidP="001C7103">
            <w:pPr>
              <w:pStyle w:val="TableHeader"/>
              <w:rPr>
                <w:b w:val="0"/>
              </w:rPr>
            </w:pPr>
            <w:r w:rsidRPr="00E24359">
              <w:rPr>
                <w:b w:val="0"/>
              </w:rPr>
              <w:t>From</w:t>
            </w:r>
          </w:p>
        </w:tc>
        <w:tc>
          <w:tcPr>
            <w:tcW w:w="7680" w:type="dxa"/>
          </w:tcPr>
          <w:p w14:paraId="70858F1F" w14:textId="77777777" w:rsidR="00BD6191" w:rsidRPr="00916EAD" w:rsidRDefault="00BD6191" w:rsidP="001C7103">
            <w:pPr>
              <w:pStyle w:val="TableText"/>
            </w:pPr>
            <w:r>
              <w:t>Pega</w:t>
            </w:r>
          </w:p>
        </w:tc>
      </w:tr>
      <w:tr w:rsidR="00BD6191" w:rsidRPr="00916EAD" w14:paraId="220336D4" w14:textId="77777777" w:rsidTr="001C7103">
        <w:tc>
          <w:tcPr>
            <w:tcW w:w="1790" w:type="dxa"/>
            <w:shd w:val="clear" w:color="auto" w:fill="404040" w:themeFill="text1" w:themeFillTint="BF"/>
          </w:tcPr>
          <w:p w14:paraId="3311436E" w14:textId="77777777" w:rsidR="00BD6191" w:rsidRPr="00E24359" w:rsidRDefault="00BD6191" w:rsidP="001C7103">
            <w:pPr>
              <w:pStyle w:val="TableHeader"/>
              <w:rPr>
                <w:b w:val="0"/>
              </w:rPr>
            </w:pPr>
            <w:r>
              <w:rPr>
                <w:b w:val="0"/>
              </w:rPr>
              <w:t>To</w:t>
            </w:r>
          </w:p>
        </w:tc>
        <w:tc>
          <w:tcPr>
            <w:tcW w:w="7680" w:type="dxa"/>
          </w:tcPr>
          <w:p w14:paraId="3854A323" w14:textId="77777777" w:rsidR="00BD6191" w:rsidRPr="00916EAD" w:rsidRDefault="00BD6191" w:rsidP="001C7103">
            <w:pPr>
              <w:pStyle w:val="TableText"/>
            </w:pPr>
            <w:r>
              <w:t>Report Object Repository</w:t>
            </w:r>
          </w:p>
        </w:tc>
      </w:tr>
      <w:tr w:rsidR="00BD6191" w:rsidRPr="00916EAD" w14:paraId="100F568A" w14:textId="77777777" w:rsidTr="001C7103">
        <w:tc>
          <w:tcPr>
            <w:tcW w:w="1790" w:type="dxa"/>
            <w:shd w:val="clear" w:color="auto" w:fill="404040" w:themeFill="text1" w:themeFillTint="BF"/>
          </w:tcPr>
          <w:p w14:paraId="705B36EF" w14:textId="77777777" w:rsidR="00BD6191" w:rsidRPr="00E24359" w:rsidRDefault="00BD6191" w:rsidP="001C7103">
            <w:pPr>
              <w:pStyle w:val="TableHeader"/>
              <w:rPr>
                <w:b w:val="0"/>
              </w:rPr>
            </w:pPr>
            <w:r w:rsidRPr="00E24359">
              <w:rPr>
                <w:b w:val="0"/>
              </w:rPr>
              <w:t>Payload</w:t>
            </w:r>
          </w:p>
        </w:tc>
        <w:tc>
          <w:tcPr>
            <w:tcW w:w="7680" w:type="dxa"/>
          </w:tcPr>
          <w:p w14:paraId="76575972" w14:textId="77777777" w:rsidR="00BD6191" w:rsidRPr="00916EAD" w:rsidRDefault="00BD6191" w:rsidP="001C7103">
            <w:pPr>
              <w:pStyle w:val="TableText"/>
              <w:tabs>
                <w:tab w:val="left" w:pos="6212"/>
              </w:tabs>
              <w:rPr>
                <w:lang w:val="en-GB"/>
              </w:rPr>
            </w:pPr>
            <w:r>
              <w:rPr>
                <w:lang w:val="en-GB"/>
              </w:rPr>
              <w:t>Report files</w:t>
            </w:r>
          </w:p>
        </w:tc>
      </w:tr>
      <w:tr w:rsidR="00BD6191" w:rsidRPr="00916EAD" w14:paraId="5EE47DB8" w14:textId="77777777" w:rsidTr="001C7103">
        <w:tc>
          <w:tcPr>
            <w:tcW w:w="1790" w:type="dxa"/>
            <w:shd w:val="clear" w:color="auto" w:fill="404040" w:themeFill="text1" w:themeFillTint="BF"/>
          </w:tcPr>
          <w:p w14:paraId="3777A3CE" w14:textId="77777777" w:rsidR="00BD6191" w:rsidRPr="00E24359" w:rsidRDefault="00BD6191" w:rsidP="001C7103">
            <w:pPr>
              <w:pStyle w:val="TableHeader"/>
              <w:rPr>
                <w:b w:val="0"/>
              </w:rPr>
            </w:pPr>
            <w:r w:rsidRPr="00E24359">
              <w:rPr>
                <w:b w:val="0"/>
              </w:rPr>
              <w:t>Description</w:t>
            </w:r>
          </w:p>
        </w:tc>
        <w:tc>
          <w:tcPr>
            <w:tcW w:w="7680" w:type="dxa"/>
          </w:tcPr>
          <w:p w14:paraId="03D3EE1B" w14:textId="77777777" w:rsidR="00072969" w:rsidRDefault="00072969" w:rsidP="00BC4B87">
            <w:pPr>
              <w:pStyle w:val="TableText"/>
            </w:pPr>
            <w:r>
              <w:t xml:space="preserve">When a user wants to perform a search to retrieve report objects that span beyond Contract, Payment and Service Provider boundaries, they can </w:t>
            </w:r>
            <w:r>
              <w:lastRenderedPageBreak/>
              <w:t xml:space="preserve">perform a ‘global’ search on the report object repository index to find the location of the required report in S3. </w:t>
            </w:r>
          </w:p>
          <w:p w14:paraId="7462343C" w14:textId="77777777" w:rsidR="00072969" w:rsidRDefault="00072969" w:rsidP="00BC4B87">
            <w:pPr>
              <w:pStyle w:val="TableText"/>
            </w:pPr>
            <w:r>
              <w:t>The search is exposed as a service and is integrated into Pega.</w:t>
            </w:r>
          </w:p>
          <w:p w14:paraId="767AC500" w14:textId="77777777" w:rsidR="00072969" w:rsidRPr="00916EAD" w:rsidRDefault="00072969" w:rsidP="00BC4B87">
            <w:pPr>
              <w:pStyle w:val="TableText"/>
            </w:pPr>
            <w:r>
              <w:t xml:space="preserve">Searching this repository will provide a consistent search across objects created in Pega and the legacy PASS system. </w:t>
            </w:r>
          </w:p>
        </w:tc>
      </w:tr>
      <w:tr w:rsidR="00BD6191" w:rsidRPr="00916EAD" w14:paraId="42587B50" w14:textId="77777777" w:rsidTr="001C7103">
        <w:tc>
          <w:tcPr>
            <w:tcW w:w="1790" w:type="dxa"/>
            <w:shd w:val="clear" w:color="auto" w:fill="404040" w:themeFill="text1" w:themeFillTint="BF"/>
          </w:tcPr>
          <w:p w14:paraId="7EB7EB42" w14:textId="77777777" w:rsidR="00BD6191" w:rsidRPr="00E24359" w:rsidRDefault="00BD6191" w:rsidP="001C7103">
            <w:pPr>
              <w:pStyle w:val="TableHeader"/>
              <w:rPr>
                <w:b w:val="0"/>
              </w:rPr>
            </w:pPr>
            <w:r w:rsidRPr="00E24359">
              <w:rPr>
                <w:b w:val="0"/>
              </w:rPr>
              <w:lastRenderedPageBreak/>
              <w:t>Operation</w:t>
            </w:r>
          </w:p>
        </w:tc>
        <w:tc>
          <w:tcPr>
            <w:tcW w:w="7680" w:type="dxa"/>
          </w:tcPr>
          <w:p w14:paraId="70C946FF" w14:textId="77777777" w:rsidR="00072969" w:rsidRDefault="00072969" w:rsidP="001C7103">
            <w:pPr>
              <w:numPr>
                <w:ilvl w:val="0"/>
                <w:numId w:val="5"/>
              </w:numPr>
              <w:spacing w:after="0" w:line="276" w:lineRule="auto"/>
            </w:pPr>
            <w:r>
              <w:t xml:space="preserve">A user will execute a search from within Pega, specifying criteria to search on. </w:t>
            </w:r>
          </w:p>
          <w:p w14:paraId="74B5A6EF" w14:textId="77777777" w:rsidR="00072969" w:rsidRDefault="00072969" w:rsidP="001C7103">
            <w:pPr>
              <w:numPr>
                <w:ilvl w:val="0"/>
                <w:numId w:val="5"/>
              </w:numPr>
              <w:spacing w:after="0" w:line="276" w:lineRule="auto"/>
            </w:pPr>
            <w:r>
              <w:t xml:space="preserve">Lambda will perform a search on the index </w:t>
            </w:r>
            <w:r w:rsidR="005A2B0A">
              <w:t xml:space="preserve">in the (Reporting DB) </w:t>
            </w:r>
            <w:r>
              <w:t>for all reports that match the criteria</w:t>
            </w:r>
          </w:p>
          <w:p w14:paraId="77D21A3A" w14:textId="77777777" w:rsidR="005A2B0A" w:rsidRDefault="00072969" w:rsidP="001C7103">
            <w:pPr>
              <w:numPr>
                <w:ilvl w:val="0"/>
                <w:numId w:val="5"/>
              </w:numPr>
              <w:spacing w:after="0" w:line="276" w:lineRule="auto"/>
            </w:pPr>
            <w:r>
              <w:t>A list of matching files will be presented to the user</w:t>
            </w:r>
          </w:p>
          <w:p w14:paraId="52452991" w14:textId="77777777" w:rsidR="00BD6191" w:rsidRPr="00916EAD" w:rsidRDefault="005A2B0A" w:rsidP="00BC4B87">
            <w:pPr>
              <w:numPr>
                <w:ilvl w:val="0"/>
                <w:numId w:val="5"/>
              </w:numPr>
              <w:spacing w:after="0" w:line="276" w:lineRule="auto"/>
            </w:pPr>
            <w:r>
              <w:t>If the user wishes to download them, they will be drawn from S3.</w:t>
            </w:r>
          </w:p>
        </w:tc>
      </w:tr>
      <w:tr w:rsidR="00BD6191" w:rsidRPr="00916EAD" w14:paraId="67CA400B" w14:textId="77777777" w:rsidTr="001C7103">
        <w:tc>
          <w:tcPr>
            <w:tcW w:w="1790" w:type="dxa"/>
            <w:shd w:val="clear" w:color="auto" w:fill="404040" w:themeFill="text1" w:themeFillTint="BF"/>
          </w:tcPr>
          <w:p w14:paraId="577F8B85" w14:textId="77777777" w:rsidR="00BD6191" w:rsidRPr="00E24359" w:rsidRDefault="00BD6191" w:rsidP="001C7103">
            <w:pPr>
              <w:pStyle w:val="TableHeader"/>
              <w:rPr>
                <w:b w:val="0"/>
              </w:rPr>
            </w:pPr>
            <w:r w:rsidRPr="00E24359">
              <w:rPr>
                <w:b w:val="0"/>
              </w:rPr>
              <w:t>Synch/Async</w:t>
            </w:r>
          </w:p>
        </w:tc>
        <w:tc>
          <w:tcPr>
            <w:tcW w:w="7680" w:type="dxa"/>
          </w:tcPr>
          <w:p w14:paraId="531856E4" w14:textId="77777777" w:rsidR="00BD6191" w:rsidRPr="00916EAD" w:rsidRDefault="005A2B0A" w:rsidP="001C7103">
            <w:pPr>
              <w:pStyle w:val="TableText"/>
            </w:pPr>
            <w:r>
              <w:t>Synch</w:t>
            </w:r>
          </w:p>
        </w:tc>
      </w:tr>
      <w:tr w:rsidR="00BD6191" w:rsidRPr="00916EAD" w14:paraId="37BF358A" w14:textId="77777777" w:rsidTr="001C7103">
        <w:tc>
          <w:tcPr>
            <w:tcW w:w="1790" w:type="dxa"/>
            <w:shd w:val="clear" w:color="auto" w:fill="404040" w:themeFill="text1" w:themeFillTint="BF"/>
          </w:tcPr>
          <w:p w14:paraId="082A1764" w14:textId="77777777" w:rsidR="00BD6191" w:rsidRPr="00E24359" w:rsidRDefault="00BD6191" w:rsidP="001C7103">
            <w:pPr>
              <w:pStyle w:val="TableHeader"/>
              <w:rPr>
                <w:b w:val="0"/>
              </w:rPr>
            </w:pPr>
            <w:r w:rsidRPr="00E24359">
              <w:rPr>
                <w:b w:val="0"/>
              </w:rPr>
              <w:t>Typical Payload Size</w:t>
            </w:r>
          </w:p>
        </w:tc>
        <w:tc>
          <w:tcPr>
            <w:tcW w:w="7680" w:type="dxa"/>
          </w:tcPr>
          <w:p w14:paraId="51D01B96" w14:textId="77777777" w:rsidR="00BD6191" w:rsidRPr="00916EAD" w:rsidRDefault="00BD6191" w:rsidP="001C7103">
            <w:pPr>
              <w:pStyle w:val="TableText"/>
            </w:pPr>
            <w:r>
              <w:t>Small (&lt;1M)</w:t>
            </w:r>
          </w:p>
        </w:tc>
      </w:tr>
      <w:tr w:rsidR="00BD6191" w:rsidRPr="00916EAD" w14:paraId="7D027587" w14:textId="77777777" w:rsidTr="001C7103">
        <w:tc>
          <w:tcPr>
            <w:tcW w:w="1790" w:type="dxa"/>
            <w:shd w:val="clear" w:color="auto" w:fill="404040" w:themeFill="text1" w:themeFillTint="BF"/>
          </w:tcPr>
          <w:p w14:paraId="3D75C620" w14:textId="77777777" w:rsidR="00BD6191" w:rsidRPr="00E24359" w:rsidRDefault="00BD6191" w:rsidP="001C7103">
            <w:pPr>
              <w:pStyle w:val="TableHeader"/>
              <w:rPr>
                <w:b w:val="0"/>
              </w:rPr>
            </w:pPr>
            <w:r w:rsidRPr="00E24359">
              <w:rPr>
                <w:b w:val="0"/>
              </w:rPr>
              <w:t>Protocol</w:t>
            </w:r>
          </w:p>
        </w:tc>
        <w:tc>
          <w:tcPr>
            <w:tcW w:w="7680" w:type="dxa"/>
          </w:tcPr>
          <w:p w14:paraId="6A3E8F0A" w14:textId="77777777" w:rsidR="00BD6191" w:rsidRPr="00916EAD" w:rsidRDefault="00BD6191" w:rsidP="001C7103">
            <w:pPr>
              <w:pStyle w:val="TableText"/>
            </w:pPr>
            <w:r>
              <w:t>REST/HTTPS</w:t>
            </w:r>
          </w:p>
        </w:tc>
      </w:tr>
    </w:tbl>
    <w:p w14:paraId="6263C8C2" w14:textId="77777777" w:rsidR="00BD6191" w:rsidRDefault="00BD6191" w:rsidP="000E1FF9"/>
    <w:p w14:paraId="2919991D" w14:textId="77777777" w:rsidR="000E1FF9" w:rsidRDefault="005A2B0A" w:rsidP="000E1FF9">
      <w:pPr>
        <w:pStyle w:val="NormalText"/>
        <w:keepNext/>
      </w:pPr>
      <w:r>
        <w:rPr>
          <w:noProof/>
          <w:lang w:eastAsia="en-AU"/>
        </w:rPr>
        <w:drawing>
          <wp:inline distT="0" distB="0" distL="0" distR="0" wp14:anchorId="0C75DE34" wp14:editId="20DA39CC">
            <wp:extent cx="6294755" cy="2774950"/>
            <wp:effectExtent l="0" t="0" r="0" b="6350"/>
            <wp:docPr id="48" name="Picture 48" descr="C:\Users\adam.rozencwajg\Documents\Clients\PTV\SADDiagrams\ReportObjectRepo-retri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am.rozencwajg\Documents\Clients\PTV\SADDiagrams\ReportObjectRepo-retrie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4755" cy="2774950"/>
                    </a:xfrm>
                    <a:prstGeom prst="rect">
                      <a:avLst/>
                    </a:prstGeom>
                    <a:noFill/>
                    <a:ln>
                      <a:noFill/>
                    </a:ln>
                  </pic:spPr>
                </pic:pic>
              </a:graphicData>
            </a:graphic>
          </wp:inline>
        </w:drawing>
      </w:r>
    </w:p>
    <w:p w14:paraId="5613B0D2" w14:textId="77777777" w:rsidR="004627D7" w:rsidRPr="00BC4B87" w:rsidRDefault="000E1FF9" w:rsidP="00A9041D">
      <w:pPr>
        <w:pStyle w:val="Caption"/>
        <w:jc w:val="center"/>
      </w:pPr>
      <w:r>
        <w:t xml:space="preserve">Figure </w:t>
      </w:r>
      <w:r w:rsidR="00676330">
        <w:fldChar w:fldCharType="begin"/>
      </w:r>
      <w:r w:rsidR="00676330">
        <w:instrText xml:space="preserve"> SEQ Figure \* ARABIC </w:instrText>
      </w:r>
      <w:r w:rsidR="00676330">
        <w:fldChar w:fldCharType="separate"/>
      </w:r>
      <w:r>
        <w:rPr>
          <w:noProof/>
        </w:rPr>
        <w:t>17</w:t>
      </w:r>
      <w:r w:rsidR="00676330">
        <w:rPr>
          <w:noProof/>
        </w:rPr>
        <w:fldChar w:fldCharType="end"/>
      </w:r>
      <w:r>
        <w:rPr>
          <w:noProof/>
        </w:rPr>
        <w:t>:</w:t>
      </w:r>
      <w:r>
        <w:t xml:space="preserve"> Integration with Pega and the Report Object Repository </w:t>
      </w:r>
      <w:r w:rsidR="00072969">
        <w:t>(Retrieval)</w:t>
      </w:r>
    </w:p>
    <w:p w14:paraId="4C734679" w14:textId="77777777" w:rsidR="0076603E" w:rsidRPr="0076603E" w:rsidRDefault="0076603E" w:rsidP="00A9041D"/>
    <w:p w14:paraId="7D637628" w14:textId="77777777" w:rsidR="00424C9F" w:rsidRPr="008A4B63" w:rsidRDefault="00424C9F" w:rsidP="00C47010">
      <w:pPr>
        <w:pStyle w:val="Heading2"/>
      </w:pPr>
      <w:bookmarkStart w:id="180" w:name="_Toc468399925"/>
      <w:r w:rsidRPr="008A4B63">
        <w:t>Presentation Architecture</w:t>
      </w:r>
      <w:bookmarkEnd w:id="180"/>
    </w:p>
    <w:p w14:paraId="6BB8D371" w14:textId="77777777" w:rsidR="00F37817" w:rsidRDefault="00E51A9F" w:rsidP="00110C51">
      <w:pPr>
        <w:pStyle w:val="NormalText"/>
      </w:pPr>
      <w:r w:rsidRPr="008A4B63">
        <w:t xml:space="preserve">The </w:t>
      </w:r>
      <w:r w:rsidR="00402F70">
        <w:t>SPPS</w:t>
      </w:r>
      <w:r w:rsidRPr="008A4B63">
        <w:t xml:space="preserve"> solution </w:t>
      </w:r>
      <w:r w:rsidR="00116A82" w:rsidRPr="008A4B63">
        <w:t xml:space="preserve">is built on Commercial-off-the-shelf products </w:t>
      </w:r>
      <w:proofErr w:type="spellStart"/>
      <w:r w:rsidR="00116A82" w:rsidRPr="008A4B63">
        <w:t>Pega</w:t>
      </w:r>
      <w:proofErr w:type="spellEnd"/>
      <w:r w:rsidR="00116A82" w:rsidRPr="008A4B63">
        <w:t xml:space="preserve"> PRPC</w:t>
      </w:r>
      <w:r w:rsidR="008A4B63" w:rsidRPr="008A4B63">
        <w:t xml:space="preserve">, Qlik Sense and </w:t>
      </w:r>
      <w:proofErr w:type="spellStart"/>
      <w:r w:rsidR="008A4B63" w:rsidRPr="008A4B63">
        <w:t>JasperReports</w:t>
      </w:r>
      <w:proofErr w:type="spellEnd"/>
      <w:r w:rsidR="008A4B63" w:rsidRPr="008A4B63">
        <w:t xml:space="preserve"> </w:t>
      </w:r>
      <w:r w:rsidR="00116A82" w:rsidRPr="008A4B63">
        <w:t xml:space="preserve">for </w:t>
      </w:r>
      <w:r w:rsidR="008A4B63" w:rsidRPr="008A4B63">
        <w:t xml:space="preserve">the </w:t>
      </w:r>
      <w:r w:rsidR="00116A82" w:rsidRPr="008A4B63">
        <w:t>presentation layer.</w:t>
      </w:r>
    </w:p>
    <w:p w14:paraId="2C947A15" w14:textId="5A527510" w:rsidR="006C3185" w:rsidRDefault="00F37817" w:rsidP="00110C51">
      <w:pPr>
        <w:pStyle w:val="NormalText"/>
      </w:pPr>
      <w:r>
        <w:t xml:space="preserve">Pega will expose a portal for PTV Internal and External users (Service Providers); and </w:t>
      </w:r>
      <w:r w:rsidR="008A4B63">
        <w:t xml:space="preserve">this portal </w:t>
      </w:r>
      <w:r>
        <w:t>will be used as an interface for</w:t>
      </w:r>
      <w:r w:rsidR="00F00A9D">
        <w:t xml:space="preserve"> pre-defined</w:t>
      </w:r>
      <w:r>
        <w:t xml:space="preserve"> </w:t>
      </w:r>
      <w:r w:rsidR="002F5884">
        <w:t>SPPS</w:t>
      </w:r>
      <w:r>
        <w:t xml:space="preserve"> </w:t>
      </w:r>
      <w:r w:rsidRPr="00110C51">
        <w:t>report</w:t>
      </w:r>
      <w:r w:rsidR="00E72A2E">
        <w:t>s</w:t>
      </w:r>
      <w:r w:rsidR="006C3185">
        <w:t>.</w:t>
      </w:r>
      <w:r w:rsidR="00F00A9D">
        <w:t xml:space="preserve"> </w:t>
      </w:r>
      <w:r w:rsidR="00FE3445">
        <w:t>D</w:t>
      </w:r>
      <w:r w:rsidR="00F00A9D">
        <w:t xml:space="preserve">eeper analysis into SPPS data can be performed by PTV users in the </w:t>
      </w:r>
      <w:r w:rsidR="00A91052">
        <w:t xml:space="preserve">Analytics </w:t>
      </w:r>
      <w:r w:rsidR="00F00A9D">
        <w:t>Portal.</w:t>
      </w:r>
    </w:p>
    <w:p w14:paraId="571C3DFC" w14:textId="77777777" w:rsidR="006C3185" w:rsidRDefault="007970D7" w:rsidP="00110C51">
      <w:pPr>
        <w:pStyle w:val="NormalText"/>
      </w:pPr>
      <w:r>
        <w:t xml:space="preserve">The diagram below </w:t>
      </w:r>
      <w:r w:rsidR="00DD22A5">
        <w:t>shows a high level architecture for Presentation Layer.</w:t>
      </w:r>
    </w:p>
    <w:p w14:paraId="7182DBE3" w14:textId="2861C6F2" w:rsidR="009E35B9" w:rsidRDefault="004E4CA5" w:rsidP="009E35B9">
      <w:pPr>
        <w:pStyle w:val="NormalText"/>
        <w:keepNext/>
      </w:pPr>
      <w:r w:rsidRPr="004E4CA5">
        <w:lastRenderedPageBreak/>
        <w:t xml:space="preserve"> </w:t>
      </w:r>
      <w:r w:rsidR="00004EB5">
        <w:rPr>
          <w:noProof/>
          <w:lang w:eastAsia="en-AU"/>
        </w:rPr>
        <w:drawing>
          <wp:inline distT="0" distB="0" distL="0" distR="0" wp14:anchorId="33BAF80F" wp14:editId="07F7B9FC">
            <wp:extent cx="6290945" cy="3328670"/>
            <wp:effectExtent l="0" t="0" r="0" b="5080"/>
            <wp:docPr id="15" name="Picture 15" descr="C:\Users\adam.rozencwajg\Documents\Clients\PTV\Diagrams\Reporting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am.rozencwajg\Documents\Clients\PTV\Diagrams\Reporting Architectu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90945" cy="3328670"/>
                    </a:xfrm>
                    <a:prstGeom prst="rect">
                      <a:avLst/>
                    </a:prstGeom>
                    <a:noFill/>
                    <a:ln>
                      <a:noFill/>
                    </a:ln>
                  </pic:spPr>
                </pic:pic>
              </a:graphicData>
            </a:graphic>
          </wp:inline>
        </w:drawing>
      </w:r>
    </w:p>
    <w:p w14:paraId="443A9085" w14:textId="77777777" w:rsidR="006F3665" w:rsidRDefault="009E35B9" w:rsidP="009E35B9">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18</w:t>
      </w:r>
      <w:r w:rsidR="00676330">
        <w:rPr>
          <w:noProof/>
        </w:rPr>
        <w:fldChar w:fldCharType="end"/>
      </w:r>
      <w:r w:rsidR="0092583E">
        <w:rPr>
          <w:noProof/>
        </w:rPr>
        <w:t>:</w:t>
      </w:r>
      <w:r>
        <w:t xml:space="preserve"> Presentation Architecture</w:t>
      </w:r>
    </w:p>
    <w:p w14:paraId="15C71E4D" w14:textId="77777777" w:rsidR="006C3185" w:rsidRDefault="00822662" w:rsidP="00FC1C14">
      <w:pPr>
        <w:pStyle w:val="Heading3"/>
      </w:pPr>
      <w:bookmarkStart w:id="181" w:name="_Toc468399926"/>
      <w:r>
        <w:t xml:space="preserve">Pega </w:t>
      </w:r>
      <w:r w:rsidR="00764FE7">
        <w:t>Case Manager</w:t>
      </w:r>
      <w:r>
        <w:t xml:space="preserve"> Portal</w:t>
      </w:r>
      <w:bookmarkEnd w:id="181"/>
    </w:p>
    <w:p w14:paraId="12E23D9A" w14:textId="77777777" w:rsidR="00235AAA" w:rsidRDefault="00235AAA" w:rsidP="00235AAA">
      <w:pPr>
        <w:pStyle w:val="NormalText"/>
      </w:pPr>
      <w:r>
        <w:t>Pega Case Manager Portal provides users (who are sometimes called caseworkers) with a standard user interface for:</w:t>
      </w:r>
    </w:p>
    <w:p w14:paraId="0C61F751" w14:textId="77777777" w:rsidR="00235AAA" w:rsidRDefault="00235AAA" w:rsidP="00FC1C14">
      <w:pPr>
        <w:pStyle w:val="ListBullet"/>
      </w:pPr>
      <w:r>
        <w:t>Creating, viewing, and working on cases</w:t>
      </w:r>
    </w:p>
    <w:p w14:paraId="2559A503" w14:textId="77777777" w:rsidR="00235AAA" w:rsidRDefault="00235AAA" w:rsidP="00FC1C14">
      <w:pPr>
        <w:pStyle w:val="ListBullet"/>
      </w:pPr>
      <w:r>
        <w:t>Displaying unresolved cases, their subcases, and a case's open assignments</w:t>
      </w:r>
    </w:p>
    <w:p w14:paraId="7B1C1B9C" w14:textId="77777777" w:rsidR="00235AAA" w:rsidRDefault="00235AAA" w:rsidP="00FC1C14">
      <w:pPr>
        <w:pStyle w:val="ListBullet"/>
      </w:pPr>
      <w:r>
        <w:t>Displaying associated content, users, roles, and subjects</w:t>
      </w:r>
    </w:p>
    <w:p w14:paraId="005C205E" w14:textId="77777777" w:rsidR="00235AAA" w:rsidRDefault="00235AAA" w:rsidP="00FC1C14">
      <w:pPr>
        <w:pStyle w:val="ListBullet"/>
      </w:pPr>
      <w:r>
        <w:t>Monitoring work group status, goals, and deadlines</w:t>
      </w:r>
    </w:p>
    <w:p w14:paraId="695270D1" w14:textId="77777777" w:rsidR="00764FE7" w:rsidRDefault="00235AAA" w:rsidP="00FC1C14">
      <w:pPr>
        <w:pStyle w:val="ListBullet"/>
      </w:pPr>
      <w:r>
        <w:t>Generating work management reports</w:t>
      </w:r>
    </w:p>
    <w:p w14:paraId="1ABEE463" w14:textId="77777777" w:rsidR="004F48C2" w:rsidRPr="00CA3388" w:rsidRDefault="00402F70">
      <w:pPr>
        <w:pStyle w:val="NormalText"/>
      </w:pPr>
      <w:r>
        <w:t>SPPS</w:t>
      </w:r>
      <w:r w:rsidR="004E4CA5">
        <w:t xml:space="preserve"> solution will </w:t>
      </w:r>
      <w:r w:rsidR="00C74256">
        <w:t xml:space="preserve">have </w:t>
      </w:r>
      <w:r w:rsidR="004E4CA5">
        <w:t xml:space="preserve">Case Manager Portal </w:t>
      </w:r>
      <w:r w:rsidR="00C74256">
        <w:t xml:space="preserve">configured </w:t>
      </w:r>
      <w:r w:rsidR="004E4CA5">
        <w:t>for</w:t>
      </w:r>
      <w:r w:rsidR="008530CA">
        <w:t xml:space="preserve"> PTV users and external users to provide them a user interface relevant to their </w:t>
      </w:r>
      <w:r w:rsidR="00C8725E">
        <w:t xml:space="preserve">user </w:t>
      </w:r>
      <w:r w:rsidR="008530CA">
        <w:t>role.</w:t>
      </w:r>
      <w:r w:rsidR="004E4CA5">
        <w:t xml:space="preserve"> </w:t>
      </w:r>
    </w:p>
    <w:p w14:paraId="284C5F64" w14:textId="77777777" w:rsidR="009520BF" w:rsidRDefault="009520BF" w:rsidP="009520BF">
      <w:pPr>
        <w:pStyle w:val="Heading3"/>
      </w:pPr>
      <w:bookmarkStart w:id="182" w:name="_Toc468399927"/>
      <w:r>
        <w:t xml:space="preserve">Pega </w:t>
      </w:r>
      <w:r w:rsidR="00EB1BE5">
        <w:t>Designer Studio</w:t>
      </w:r>
      <w:bookmarkEnd w:id="182"/>
    </w:p>
    <w:p w14:paraId="14F4465D" w14:textId="77777777" w:rsidR="00822662" w:rsidRDefault="007D084B" w:rsidP="00CA3388">
      <w:pPr>
        <w:pStyle w:val="NormalText"/>
      </w:pPr>
      <w:r>
        <w:t xml:space="preserve">Pega </w:t>
      </w:r>
      <w:r w:rsidRPr="007D084B">
        <w:t xml:space="preserve">Designer Studio is a web-based integrated development environment that you use to build </w:t>
      </w:r>
      <w:r>
        <w:t xml:space="preserve">Pega </w:t>
      </w:r>
      <w:r w:rsidRPr="007D084B">
        <w:t>applications. Designer Studio provides access to tools, wizards, reports, and other features</w:t>
      </w:r>
      <w:r w:rsidR="00036B3C">
        <w:t xml:space="preserve"> for application developers and designers</w:t>
      </w:r>
      <w:r w:rsidRPr="007D084B">
        <w:t>.</w:t>
      </w:r>
      <w:r w:rsidR="00036B3C">
        <w:t xml:space="preserve"> </w:t>
      </w:r>
    </w:p>
    <w:p w14:paraId="7A3C18C0" w14:textId="77777777" w:rsidR="00036B3C" w:rsidRPr="00CA3388" w:rsidRDefault="00036B3C">
      <w:pPr>
        <w:pStyle w:val="NormalText"/>
      </w:pPr>
      <w:r>
        <w:t xml:space="preserve">This will be used by OPSM implementation team to develop </w:t>
      </w:r>
      <w:r w:rsidR="00402F70">
        <w:t>SPPS</w:t>
      </w:r>
      <w:r>
        <w:t xml:space="preserve"> solution.</w:t>
      </w:r>
    </w:p>
    <w:p w14:paraId="6E8E7C14" w14:textId="77777777" w:rsidR="00FE3445" w:rsidRDefault="00FE3445" w:rsidP="00FE3445">
      <w:pPr>
        <w:pStyle w:val="Heading3"/>
      </w:pPr>
      <w:bookmarkStart w:id="183" w:name="_Toc468399928"/>
      <w:r>
        <w:t>Reporting Portal</w:t>
      </w:r>
    </w:p>
    <w:p w14:paraId="6B3AEEB1" w14:textId="77777777" w:rsidR="00FE3445" w:rsidRDefault="00FE3445" w:rsidP="00FE3445">
      <w:pPr>
        <w:pStyle w:val="NormalText"/>
      </w:pPr>
      <w:r>
        <w:t xml:space="preserve">The Reporting Portal is a primary interface for PTV staff to access / view SPPS reports, including preconfigured static reports and migrated historical reports, as well as executing ad-hoc queries to obtain deeper (yet unstructured) insight into SPPS data. The functionality that comprises the reporting portal is embedded in the Pega Case Manager Portal to provide a single point of user interaction with the solution. </w:t>
      </w:r>
    </w:p>
    <w:p w14:paraId="4EE3FE00" w14:textId="0FA588D8" w:rsidR="00BD4B8A" w:rsidRDefault="00004EB5" w:rsidP="00BD4B8A">
      <w:pPr>
        <w:pStyle w:val="Heading3"/>
      </w:pPr>
      <w:r>
        <w:lastRenderedPageBreak/>
        <w:t>Analytics</w:t>
      </w:r>
      <w:r w:rsidR="00FE3445">
        <w:t xml:space="preserve"> </w:t>
      </w:r>
      <w:r w:rsidR="0066308A">
        <w:t>Portal</w:t>
      </w:r>
      <w:bookmarkEnd w:id="183"/>
    </w:p>
    <w:p w14:paraId="1B943007" w14:textId="7D262E3A" w:rsidR="00FE3445" w:rsidRDefault="008D3094" w:rsidP="00110C51">
      <w:pPr>
        <w:pStyle w:val="NormalText"/>
      </w:pPr>
      <w:r>
        <w:t xml:space="preserve">The </w:t>
      </w:r>
      <w:r w:rsidR="00004EB5">
        <w:t xml:space="preserve">Analytics </w:t>
      </w:r>
      <w:r>
        <w:t xml:space="preserve">Portal is </w:t>
      </w:r>
      <w:r w:rsidR="008A4B63">
        <w:t>a</w:t>
      </w:r>
      <w:r w:rsidR="00FE3445">
        <w:t xml:space="preserve">n </w:t>
      </w:r>
      <w:r w:rsidR="00E72A2E">
        <w:t>i</w:t>
      </w:r>
      <w:r w:rsidR="008A4B63">
        <w:t xml:space="preserve">nterface for PTV staff </w:t>
      </w:r>
      <w:r w:rsidR="00E72A2E">
        <w:t xml:space="preserve">to </w:t>
      </w:r>
      <w:r w:rsidR="00A56C1E">
        <w:t xml:space="preserve">obtain deeper insight into </w:t>
      </w:r>
      <w:r w:rsidR="00402F70">
        <w:t>SPPS</w:t>
      </w:r>
      <w:r w:rsidR="00A56C1E">
        <w:t xml:space="preserve"> data</w:t>
      </w:r>
      <w:r w:rsidR="008A4B63">
        <w:t xml:space="preserve">. </w:t>
      </w:r>
      <w:r w:rsidR="00FE3445">
        <w:t xml:space="preserve">The interface provides a mechanism for </w:t>
      </w:r>
      <w:r w:rsidR="006D23E6">
        <w:t xml:space="preserve">analysing </w:t>
      </w:r>
      <w:r w:rsidR="00FE3445">
        <w:t xml:space="preserve">contract and payment data for creating </w:t>
      </w:r>
      <w:r w:rsidR="006D23E6">
        <w:t xml:space="preserve">ad-hoc queries </w:t>
      </w:r>
      <w:r w:rsidR="00FE3445">
        <w:t>and reports</w:t>
      </w:r>
      <w:r w:rsidR="006D23E6">
        <w:t xml:space="preserve">. By providing a secure means for analysis within the solution, </w:t>
      </w:r>
      <w:r w:rsidR="00FE3445">
        <w:t xml:space="preserve">data leakage through </w:t>
      </w:r>
      <w:r w:rsidR="006D23E6">
        <w:t>export can be minimised.</w:t>
      </w:r>
    </w:p>
    <w:p w14:paraId="1F0330D8" w14:textId="77777777" w:rsidR="006C3185" w:rsidRDefault="006C3185" w:rsidP="00110C51">
      <w:pPr>
        <w:pStyle w:val="NormalText"/>
      </w:pPr>
    </w:p>
    <w:p w14:paraId="5875A011" w14:textId="77777777" w:rsidR="00583C22" w:rsidRDefault="00583C22" w:rsidP="00EE22AF">
      <w:pPr>
        <w:pStyle w:val="Heading1"/>
        <w:ind w:left="1134" w:hanging="708"/>
      </w:pPr>
      <w:bookmarkStart w:id="184" w:name="_Toc434963773"/>
      <w:bookmarkStart w:id="185" w:name="_Toc434963774"/>
      <w:bookmarkStart w:id="186" w:name="_Toc468399929"/>
      <w:bookmarkEnd w:id="184"/>
      <w:bookmarkEnd w:id="185"/>
      <w:r>
        <w:lastRenderedPageBreak/>
        <w:t>Technology Architecture</w:t>
      </w:r>
      <w:bookmarkEnd w:id="186"/>
    </w:p>
    <w:p w14:paraId="338A7E99" w14:textId="77777777" w:rsidR="00583C22" w:rsidRDefault="00402F70" w:rsidP="001800EE">
      <w:pPr>
        <w:pStyle w:val="NormalText"/>
      </w:pPr>
      <w:r>
        <w:t>SPPS</w:t>
      </w:r>
      <w:r w:rsidR="00583C22">
        <w:t xml:space="preserve"> solution is based </w:t>
      </w:r>
      <w:r w:rsidR="002361D9">
        <w:t xml:space="preserve">primarily </w:t>
      </w:r>
      <w:r w:rsidR="00583C22">
        <w:t>on the Amazon Web Services cloud environment with additional third party products and custom software that provides enhanced security, logging and monitoring.</w:t>
      </w:r>
      <w:r w:rsidR="002361D9">
        <w:t xml:space="preserve"> On-premise virtualised environments, hosted by </w:t>
      </w:r>
      <w:proofErr w:type="spellStart"/>
      <w:r w:rsidR="002361D9">
        <w:t>CenITex</w:t>
      </w:r>
      <w:proofErr w:type="spellEnd"/>
      <w:r w:rsidR="002361D9">
        <w:t xml:space="preserve">, will facilitate connectivity between the </w:t>
      </w:r>
      <w:r>
        <w:t>SPPS</w:t>
      </w:r>
      <w:r w:rsidR="002361D9">
        <w:t xml:space="preserve"> cloud environment, and existing/legacy PTV systems. </w:t>
      </w:r>
      <w:r w:rsidR="00583C22">
        <w:t xml:space="preserve"> Each environment will be architected </w:t>
      </w:r>
      <w:r w:rsidR="006A78E6">
        <w:t xml:space="preserve">to achieve </w:t>
      </w:r>
      <w:r w:rsidR="00583C22">
        <w:t xml:space="preserve">the following </w:t>
      </w:r>
      <w:r w:rsidR="006A78E6">
        <w:t>outcomes</w:t>
      </w:r>
      <w:r w:rsidR="00583C22">
        <w:t>:</w:t>
      </w:r>
    </w:p>
    <w:p w14:paraId="632785ED" w14:textId="2C5D7E67" w:rsidR="00583C22" w:rsidRDefault="00583C22" w:rsidP="00FC1C14">
      <w:pPr>
        <w:pStyle w:val="ListBullet"/>
      </w:pPr>
      <w:r w:rsidRPr="006F7CDF">
        <w:rPr>
          <w:b/>
        </w:rPr>
        <w:t xml:space="preserve">Production / </w:t>
      </w:r>
      <w:r w:rsidR="00783319">
        <w:rPr>
          <w:b/>
        </w:rPr>
        <w:t>P</w:t>
      </w:r>
      <w:r w:rsidR="009F4814">
        <w:rPr>
          <w:b/>
        </w:rPr>
        <w:t>re P</w:t>
      </w:r>
      <w:r w:rsidRPr="006F7CDF">
        <w:rPr>
          <w:b/>
        </w:rPr>
        <w:t>roduction</w:t>
      </w:r>
      <w:r w:rsidR="0010509F">
        <w:rPr>
          <w:b/>
        </w:rPr>
        <w:t xml:space="preserve"> </w:t>
      </w:r>
      <w:r w:rsidR="009F4814">
        <w:rPr>
          <w:b/>
        </w:rPr>
        <w:t xml:space="preserve">(Production </w:t>
      </w:r>
      <w:r w:rsidR="00783319">
        <w:rPr>
          <w:b/>
        </w:rPr>
        <w:t>Support</w:t>
      </w:r>
      <w:r w:rsidR="009F4814">
        <w:rPr>
          <w:b/>
        </w:rPr>
        <w:t>)</w:t>
      </w:r>
      <w:r w:rsidR="00783319">
        <w:rPr>
          <w:b/>
        </w:rPr>
        <w:t xml:space="preserve"> </w:t>
      </w:r>
      <w:r w:rsidR="0010509F">
        <w:rPr>
          <w:b/>
        </w:rPr>
        <w:t>Environment</w:t>
      </w:r>
      <w:r>
        <w:t xml:space="preserve"> –</w:t>
      </w:r>
      <w:r w:rsidR="00D4499E">
        <w:t xml:space="preserve"> B</w:t>
      </w:r>
      <w:r>
        <w:t xml:space="preserve">oth the production and </w:t>
      </w:r>
      <w:r w:rsidR="009F4814">
        <w:t>pre-</w:t>
      </w:r>
      <w:r>
        <w:t>production environments will be identical in architect</w:t>
      </w:r>
      <w:r w:rsidR="009F4814">
        <w:t xml:space="preserve">ure </w:t>
      </w:r>
      <w:r>
        <w:t>and sizing</w:t>
      </w:r>
      <w:r w:rsidR="00D4499E">
        <w:t xml:space="preserve"> to enable </w:t>
      </w:r>
      <w:r>
        <w:t>like-for-like testing, before changes are deployed to Production.</w:t>
      </w:r>
      <w:r w:rsidR="00D4499E">
        <w:t xml:space="preserve"> They are designed to be scalable, highly available, secure, and quick to provision and recover. </w:t>
      </w:r>
      <w:r w:rsidR="0081537B">
        <w:t xml:space="preserve">The physical architecture of the </w:t>
      </w:r>
      <w:r w:rsidR="00054CCC">
        <w:t xml:space="preserve">production and pre-production </w:t>
      </w:r>
      <w:r w:rsidR="0081537B">
        <w:t xml:space="preserve">environments is described in detail in section </w:t>
      </w:r>
      <w:r w:rsidR="0081537B">
        <w:fldChar w:fldCharType="begin"/>
      </w:r>
      <w:r w:rsidR="0081537B">
        <w:instrText xml:space="preserve"> REF _Ref469403992 \r \h </w:instrText>
      </w:r>
      <w:r w:rsidR="0081537B">
        <w:fldChar w:fldCharType="separate"/>
      </w:r>
      <w:r w:rsidR="0081537B">
        <w:t>7.2.1</w:t>
      </w:r>
      <w:r w:rsidR="0081537B">
        <w:fldChar w:fldCharType="end"/>
      </w:r>
      <w:r w:rsidR="0081537B">
        <w:t xml:space="preserve"> and </w:t>
      </w:r>
      <w:r w:rsidR="0081537B">
        <w:fldChar w:fldCharType="begin"/>
      </w:r>
      <w:r w:rsidR="0081537B">
        <w:instrText xml:space="preserve"> REF _Ref469403995 \r \h </w:instrText>
      </w:r>
      <w:r w:rsidR="0081537B">
        <w:fldChar w:fldCharType="separate"/>
      </w:r>
      <w:r w:rsidR="0081537B">
        <w:t>7.2.2</w:t>
      </w:r>
      <w:r w:rsidR="0081537B">
        <w:fldChar w:fldCharType="end"/>
      </w:r>
      <w:r w:rsidR="0081537B">
        <w:t>, respectively.</w:t>
      </w:r>
    </w:p>
    <w:p w14:paraId="7E49C6D6" w14:textId="68B64A4C" w:rsidR="00583C22" w:rsidRDefault="00DA780C" w:rsidP="00FC1C14">
      <w:pPr>
        <w:pStyle w:val="ListBullet"/>
      </w:pPr>
      <w:r>
        <w:rPr>
          <w:b/>
        </w:rPr>
        <w:t>Non-</w:t>
      </w:r>
      <w:r w:rsidR="0081537B">
        <w:rPr>
          <w:b/>
        </w:rPr>
        <w:t>Production</w:t>
      </w:r>
      <w:r w:rsidR="0081537B">
        <w:t xml:space="preserve"> </w:t>
      </w:r>
      <w:r w:rsidR="0010509F" w:rsidRPr="001800EE">
        <w:rPr>
          <w:b/>
        </w:rPr>
        <w:t>Environments</w:t>
      </w:r>
      <w:r w:rsidR="0010509F">
        <w:t xml:space="preserve"> </w:t>
      </w:r>
      <w:r w:rsidR="00583C22">
        <w:t xml:space="preserve">– The architecture and </w:t>
      </w:r>
      <w:r w:rsidR="009F4814">
        <w:t>services</w:t>
      </w:r>
      <w:r w:rsidR="00583C22">
        <w:t xml:space="preserve"> used in the development</w:t>
      </w:r>
      <w:r w:rsidR="0081537B">
        <w:t xml:space="preserve"> and test </w:t>
      </w:r>
      <w:r w:rsidR="00583C22">
        <w:t>environment</w:t>
      </w:r>
      <w:r w:rsidR="0081537B">
        <w:t>s</w:t>
      </w:r>
      <w:r w:rsidR="00583C22">
        <w:t xml:space="preserve"> </w:t>
      </w:r>
      <w:r w:rsidR="009F4814">
        <w:t xml:space="preserve">are </w:t>
      </w:r>
      <w:r w:rsidR="00583C22">
        <w:t>s</w:t>
      </w:r>
      <w:r w:rsidR="009F4814">
        <w:t xml:space="preserve">imilar to the production environment, but scaled back in terms of resilience, performance and availability to enable full functionality at a </w:t>
      </w:r>
      <w:r w:rsidR="00583C22">
        <w:t>reduc</w:t>
      </w:r>
      <w:r w:rsidR="009F4814">
        <w:t>ed</w:t>
      </w:r>
      <w:r w:rsidR="00583C22">
        <w:t xml:space="preserve"> cost.  </w:t>
      </w:r>
      <w:r w:rsidR="0081537B">
        <w:t xml:space="preserve">The physical architecture of the test and development environments is described in detail in section </w:t>
      </w:r>
      <w:r w:rsidR="0081537B">
        <w:fldChar w:fldCharType="begin"/>
      </w:r>
      <w:r w:rsidR="0081537B">
        <w:instrText xml:space="preserve"> REF _Ref469404062 \r \h </w:instrText>
      </w:r>
      <w:r w:rsidR="0081537B">
        <w:fldChar w:fldCharType="separate"/>
      </w:r>
      <w:r w:rsidR="0081537B">
        <w:t>7.2.3</w:t>
      </w:r>
      <w:r w:rsidR="0081537B">
        <w:fldChar w:fldCharType="end"/>
      </w:r>
      <w:r w:rsidR="0081537B">
        <w:t xml:space="preserve"> and </w:t>
      </w:r>
      <w:r w:rsidR="0081537B">
        <w:fldChar w:fldCharType="begin"/>
      </w:r>
      <w:r w:rsidR="0081537B">
        <w:instrText xml:space="preserve"> REF _Ref469404064 \r \h </w:instrText>
      </w:r>
      <w:r w:rsidR="0081537B">
        <w:fldChar w:fldCharType="separate"/>
      </w:r>
      <w:r w:rsidR="0081537B">
        <w:t>7.2.4</w:t>
      </w:r>
      <w:r w:rsidR="0081537B">
        <w:fldChar w:fldCharType="end"/>
      </w:r>
      <w:r w:rsidR="0081537B">
        <w:t>, respectively.</w:t>
      </w:r>
    </w:p>
    <w:p w14:paraId="6F5DF59A" w14:textId="344D3E52" w:rsidR="004716B0" w:rsidRDefault="00C57DE4" w:rsidP="004716B0">
      <w:pPr>
        <w:pStyle w:val="ListBullet"/>
      </w:pPr>
      <w:r w:rsidRPr="004716B0">
        <w:rPr>
          <w:b/>
        </w:rPr>
        <w:t>DevOps Environment</w:t>
      </w:r>
      <w:r>
        <w:t xml:space="preserve"> – T</w:t>
      </w:r>
      <w:r w:rsidR="00D4499E">
        <w:t>echnically not a standalone environment, t</w:t>
      </w:r>
      <w:r>
        <w:t xml:space="preserve">he DevOps environment provides shared services </w:t>
      </w:r>
      <w:r w:rsidR="004716B0">
        <w:t xml:space="preserve">for the above environments. By connecting the environment (through VPC peering) to the other environments, it can act as a centralised provider of access (via bastion servers), monitoring (for incident ticketing), </w:t>
      </w:r>
      <w:r w:rsidR="00E027B8">
        <w:t>user management (for windows/</w:t>
      </w:r>
      <w:proofErr w:type="spellStart"/>
      <w:r w:rsidR="00E027B8">
        <w:t>linux</w:t>
      </w:r>
      <w:proofErr w:type="spellEnd"/>
      <w:r w:rsidR="00E027B8">
        <w:t xml:space="preserve"> server access), </w:t>
      </w:r>
      <w:r w:rsidR="004716B0">
        <w:t>time synchronisation, continuous integration and automated testing.</w:t>
      </w:r>
    </w:p>
    <w:p w14:paraId="02A40A83" w14:textId="77777777" w:rsidR="00A9709A" w:rsidRDefault="00A9709A" w:rsidP="00590DAA">
      <w:pPr>
        <w:pStyle w:val="ListBullet"/>
        <w:keepNext/>
        <w:numPr>
          <w:ilvl w:val="0"/>
          <w:numId w:val="0"/>
        </w:numPr>
        <w:ind w:left="720"/>
        <w:jc w:val="center"/>
      </w:pPr>
      <w:r>
        <w:rPr>
          <w:noProof/>
          <w:lang w:val="en-AU" w:eastAsia="en-AU"/>
        </w:rPr>
        <w:drawing>
          <wp:inline distT="0" distB="0" distL="0" distR="0" wp14:anchorId="7794FB80" wp14:editId="29814CD8">
            <wp:extent cx="3743864" cy="1987428"/>
            <wp:effectExtent l="0" t="0" r="0" b="0"/>
            <wp:docPr id="51" name="Picture 51" descr="C:\Users\adam.rozencwajg\Documents\Clients\PTV\SADDiagrams\DevOps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rozencwajg\Documents\Clients\PTV\SADDiagrams\DevOpsLogic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8233" cy="2000364"/>
                    </a:xfrm>
                    <a:prstGeom prst="rect">
                      <a:avLst/>
                    </a:prstGeom>
                    <a:noFill/>
                    <a:ln>
                      <a:noFill/>
                    </a:ln>
                  </pic:spPr>
                </pic:pic>
              </a:graphicData>
            </a:graphic>
          </wp:inline>
        </w:drawing>
      </w:r>
    </w:p>
    <w:p w14:paraId="6A33F6EA" w14:textId="125C9B2C" w:rsidR="004716B0" w:rsidRDefault="00A9709A" w:rsidP="00590DAA">
      <w:pPr>
        <w:pStyle w:val="Caption"/>
        <w:jc w:val="center"/>
      </w:pPr>
      <w:r>
        <w:t xml:space="preserve">Figure </w:t>
      </w:r>
      <w:r w:rsidR="00676330">
        <w:fldChar w:fldCharType="begin"/>
      </w:r>
      <w:r w:rsidR="00676330">
        <w:instrText xml:space="preserve"> SEQ Figure \* ARABIC </w:instrText>
      </w:r>
      <w:r w:rsidR="00676330">
        <w:fldChar w:fldCharType="separate"/>
      </w:r>
      <w:r>
        <w:rPr>
          <w:noProof/>
        </w:rPr>
        <w:t>21</w:t>
      </w:r>
      <w:r w:rsidR="00676330">
        <w:rPr>
          <w:noProof/>
        </w:rPr>
        <w:fldChar w:fldCharType="end"/>
      </w:r>
      <w:r>
        <w:t xml:space="preserve">: Shared Services </w:t>
      </w:r>
      <w:r w:rsidR="002436DB">
        <w:t xml:space="preserve">Provided </w:t>
      </w:r>
      <w:r w:rsidR="00CE6206">
        <w:t>b</w:t>
      </w:r>
      <w:r w:rsidR="002436DB">
        <w:t xml:space="preserve">y </w:t>
      </w:r>
      <w:r w:rsidR="00CE6206">
        <w:t xml:space="preserve">the </w:t>
      </w:r>
      <w:r>
        <w:t>Connected DevOps Environment</w:t>
      </w:r>
    </w:p>
    <w:p w14:paraId="531393BA" w14:textId="2D9961CD" w:rsidR="0081537B" w:rsidRPr="008D14BE" w:rsidRDefault="0081537B" w:rsidP="0087751C">
      <w:pPr>
        <w:pStyle w:val="ListBullet"/>
        <w:numPr>
          <w:ilvl w:val="0"/>
          <w:numId w:val="0"/>
        </w:numPr>
        <w:ind w:left="720"/>
      </w:pPr>
      <w:r>
        <w:t xml:space="preserve">The physical </w:t>
      </w:r>
      <w:r w:rsidRPr="008D14BE">
        <w:t>architecture</w:t>
      </w:r>
      <w:r>
        <w:t xml:space="preserve"> of the DevOps environment is described in detail in section </w:t>
      </w:r>
      <w:r>
        <w:fldChar w:fldCharType="begin"/>
      </w:r>
      <w:r>
        <w:instrText xml:space="preserve"> REF _Ref469404200 \r \h </w:instrText>
      </w:r>
      <w:r>
        <w:fldChar w:fldCharType="separate"/>
      </w:r>
      <w:r>
        <w:t>7.2.5</w:t>
      </w:r>
      <w:r>
        <w:fldChar w:fldCharType="end"/>
      </w:r>
      <w:r>
        <w:t xml:space="preserve"> </w:t>
      </w:r>
    </w:p>
    <w:p w14:paraId="642B5971" w14:textId="04620BE8" w:rsidR="00F43833" w:rsidRDefault="00583C22" w:rsidP="001800EE">
      <w:pPr>
        <w:pStyle w:val="NormalText"/>
      </w:pPr>
      <w:r>
        <w:t xml:space="preserve">The sizing principal of the </w:t>
      </w:r>
      <w:r w:rsidR="002361D9">
        <w:t xml:space="preserve">cloud </w:t>
      </w:r>
      <w:r>
        <w:t>environment</w:t>
      </w:r>
      <w:r w:rsidR="00054CCC">
        <w:t>s</w:t>
      </w:r>
      <w:r>
        <w:t xml:space="preserve"> is to use </w:t>
      </w:r>
      <w:r w:rsidR="002361D9">
        <w:t xml:space="preserve">server </w:t>
      </w:r>
      <w:r>
        <w:t xml:space="preserve">instances that </w:t>
      </w:r>
      <w:r w:rsidR="009F4814">
        <w:t>provide adequate capacity, without over-provisioning.</w:t>
      </w:r>
      <w:r>
        <w:t xml:space="preserve"> </w:t>
      </w:r>
      <w:r w:rsidR="00F43833" w:rsidRPr="00FC1C14">
        <w:t xml:space="preserve">The environment will be configured </w:t>
      </w:r>
      <w:r w:rsidR="00F43833">
        <w:t xml:space="preserve">to make use </w:t>
      </w:r>
      <w:r w:rsidR="009F4814">
        <w:t xml:space="preserve">of </w:t>
      </w:r>
      <w:r w:rsidR="00F43833">
        <w:t xml:space="preserve">AWS auto scaling to </w:t>
      </w:r>
      <w:r w:rsidR="00F43833" w:rsidRPr="00F43833">
        <w:t>maintain application availability</w:t>
      </w:r>
      <w:r w:rsidR="000556B1">
        <w:t xml:space="preserve">, and </w:t>
      </w:r>
      <w:r w:rsidR="00195073">
        <w:t>can automatically scale capacity up or down according to predefined conditions.</w:t>
      </w:r>
      <w:r w:rsidR="00F43833" w:rsidRPr="00F43833">
        <w:t xml:space="preserve"> </w:t>
      </w:r>
    </w:p>
    <w:p w14:paraId="6E132ED2" w14:textId="77777777" w:rsidR="00583C22" w:rsidRDefault="00583C22" w:rsidP="00583C22">
      <w:pPr>
        <w:pStyle w:val="NormalText"/>
      </w:pPr>
      <w:r>
        <w:t xml:space="preserve">The sizing estimates for </w:t>
      </w:r>
      <w:r w:rsidR="009F4814">
        <w:t xml:space="preserve">the </w:t>
      </w:r>
      <w:r w:rsidR="00C57DE4">
        <w:t>Pega components of the</w:t>
      </w:r>
      <w:r>
        <w:t xml:space="preserve"> solution consider output</w:t>
      </w:r>
      <w:r w:rsidR="00C57DE4">
        <w:t>s</w:t>
      </w:r>
      <w:r>
        <w:t xml:space="preserve"> from </w:t>
      </w:r>
      <w:r w:rsidR="009F4814">
        <w:t xml:space="preserve">the </w:t>
      </w:r>
      <w:r>
        <w:t xml:space="preserve">Pega Hardware Platform Sizing Estimation technique. The platform sizing </w:t>
      </w:r>
      <w:r w:rsidR="00207409">
        <w:t xml:space="preserve">will </w:t>
      </w:r>
      <w:r>
        <w:t xml:space="preserve">be refined </w:t>
      </w:r>
      <w:r w:rsidR="00262271">
        <w:t xml:space="preserve">after </w:t>
      </w:r>
      <w:r>
        <w:t>the performance testing phase of the project</w:t>
      </w:r>
      <w:r w:rsidR="00262271">
        <w:t xml:space="preserve"> based upon the results from performance test</w:t>
      </w:r>
      <w:r>
        <w:t>.</w:t>
      </w:r>
    </w:p>
    <w:p w14:paraId="70F82845" w14:textId="77777777" w:rsidR="00583C22" w:rsidRPr="00C47010" w:rsidRDefault="00583C22" w:rsidP="00583C22">
      <w:pPr>
        <w:pStyle w:val="Heading2"/>
      </w:pPr>
      <w:bookmarkStart w:id="187" w:name="_Toc468399930"/>
      <w:r w:rsidRPr="00C47010">
        <w:lastRenderedPageBreak/>
        <w:t>Environments</w:t>
      </w:r>
      <w:bookmarkEnd w:id="187"/>
    </w:p>
    <w:p w14:paraId="7B2DD42D" w14:textId="77777777" w:rsidR="00583C22" w:rsidRDefault="00583C22" w:rsidP="00583C22">
      <w:pPr>
        <w:pStyle w:val="NormalText"/>
      </w:pPr>
      <w:r>
        <w:t>There will be three main development streams for OPSM project and following Environments have been identified to be used in different phases between development and final deployment.</w:t>
      </w:r>
    </w:p>
    <w:p w14:paraId="2831BEF5" w14:textId="77777777" w:rsidR="00583C22" w:rsidRDefault="00583C22" w:rsidP="00FC1C14">
      <w:pPr>
        <w:pStyle w:val="ListBullet"/>
      </w:pPr>
      <w:r>
        <w:t>Pega Application Development</w:t>
      </w:r>
      <w:r w:rsidR="0095159D">
        <w:t xml:space="preserve"> stream</w:t>
      </w:r>
    </w:p>
    <w:p w14:paraId="1777732E" w14:textId="77777777" w:rsidR="0095159D" w:rsidRDefault="0095159D" w:rsidP="00FC1C14">
      <w:pPr>
        <w:pStyle w:val="ListBullet"/>
      </w:pPr>
      <w:r>
        <w:t>Data Migration stream</w:t>
      </w:r>
    </w:p>
    <w:p w14:paraId="5C8A6BB3" w14:textId="77777777" w:rsidR="0095159D" w:rsidRDefault="0095159D" w:rsidP="00FC1C14">
      <w:pPr>
        <w:pStyle w:val="ListBullet"/>
      </w:pPr>
      <w:r>
        <w:t>Reporting Solution stream</w:t>
      </w:r>
    </w:p>
    <w:p w14:paraId="45529083" w14:textId="77777777" w:rsidR="00A626C7" w:rsidRDefault="00A626C7" w:rsidP="001800EE">
      <w:pPr>
        <w:pStyle w:val="NormalText"/>
      </w:pPr>
      <w:bookmarkStart w:id="188" w:name="OLE_LINK44"/>
      <w:bookmarkStart w:id="189" w:name="OLE_LINK45"/>
      <w:r>
        <w:t>The diagram below shows a high level view of all the environments needed to support the development, test and production platforms.</w:t>
      </w:r>
      <w:bookmarkEnd w:id="188"/>
      <w:bookmarkEnd w:id="189"/>
      <w:r w:rsidR="0094156C">
        <w:t xml:space="preserve"> Please note that below diagram only represents the </w:t>
      </w:r>
      <w:r w:rsidR="007920F6">
        <w:t>environments with respective components</w:t>
      </w:r>
      <w:r w:rsidR="0094156C">
        <w:t xml:space="preserve"> required by different streams, there will be </w:t>
      </w:r>
      <w:r w:rsidR="002C37AE">
        <w:t>sharing</w:t>
      </w:r>
      <w:r w:rsidR="0094156C">
        <w:t xml:space="preserve"> of environments where common components are used.</w:t>
      </w:r>
    </w:p>
    <w:p w14:paraId="0B7ECD4E" w14:textId="77777777" w:rsidR="0094156C" w:rsidRDefault="0094156C" w:rsidP="001800EE">
      <w:pPr>
        <w:pStyle w:val="NormalText"/>
      </w:pPr>
    </w:p>
    <w:p w14:paraId="1A96E967" w14:textId="77777777" w:rsidR="009E35B9" w:rsidRDefault="00783319" w:rsidP="009E35B9">
      <w:pPr>
        <w:pStyle w:val="NormalText"/>
        <w:keepNext/>
      </w:pPr>
      <w:r w:rsidRPr="00783319">
        <w:rPr>
          <w:noProof/>
          <w:lang w:eastAsia="en-AU"/>
        </w:rPr>
        <w:drawing>
          <wp:inline distT="0" distB="0" distL="0" distR="0" wp14:anchorId="606DD14F" wp14:editId="7003B18B">
            <wp:extent cx="6294120" cy="459000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94120" cy="4590006"/>
                    </a:xfrm>
                    <a:prstGeom prst="rect">
                      <a:avLst/>
                    </a:prstGeom>
                    <a:noFill/>
                    <a:ln>
                      <a:noFill/>
                    </a:ln>
                  </pic:spPr>
                </pic:pic>
              </a:graphicData>
            </a:graphic>
          </wp:inline>
        </w:drawing>
      </w:r>
    </w:p>
    <w:p w14:paraId="2A84D382" w14:textId="77777777" w:rsidR="00224A0D" w:rsidRDefault="009E35B9" w:rsidP="009E35B9">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19</w:t>
      </w:r>
      <w:r w:rsidR="00676330">
        <w:rPr>
          <w:noProof/>
        </w:rPr>
        <w:fldChar w:fldCharType="end"/>
      </w:r>
      <w:r w:rsidR="0092583E">
        <w:rPr>
          <w:noProof/>
        </w:rPr>
        <w:t>:</w:t>
      </w:r>
      <w:r>
        <w:t xml:space="preserve"> Environments</w:t>
      </w:r>
    </w:p>
    <w:p w14:paraId="44B2F9D1" w14:textId="77777777" w:rsidR="00901D7B" w:rsidRDefault="00901D7B" w:rsidP="00110C51">
      <w:pPr>
        <w:pStyle w:val="NormalText"/>
      </w:pPr>
    </w:p>
    <w:p w14:paraId="2126ADBB" w14:textId="77777777" w:rsidR="007F5676" w:rsidRPr="00C17069" w:rsidRDefault="00381483" w:rsidP="00726D76">
      <w:pPr>
        <w:pStyle w:val="Heading3"/>
      </w:pPr>
      <w:bookmarkStart w:id="190" w:name="_Toc468399931"/>
      <w:r>
        <w:t xml:space="preserve">Hardware </w:t>
      </w:r>
      <w:r w:rsidR="009B3179">
        <w:t xml:space="preserve">(Virtual Server) </w:t>
      </w:r>
      <w:r>
        <w:t>Specifications</w:t>
      </w:r>
      <w:bookmarkEnd w:id="190"/>
    </w:p>
    <w:p w14:paraId="63E39A80" w14:textId="77777777" w:rsidR="00381483" w:rsidRDefault="00381483" w:rsidP="00110C51">
      <w:pPr>
        <w:pStyle w:val="NormalText"/>
      </w:pPr>
      <w:r>
        <w:t xml:space="preserve">This section captures details of the hardware specifications for </w:t>
      </w:r>
      <w:r w:rsidR="00C57DE4">
        <w:t xml:space="preserve">production, </w:t>
      </w:r>
      <w:r w:rsidR="001D6AFD">
        <w:t xml:space="preserve">non-production </w:t>
      </w:r>
      <w:r w:rsidR="00C57DE4">
        <w:t xml:space="preserve">and DevOps </w:t>
      </w:r>
      <w:r w:rsidR="00064173">
        <w:t xml:space="preserve">AWS </w:t>
      </w:r>
      <w:r w:rsidR="00BA5AE6">
        <w:t xml:space="preserve">EC2 </w:t>
      </w:r>
      <w:r w:rsidR="00064173">
        <w:t xml:space="preserve">instances </w:t>
      </w:r>
      <w:r w:rsidR="002B7C74">
        <w:t xml:space="preserve">and </w:t>
      </w:r>
      <w:proofErr w:type="spellStart"/>
      <w:r w:rsidR="002B7C74">
        <w:t>CenITex</w:t>
      </w:r>
      <w:proofErr w:type="spellEnd"/>
      <w:r w:rsidR="002B7C74">
        <w:t xml:space="preserve"> </w:t>
      </w:r>
      <w:r w:rsidR="00BA5AE6">
        <w:t xml:space="preserve">virtual machines </w:t>
      </w:r>
      <w:r>
        <w:t xml:space="preserve">planned for </w:t>
      </w:r>
      <w:r w:rsidR="002B7C74">
        <w:t xml:space="preserve">the </w:t>
      </w:r>
      <w:r w:rsidR="00402F70">
        <w:t>SPPS</w:t>
      </w:r>
      <w:r w:rsidR="007F085F">
        <w:t xml:space="preserve"> solution</w:t>
      </w:r>
      <w:r>
        <w:t>.</w:t>
      </w:r>
    </w:p>
    <w:p w14:paraId="2DAB09DA" w14:textId="77777777" w:rsidR="002B7C74" w:rsidRDefault="00C57DE4" w:rsidP="002B7C74">
      <w:pPr>
        <w:pStyle w:val="NormalText"/>
      </w:pPr>
      <w:r>
        <w:lastRenderedPageBreak/>
        <w:t xml:space="preserve">A blend of </w:t>
      </w:r>
      <w:r w:rsidR="00BC0948">
        <w:t xml:space="preserve">AWS </w:t>
      </w:r>
      <w:r w:rsidR="00BA5AE6">
        <w:t xml:space="preserve">EC2 </w:t>
      </w:r>
      <w:r w:rsidR="00BC0948">
        <w:t xml:space="preserve">instance types </w:t>
      </w:r>
      <w:r>
        <w:t xml:space="preserve">are utilised in the </w:t>
      </w:r>
      <w:r w:rsidR="00402F70">
        <w:t>SPPS</w:t>
      </w:r>
      <w:r>
        <w:t xml:space="preserve"> solution, tailored to the specific use-case and performance requirements of the components deployed upon them. </w:t>
      </w:r>
      <w:r w:rsidR="002B7C74">
        <w:t>The AWS EC2 instances required are described as follows:</w:t>
      </w:r>
    </w:p>
    <w:tbl>
      <w:tblPr>
        <w:tblW w:w="9661"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2698"/>
        <w:gridCol w:w="673"/>
        <w:gridCol w:w="553"/>
        <w:gridCol w:w="640"/>
        <w:gridCol w:w="693"/>
        <w:gridCol w:w="700"/>
        <w:gridCol w:w="1106"/>
        <w:gridCol w:w="749"/>
        <w:gridCol w:w="1016"/>
        <w:gridCol w:w="833"/>
      </w:tblGrid>
      <w:tr w:rsidR="002B7C74" w:rsidRPr="00B258C1" w14:paraId="7D4FB52D" w14:textId="77777777" w:rsidTr="0087751C">
        <w:trPr>
          <w:cantSplit/>
          <w:tblHeader/>
        </w:trPr>
        <w:tc>
          <w:tcPr>
            <w:tcW w:w="2698" w:type="dxa"/>
            <w:vMerge w:val="restart"/>
            <w:shd w:val="clear" w:color="auto" w:fill="404040" w:themeFill="text1" w:themeFillTint="BF"/>
          </w:tcPr>
          <w:p w14:paraId="15A5B282" w14:textId="77777777" w:rsidR="002B7C74" w:rsidRDefault="002B7C74" w:rsidP="002B7C74">
            <w:pPr>
              <w:pStyle w:val="TableHeader"/>
              <w:rPr>
                <w:sz w:val="18"/>
              </w:rPr>
            </w:pPr>
            <w:bookmarkStart w:id="191" w:name="OLE_LINK59"/>
            <w:bookmarkStart w:id="192" w:name="_Hlk433663531"/>
            <w:bookmarkStart w:id="193" w:name="OLE_LINK66"/>
            <w:bookmarkStart w:id="194" w:name="OLE_LINK67"/>
            <w:bookmarkStart w:id="195" w:name="OLE_LINK68"/>
            <w:bookmarkStart w:id="196" w:name="OLE_LINK49"/>
            <w:bookmarkStart w:id="197" w:name="OLE_LINK50"/>
            <w:bookmarkStart w:id="198" w:name="OLE_LINK51"/>
            <w:r>
              <w:rPr>
                <w:sz w:val="18"/>
              </w:rPr>
              <w:t>Server Category</w:t>
            </w:r>
          </w:p>
          <w:p w14:paraId="10BDF58E" w14:textId="77777777" w:rsidR="002B7C74" w:rsidRPr="00FC1C14" w:rsidRDefault="002B7C74" w:rsidP="002B7C74">
            <w:pPr>
              <w:pStyle w:val="TableHeader"/>
              <w:rPr>
                <w:b w:val="0"/>
                <w:sz w:val="18"/>
              </w:rPr>
            </w:pPr>
            <w:r>
              <w:rPr>
                <w:b w:val="0"/>
                <w:sz w:val="16"/>
              </w:rPr>
              <w:t>(</w:t>
            </w:r>
            <w:r w:rsidRPr="00FC1C14">
              <w:rPr>
                <w:b w:val="0"/>
                <w:sz w:val="16"/>
              </w:rPr>
              <w:t>instance type</w:t>
            </w:r>
            <w:r>
              <w:rPr>
                <w:b w:val="0"/>
                <w:sz w:val="16"/>
              </w:rPr>
              <w:t>)</w:t>
            </w:r>
          </w:p>
        </w:tc>
        <w:tc>
          <w:tcPr>
            <w:tcW w:w="673" w:type="dxa"/>
            <w:shd w:val="clear" w:color="auto" w:fill="404040" w:themeFill="text1" w:themeFillTint="BF"/>
          </w:tcPr>
          <w:p w14:paraId="6281F145" w14:textId="77777777" w:rsidR="002B7C74" w:rsidRPr="00FC1C14" w:rsidRDefault="002B7C74" w:rsidP="002B7C74">
            <w:pPr>
              <w:pStyle w:val="TableHeader"/>
              <w:jc w:val="center"/>
              <w:rPr>
                <w:sz w:val="18"/>
              </w:rPr>
            </w:pPr>
          </w:p>
        </w:tc>
        <w:tc>
          <w:tcPr>
            <w:tcW w:w="6290" w:type="dxa"/>
            <w:gridSpan w:val="8"/>
            <w:shd w:val="clear" w:color="auto" w:fill="404040" w:themeFill="text1" w:themeFillTint="BF"/>
          </w:tcPr>
          <w:p w14:paraId="2E11D61C" w14:textId="77777777" w:rsidR="002B7C74" w:rsidRPr="00FC1C14" w:rsidRDefault="002B7C74" w:rsidP="002B7C74">
            <w:pPr>
              <w:pStyle w:val="TableHeader"/>
              <w:jc w:val="center"/>
              <w:rPr>
                <w:sz w:val="18"/>
              </w:rPr>
            </w:pPr>
            <w:r w:rsidRPr="00FC1C14">
              <w:rPr>
                <w:sz w:val="18"/>
              </w:rPr>
              <w:t xml:space="preserve">Number of </w:t>
            </w:r>
            <w:r>
              <w:rPr>
                <w:sz w:val="18"/>
              </w:rPr>
              <w:t>EC2 Instances</w:t>
            </w:r>
          </w:p>
        </w:tc>
      </w:tr>
      <w:bookmarkEnd w:id="191"/>
      <w:bookmarkEnd w:id="192"/>
      <w:tr w:rsidR="0087751C" w:rsidRPr="00B258C1" w14:paraId="768A3653" w14:textId="77777777" w:rsidTr="0087751C">
        <w:trPr>
          <w:cantSplit/>
          <w:tblHeader/>
        </w:trPr>
        <w:tc>
          <w:tcPr>
            <w:tcW w:w="2698" w:type="dxa"/>
            <w:vMerge/>
            <w:shd w:val="clear" w:color="auto" w:fill="404040" w:themeFill="text1" w:themeFillTint="BF"/>
          </w:tcPr>
          <w:p w14:paraId="75E68AB6" w14:textId="77777777" w:rsidR="002B7C74" w:rsidRDefault="002B7C74" w:rsidP="002B7C74">
            <w:pPr>
              <w:pStyle w:val="TableHeader"/>
            </w:pPr>
          </w:p>
        </w:tc>
        <w:tc>
          <w:tcPr>
            <w:tcW w:w="673" w:type="dxa"/>
            <w:shd w:val="clear" w:color="auto" w:fill="404040" w:themeFill="text1" w:themeFillTint="BF"/>
          </w:tcPr>
          <w:p w14:paraId="286462A0" w14:textId="77777777" w:rsidR="002B7C74" w:rsidRPr="00FC1C14" w:rsidRDefault="002B7C74" w:rsidP="002B7C74">
            <w:pPr>
              <w:pStyle w:val="TableHeader"/>
              <w:rPr>
                <w:color w:val="FFFFFF" w:themeColor="background1"/>
                <w:sz w:val="16"/>
              </w:rPr>
            </w:pPr>
            <w:r>
              <w:rPr>
                <w:color w:val="FFFFFF" w:themeColor="background1"/>
                <w:sz w:val="16"/>
              </w:rPr>
              <w:t>Dev</w:t>
            </w:r>
          </w:p>
        </w:tc>
        <w:tc>
          <w:tcPr>
            <w:tcW w:w="553" w:type="dxa"/>
            <w:shd w:val="clear" w:color="auto" w:fill="404040" w:themeFill="text1" w:themeFillTint="BF"/>
          </w:tcPr>
          <w:p w14:paraId="2E286D5E" w14:textId="77777777" w:rsidR="002B7C74" w:rsidRPr="00FC1C14" w:rsidRDefault="002B7C74" w:rsidP="002B7C74">
            <w:pPr>
              <w:pStyle w:val="TableHeader"/>
              <w:rPr>
                <w:color w:val="FFFFFF" w:themeColor="background1"/>
                <w:sz w:val="16"/>
              </w:rPr>
            </w:pPr>
            <w:r>
              <w:rPr>
                <w:color w:val="FFFFFF" w:themeColor="background1"/>
                <w:sz w:val="16"/>
              </w:rPr>
              <w:t>ST</w:t>
            </w:r>
          </w:p>
        </w:tc>
        <w:tc>
          <w:tcPr>
            <w:tcW w:w="640" w:type="dxa"/>
            <w:shd w:val="clear" w:color="auto" w:fill="404040" w:themeFill="text1" w:themeFillTint="BF"/>
          </w:tcPr>
          <w:p w14:paraId="5FF86F6F" w14:textId="77777777" w:rsidR="002B7C74" w:rsidRPr="00FC1C14" w:rsidRDefault="002B7C74" w:rsidP="002B7C74">
            <w:pPr>
              <w:pStyle w:val="TableHeader"/>
              <w:rPr>
                <w:sz w:val="16"/>
              </w:rPr>
            </w:pPr>
            <w:r w:rsidRPr="00FC1C14">
              <w:rPr>
                <w:sz w:val="16"/>
              </w:rPr>
              <w:t>SIT</w:t>
            </w:r>
          </w:p>
        </w:tc>
        <w:tc>
          <w:tcPr>
            <w:tcW w:w="693" w:type="dxa"/>
            <w:shd w:val="clear" w:color="auto" w:fill="404040" w:themeFill="text1" w:themeFillTint="BF"/>
          </w:tcPr>
          <w:p w14:paraId="58D7EFAE" w14:textId="77777777" w:rsidR="002B7C74" w:rsidRPr="00FC1C14" w:rsidRDefault="002B7C74" w:rsidP="002B7C74">
            <w:pPr>
              <w:pStyle w:val="TableHeader"/>
              <w:rPr>
                <w:sz w:val="16"/>
              </w:rPr>
            </w:pPr>
            <w:r>
              <w:rPr>
                <w:sz w:val="16"/>
              </w:rPr>
              <w:t>UAT</w:t>
            </w:r>
          </w:p>
        </w:tc>
        <w:tc>
          <w:tcPr>
            <w:tcW w:w="700" w:type="dxa"/>
            <w:shd w:val="clear" w:color="auto" w:fill="404040" w:themeFill="text1" w:themeFillTint="BF"/>
          </w:tcPr>
          <w:p w14:paraId="6F12D7CD" w14:textId="77777777" w:rsidR="002B7C74" w:rsidRPr="00FC1C14" w:rsidRDefault="002B7C74" w:rsidP="002B7C74">
            <w:pPr>
              <w:pStyle w:val="TableHeader"/>
              <w:rPr>
                <w:sz w:val="16"/>
              </w:rPr>
            </w:pPr>
            <w:r>
              <w:rPr>
                <w:sz w:val="16"/>
              </w:rPr>
              <w:t>TRN</w:t>
            </w:r>
          </w:p>
        </w:tc>
        <w:tc>
          <w:tcPr>
            <w:tcW w:w="1106" w:type="dxa"/>
            <w:shd w:val="clear" w:color="auto" w:fill="404040" w:themeFill="text1" w:themeFillTint="BF"/>
          </w:tcPr>
          <w:p w14:paraId="40EDBB66" w14:textId="77777777" w:rsidR="002B7C74" w:rsidRPr="00FC1C14" w:rsidRDefault="002B7C74" w:rsidP="002B7C74">
            <w:pPr>
              <w:pStyle w:val="TableHeader"/>
              <w:rPr>
                <w:sz w:val="16"/>
              </w:rPr>
            </w:pPr>
            <w:r>
              <w:rPr>
                <w:sz w:val="16"/>
              </w:rPr>
              <w:t>Pre Prod</w:t>
            </w:r>
          </w:p>
        </w:tc>
        <w:tc>
          <w:tcPr>
            <w:tcW w:w="749" w:type="dxa"/>
            <w:shd w:val="clear" w:color="auto" w:fill="404040" w:themeFill="text1" w:themeFillTint="BF"/>
          </w:tcPr>
          <w:p w14:paraId="7B3B0F7E" w14:textId="77777777" w:rsidR="002B7C74" w:rsidRPr="00FC1C14" w:rsidRDefault="002B7C74" w:rsidP="002B7C74">
            <w:pPr>
              <w:pStyle w:val="TableHeader"/>
              <w:rPr>
                <w:sz w:val="16"/>
              </w:rPr>
            </w:pPr>
            <w:r>
              <w:rPr>
                <w:sz w:val="16"/>
              </w:rPr>
              <w:t>Prod</w:t>
            </w:r>
          </w:p>
        </w:tc>
        <w:tc>
          <w:tcPr>
            <w:tcW w:w="1016" w:type="dxa"/>
            <w:shd w:val="clear" w:color="auto" w:fill="404040" w:themeFill="text1" w:themeFillTint="BF"/>
          </w:tcPr>
          <w:p w14:paraId="23CE5401" w14:textId="77777777" w:rsidR="002B7C74" w:rsidRPr="00FC1C14" w:rsidRDefault="002B7C74" w:rsidP="002B7C74">
            <w:pPr>
              <w:pStyle w:val="TableHeader"/>
              <w:rPr>
                <w:sz w:val="16"/>
              </w:rPr>
            </w:pPr>
            <w:r>
              <w:rPr>
                <w:sz w:val="16"/>
              </w:rPr>
              <w:t>DevOps</w:t>
            </w:r>
          </w:p>
        </w:tc>
        <w:tc>
          <w:tcPr>
            <w:tcW w:w="833" w:type="dxa"/>
            <w:shd w:val="clear" w:color="auto" w:fill="404040" w:themeFill="text1" w:themeFillTint="BF"/>
          </w:tcPr>
          <w:p w14:paraId="3D796E53" w14:textId="77777777" w:rsidR="002B7C74" w:rsidRPr="00FC1C14" w:rsidRDefault="002B7C74" w:rsidP="002B7C74">
            <w:pPr>
              <w:pStyle w:val="TableHeader"/>
              <w:rPr>
                <w:sz w:val="16"/>
              </w:rPr>
            </w:pPr>
            <w:r w:rsidRPr="00FC1C14">
              <w:rPr>
                <w:sz w:val="16"/>
              </w:rPr>
              <w:t>Total</w:t>
            </w:r>
          </w:p>
        </w:tc>
      </w:tr>
      <w:tr w:rsidR="002B7C74" w:rsidRPr="007C20D4" w14:paraId="10AC60ED" w14:textId="77777777" w:rsidTr="0087751C">
        <w:trPr>
          <w:cantSplit/>
        </w:trPr>
        <w:tc>
          <w:tcPr>
            <w:tcW w:w="2698" w:type="dxa"/>
            <w:tcBorders>
              <w:bottom w:val="dashed" w:sz="4" w:space="0" w:color="auto"/>
            </w:tcBorders>
            <w:tcMar>
              <w:left w:w="57" w:type="dxa"/>
              <w:right w:w="57" w:type="dxa"/>
            </w:tcMar>
          </w:tcPr>
          <w:p w14:paraId="2F52F5A1" w14:textId="77777777" w:rsidR="002B7C74" w:rsidRPr="00FC1C14" w:rsidRDefault="002B7C74" w:rsidP="002B7C74">
            <w:pPr>
              <w:pStyle w:val="TableText"/>
              <w:rPr>
                <w:b/>
                <w:sz w:val="16"/>
              </w:rPr>
            </w:pPr>
            <w:proofErr w:type="spellStart"/>
            <w:r w:rsidRPr="00FC1C14">
              <w:rPr>
                <w:b/>
                <w:sz w:val="16"/>
              </w:rPr>
              <w:t>Pega</w:t>
            </w:r>
            <w:proofErr w:type="spellEnd"/>
            <w:r>
              <w:rPr>
                <w:b/>
                <w:sz w:val="16"/>
              </w:rPr>
              <w:t xml:space="preserve"> </w:t>
            </w:r>
            <w:r w:rsidRPr="00FC1C14">
              <w:rPr>
                <w:b/>
                <w:sz w:val="16"/>
              </w:rPr>
              <w:t>App Servers</w:t>
            </w:r>
            <w:r>
              <w:rPr>
                <w:b/>
                <w:sz w:val="16"/>
              </w:rPr>
              <w:t xml:space="preserve"> </w:t>
            </w:r>
          </w:p>
          <w:p w14:paraId="1CA5F57C" w14:textId="77777777" w:rsidR="002B7C74" w:rsidRPr="00FC1C14" w:rsidRDefault="002B7C74" w:rsidP="002B7C74">
            <w:pPr>
              <w:pStyle w:val="TableText"/>
              <w:rPr>
                <w:sz w:val="16"/>
              </w:rPr>
            </w:pPr>
            <w:r>
              <w:rPr>
                <w:sz w:val="16"/>
              </w:rPr>
              <w:t xml:space="preserve">RHEL </w:t>
            </w:r>
            <w:r w:rsidRPr="00FC1C14">
              <w:rPr>
                <w:sz w:val="16"/>
              </w:rPr>
              <w:t>on m4.xlarge</w:t>
            </w:r>
          </w:p>
        </w:tc>
        <w:tc>
          <w:tcPr>
            <w:tcW w:w="673" w:type="dxa"/>
            <w:tcBorders>
              <w:bottom w:val="dashed" w:sz="4" w:space="0" w:color="auto"/>
            </w:tcBorders>
          </w:tcPr>
          <w:p w14:paraId="25C76147" w14:textId="77777777" w:rsidR="002B7C74" w:rsidRPr="00FC1C14" w:rsidRDefault="002B7C74" w:rsidP="002B7C74">
            <w:pPr>
              <w:pStyle w:val="TableText"/>
              <w:rPr>
                <w:sz w:val="16"/>
              </w:rPr>
            </w:pPr>
          </w:p>
        </w:tc>
        <w:tc>
          <w:tcPr>
            <w:tcW w:w="553" w:type="dxa"/>
            <w:tcBorders>
              <w:bottom w:val="dashed" w:sz="4" w:space="0" w:color="auto"/>
            </w:tcBorders>
          </w:tcPr>
          <w:p w14:paraId="6CEBA25A" w14:textId="77777777" w:rsidR="002B7C74" w:rsidRPr="00FC1C14" w:rsidRDefault="002B7C74" w:rsidP="002B7C74">
            <w:pPr>
              <w:pStyle w:val="TableText"/>
              <w:rPr>
                <w:sz w:val="16"/>
              </w:rPr>
            </w:pPr>
          </w:p>
        </w:tc>
        <w:tc>
          <w:tcPr>
            <w:tcW w:w="640" w:type="dxa"/>
            <w:tcBorders>
              <w:bottom w:val="dashed" w:sz="4" w:space="0" w:color="auto"/>
            </w:tcBorders>
          </w:tcPr>
          <w:p w14:paraId="26C0546D" w14:textId="77777777" w:rsidR="002B7C74" w:rsidRPr="00FC1C14" w:rsidRDefault="002B7C74" w:rsidP="002B7C74">
            <w:pPr>
              <w:pStyle w:val="TableText"/>
              <w:rPr>
                <w:sz w:val="16"/>
              </w:rPr>
            </w:pPr>
          </w:p>
        </w:tc>
        <w:tc>
          <w:tcPr>
            <w:tcW w:w="693" w:type="dxa"/>
            <w:tcBorders>
              <w:bottom w:val="dashed" w:sz="4" w:space="0" w:color="auto"/>
            </w:tcBorders>
          </w:tcPr>
          <w:p w14:paraId="3B73ABA5" w14:textId="77777777" w:rsidR="002B7C74" w:rsidRPr="00CA3388" w:rsidRDefault="002B7C74" w:rsidP="002B7C74">
            <w:pPr>
              <w:pStyle w:val="TableText"/>
              <w:rPr>
                <w:sz w:val="16"/>
              </w:rPr>
            </w:pPr>
          </w:p>
        </w:tc>
        <w:tc>
          <w:tcPr>
            <w:tcW w:w="700" w:type="dxa"/>
            <w:tcBorders>
              <w:bottom w:val="dashed" w:sz="4" w:space="0" w:color="auto"/>
            </w:tcBorders>
          </w:tcPr>
          <w:p w14:paraId="5F8CAECF" w14:textId="77777777" w:rsidR="002B7C74" w:rsidRPr="007C20D4" w:rsidRDefault="002B7C74" w:rsidP="002B7C74">
            <w:pPr>
              <w:pStyle w:val="TableText"/>
              <w:rPr>
                <w:sz w:val="16"/>
              </w:rPr>
            </w:pPr>
          </w:p>
        </w:tc>
        <w:tc>
          <w:tcPr>
            <w:tcW w:w="1106" w:type="dxa"/>
            <w:tcBorders>
              <w:bottom w:val="dashed" w:sz="4" w:space="0" w:color="auto"/>
            </w:tcBorders>
          </w:tcPr>
          <w:p w14:paraId="331B1B2F" w14:textId="77777777" w:rsidR="002B7C74" w:rsidRDefault="002B7C74" w:rsidP="002B7C74">
            <w:pPr>
              <w:pStyle w:val="TableText"/>
              <w:rPr>
                <w:sz w:val="16"/>
              </w:rPr>
            </w:pPr>
          </w:p>
          <w:p w14:paraId="31EEA7B3" w14:textId="77777777" w:rsidR="002B7C74" w:rsidRPr="00FC1C14" w:rsidRDefault="002B7C74" w:rsidP="002B7C74">
            <w:pPr>
              <w:pStyle w:val="TableText"/>
              <w:rPr>
                <w:sz w:val="16"/>
              </w:rPr>
            </w:pPr>
            <w:r>
              <w:rPr>
                <w:sz w:val="16"/>
              </w:rPr>
              <w:t>2</w:t>
            </w:r>
          </w:p>
        </w:tc>
        <w:tc>
          <w:tcPr>
            <w:tcW w:w="749" w:type="dxa"/>
            <w:tcBorders>
              <w:bottom w:val="dashed" w:sz="4" w:space="0" w:color="auto"/>
            </w:tcBorders>
          </w:tcPr>
          <w:p w14:paraId="2BA45EC3" w14:textId="77777777" w:rsidR="002B7C74" w:rsidRDefault="002B7C74" w:rsidP="002B7C74">
            <w:pPr>
              <w:pStyle w:val="TableText"/>
              <w:rPr>
                <w:sz w:val="16"/>
              </w:rPr>
            </w:pPr>
          </w:p>
          <w:p w14:paraId="5BD4256C" w14:textId="77777777" w:rsidR="002B7C74" w:rsidRDefault="002B7C74" w:rsidP="002B7C74">
            <w:pPr>
              <w:pStyle w:val="TableText"/>
              <w:rPr>
                <w:sz w:val="16"/>
              </w:rPr>
            </w:pPr>
            <w:r>
              <w:rPr>
                <w:sz w:val="16"/>
              </w:rPr>
              <w:t>2</w:t>
            </w:r>
          </w:p>
        </w:tc>
        <w:tc>
          <w:tcPr>
            <w:tcW w:w="1016" w:type="dxa"/>
            <w:tcBorders>
              <w:bottom w:val="dashed" w:sz="4" w:space="0" w:color="auto"/>
            </w:tcBorders>
          </w:tcPr>
          <w:p w14:paraId="74AC7E1E" w14:textId="77777777" w:rsidR="002B7C74" w:rsidRPr="00FC1C14" w:rsidRDefault="002B7C74" w:rsidP="002B7C74">
            <w:pPr>
              <w:pStyle w:val="TableText"/>
              <w:rPr>
                <w:sz w:val="16"/>
              </w:rPr>
            </w:pPr>
          </w:p>
        </w:tc>
        <w:tc>
          <w:tcPr>
            <w:tcW w:w="833" w:type="dxa"/>
            <w:tcBorders>
              <w:bottom w:val="dashed" w:sz="4" w:space="0" w:color="auto"/>
            </w:tcBorders>
            <w:shd w:val="clear" w:color="auto" w:fill="C6D9F1" w:themeFill="text2" w:themeFillTint="33"/>
          </w:tcPr>
          <w:p w14:paraId="186F3598" w14:textId="77777777" w:rsidR="002B7C74" w:rsidRDefault="002B7C74" w:rsidP="002B7C74">
            <w:pPr>
              <w:pStyle w:val="TableText"/>
              <w:rPr>
                <w:b/>
                <w:sz w:val="16"/>
              </w:rPr>
            </w:pPr>
          </w:p>
          <w:p w14:paraId="7D67C2E2" w14:textId="77777777" w:rsidR="002B7C74" w:rsidRPr="00FC1C14" w:rsidRDefault="002B7C74" w:rsidP="002B7C74">
            <w:pPr>
              <w:pStyle w:val="TableText"/>
              <w:rPr>
                <w:b/>
                <w:sz w:val="16"/>
              </w:rPr>
            </w:pPr>
            <w:r>
              <w:rPr>
                <w:b/>
                <w:sz w:val="16"/>
              </w:rPr>
              <w:t>4</w:t>
            </w:r>
          </w:p>
        </w:tc>
      </w:tr>
      <w:tr w:rsidR="002B7C74" w:rsidRPr="007C20D4" w14:paraId="6D97911F" w14:textId="77777777" w:rsidTr="0087751C">
        <w:trPr>
          <w:cantSplit/>
        </w:trPr>
        <w:tc>
          <w:tcPr>
            <w:tcW w:w="2698" w:type="dxa"/>
            <w:tcBorders>
              <w:top w:val="dashed" w:sz="4" w:space="0" w:color="auto"/>
            </w:tcBorders>
            <w:tcMar>
              <w:left w:w="57" w:type="dxa"/>
              <w:right w:w="57" w:type="dxa"/>
            </w:tcMar>
          </w:tcPr>
          <w:p w14:paraId="400F0B49" w14:textId="77777777" w:rsidR="002B7C74" w:rsidRPr="00FC1C14" w:rsidRDefault="002B7C74" w:rsidP="002B7C74">
            <w:pPr>
              <w:pStyle w:val="TableText"/>
              <w:rPr>
                <w:b/>
                <w:sz w:val="16"/>
              </w:rPr>
            </w:pPr>
            <w:r>
              <w:rPr>
                <w:sz w:val="16"/>
              </w:rPr>
              <w:t>RHEL</w:t>
            </w:r>
            <w:r w:rsidRPr="00FC1C14">
              <w:rPr>
                <w:sz w:val="16"/>
              </w:rPr>
              <w:t> on m4.large</w:t>
            </w:r>
          </w:p>
        </w:tc>
        <w:tc>
          <w:tcPr>
            <w:tcW w:w="673" w:type="dxa"/>
            <w:tcBorders>
              <w:top w:val="dashed" w:sz="4" w:space="0" w:color="auto"/>
            </w:tcBorders>
          </w:tcPr>
          <w:p w14:paraId="1C30C949" w14:textId="77777777" w:rsidR="002B7C74" w:rsidRPr="00FC1C14" w:rsidRDefault="002B7C74" w:rsidP="002B7C74">
            <w:pPr>
              <w:pStyle w:val="TableText"/>
              <w:rPr>
                <w:sz w:val="16"/>
              </w:rPr>
            </w:pPr>
            <w:r>
              <w:rPr>
                <w:sz w:val="16"/>
              </w:rPr>
              <w:t>1</w:t>
            </w:r>
          </w:p>
        </w:tc>
        <w:tc>
          <w:tcPr>
            <w:tcW w:w="553" w:type="dxa"/>
            <w:tcBorders>
              <w:top w:val="dashed" w:sz="4" w:space="0" w:color="auto"/>
            </w:tcBorders>
          </w:tcPr>
          <w:p w14:paraId="16A6C03A" w14:textId="77777777" w:rsidR="002B7C74" w:rsidRPr="00FC1C14" w:rsidRDefault="002B7C74" w:rsidP="002B7C74">
            <w:pPr>
              <w:pStyle w:val="TableText"/>
              <w:rPr>
                <w:sz w:val="16"/>
              </w:rPr>
            </w:pPr>
            <w:r>
              <w:rPr>
                <w:sz w:val="16"/>
              </w:rPr>
              <w:t>1</w:t>
            </w:r>
          </w:p>
        </w:tc>
        <w:tc>
          <w:tcPr>
            <w:tcW w:w="640" w:type="dxa"/>
            <w:tcBorders>
              <w:top w:val="dashed" w:sz="4" w:space="0" w:color="auto"/>
            </w:tcBorders>
          </w:tcPr>
          <w:p w14:paraId="16292838" w14:textId="77777777" w:rsidR="002B7C74" w:rsidRPr="00FC1C14" w:rsidRDefault="002B7C74" w:rsidP="002B7C74">
            <w:pPr>
              <w:pStyle w:val="TableText"/>
              <w:rPr>
                <w:sz w:val="16"/>
              </w:rPr>
            </w:pPr>
            <w:r>
              <w:rPr>
                <w:sz w:val="16"/>
              </w:rPr>
              <w:t>1</w:t>
            </w:r>
          </w:p>
        </w:tc>
        <w:tc>
          <w:tcPr>
            <w:tcW w:w="693" w:type="dxa"/>
            <w:tcBorders>
              <w:top w:val="dashed" w:sz="4" w:space="0" w:color="auto"/>
            </w:tcBorders>
          </w:tcPr>
          <w:p w14:paraId="43F8BA32" w14:textId="77777777" w:rsidR="002B7C74" w:rsidRDefault="002B7C74" w:rsidP="002B7C74">
            <w:pPr>
              <w:pStyle w:val="TableText"/>
              <w:rPr>
                <w:sz w:val="16"/>
              </w:rPr>
            </w:pPr>
            <w:r>
              <w:rPr>
                <w:sz w:val="16"/>
              </w:rPr>
              <w:t>1</w:t>
            </w:r>
          </w:p>
        </w:tc>
        <w:tc>
          <w:tcPr>
            <w:tcW w:w="700" w:type="dxa"/>
            <w:tcBorders>
              <w:top w:val="dashed" w:sz="4" w:space="0" w:color="auto"/>
            </w:tcBorders>
          </w:tcPr>
          <w:p w14:paraId="380BDF70" w14:textId="77777777" w:rsidR="002B7C74" w:rsidRDefault="002B7C74" w:rsidP="002B7C74">
            <w:pPr>
              <w:pStyle w:val="TableText"/>
              <w:rPr>
                <w:sz w:val="16"/>
              </w:rPr>
            </w:pPr>
            <w:r>
              <w:rPr>
                <w:sz w:val="16"/>
              </w:rPr>
              <w:t>1</w:t>
            </w:r>
          </w:p>
        </w:tc>
        <w:tc>
          <w:tcPr>
            <w:tcW w:w="1106" w:type="dxa"/>
            <w:tcBorders>
              <w:top w:val="dashed" w:sz="4" w:space="0" w:color="auto"/>
            </w:tcBorders>
          </w:tcPr>
          <w:p w14:paraId="3A87AC45" w14:textId="77777777" w:rsidR="002B7C74" w:rsidRDefault="002B7C74" w:rsidP="002B7C74">
            <w:pPr>
              <w:pStyle w:val="TableText"/>
              <w:rPr>
                <w:sz w:val="16"/>
              </w:rPr>
            </w:pPr>
          </w:p>
        </w:tc>
        <w:tc>
          <w:tcPr>
            <w:tcW w:w="749" w:type="dxa"/>
            <w:tcBorders>
              <w:top w:val="dashed" w:sz="4" w:space="0" w:color="auto"/>
            </w:tcBorders>
          </w:tcPr>
          <w:p w14:paraId="01E8B214" w14:textId="77777777" w:rsidR="002B7C74" w:rsidRDefault="002B7C74" w:rsidP="002B7C74">
            <w:pPr>
              <w:pStyle w:val="TableText"/>
              <w:rPr>
                <w:sz w:val="16"/>
              </w:rPr>
            </w:pPr>
          </w:p>
        </w:tc>
        <w:tc>
          <w:tcPr>
            <w:tcW w:w="1016" w:type="dxa"/>
            <w:tcBorders>
              <w:top w:val="dashed" w:sz="4" w:space="0" w:color="auto"/>
            </w:tcBorders>
          </w:tcPr>
          <w:p w14:paraId="57046907" w14:textId="77777777" w:rsidR="002B7C74" w:rsidRDefault="002B7C74" w:rsidP="002B7C74">
            <w:pPr>
              <w:pStyle w:val="TableText"/>
              <w:rPr>
                <w:sz w:val="16"/>
              </w:rPr>
            </w:pPr>
          </w:p>
        </w:tc>
        <w:tc>
          <w:tcPr>
            <w:tcW w:w="833" w:type="dxa"/>
            <w:tcBorders>
              <w:top w:val="dashed" w:sz="4" w:space="0" w:color="auto"/>
            </w:tcBorders>
            <w:shd w:val="clear" w:color="auto" w:fill="C6D9F1" w:themeFill="text2" w:themeFillTint="33"/>
          </w:tcPr>
          <w:p w14:paraId="5F3E217D" w14:textId="77777777" w:rsidR="002B7C74" w:rsidRDefault="002B7C74" w:rsidP="002B7C74">
            <w:pPr>
              <w:pStyle w:val="TableText"/>
              <w:rPr>
                <w:b/>
                <w:sz w:val="16"/>
              </w:rPr>
            </w:pPr>
            <w:r>
              <w:rPr>
                <w:b/>
                <w:sz w:val="16"/>
              </w:rPr>
              <w:t>5</w:t>
            </w:r>
          </w:p>
        </w:tc>
      </w:tr>
      <w:tr w:rsidR="002B7C74" w:rsidRPr="007C20D4" w14:paraId="6344A6B5" w14:textId="77777777" w:rsidTr="0087751C">
        <w:trPr>
          <w:cantSplit/>
        </w:trPr>
        <w:tc>
          <w:tcPr>
            <w:tcW w:w="2698" w:type="dxa"/>
            <w:tcBorders>
              <w:bottom w:val="dashed" w:sz="4" w:space="0" w:color="auto"/>
            </w:tcBorders>
            <w:tcMar>
              <w:left w:w="57" w:type="dxa"/>
              <w:right w:w="57" w:type="dxa"/>
            </w:tcMar>
          </w:tcPr>
          <w:p w14:paraId="6AA754DC" w14:textId="77777777" w:rsidR="002B7C74" w:rsidRDefault="002B7C74" w:rsidP="002B7C74">
            <w:pPr>
              <w:pStyle w:val="TableText"/>
              <w:rPr>
                <w:b/>
                <w:sz w:val="16"/>
              </w:rPr>
            </w:pPr>
            <w:r>
              <w:rPr>
                <w:b/>
                <w:sz w:val="16"/>
              </w:rPr>
              <w:t xml:space="preserve">Qlik Sense Server </w:t>
            </w:r>
          </w:p>
          <w:p w14:paraId="306F6CD7" w14:textId="77777777" w:rsidR="002B7C74" w:rsidRPr="00FC1C14" w:rsidRDefault="002B7C74" w:rsidP="002B7C74">
            <w:pPr>
              <w:pStyle w:val="TableText"/>
              <w:rPr>
                <w:b/>
                <w:sz w:val="16"/>
              </w:rPr>
            </w:pPr>
            <w:r w:rsidRPr="00FC3464">
              <w:rPr>
                <w:sz w:val="16"/>
              </w:rPr>
              <w:t xml:space="preserve">Windows on </w:t>
            </w:r>
            <w:r>
              <w:rPr>
                <w:sz w:val="16"/>
              </w:rPr>
              <w:t>r3.xl</w:t>
            </w:r>
            <w:r w:rsidRPr="00FC3464">
              <w:rPr>
                <w:sz w:val="16"/>
              </w:rPr>
              <w:t>arge</w:t>
            </w:r>
          </w:p>
        </w:tc>
        <w:tc>
          <w:tcPr>
            <w:tcW w:w="1226" w:type="dxa"/>
            <w:gridSpan w:val="2"/>
            <w:tcBorders>
              <w:bottom w:val="dashed" w:sz="4" w:space="0" w:color="auto"/>
            </w:tcBorders>
          </w:tcPr>
          <w:p w14:paraId="3DAF43AE" w14:textId="77777777" w:rsidR="002B7C74" w:rsidRPr="00FC1C14" w:rsidRDefault="002B7C74" w:rsidP="002B7C74">
            <w:pPr>
              <w:pStyle w:val="TableText"/>
              <w:rPr>
                <w:sz w:val="16"/>
              </w:rPr>
            </w:pPr>
          </w:p>
        </w:tc>
        <w:tc>
          <w:tcPr>
            <w:tcW w:w="2033" w:type="dxa"/>
            <w:gridSpan w:val="3"/>
            <w:tcBorders>
              <w:bottom w:val="dashed" w:sz="4" w:space="0" w:color="auto"/>
            </w:tcBorders>
          </w:tcPr>
          <w:p w14:paraId="07C4404F" w14:textId="77777777" w:rsidR="002B7C74" w:rsidRDefault="002B7C74" w:rsidP="002B7C74">
            <w:pPr>
              <w:pStyle w:val="TableText"/>
              <w:rPr>
                <w:sz w:val="16"/>
              </w:rPr>
            </w:pPr>
          </w:p>
        </w:tc>
        <w:tc>
          <w:tcPr>
            <w:tcW w:w="1106" w:type="dxa"/>
            <w:tcBorders>
              <w:bottom w:val="dashed" w:sz="4" w:space="0" w:color="auto"/>
            </w:tcBorders>
          </w:tcPr>
          <w:p w14:paraId="0EE3BEDD" w14:textId="77777777" w:rsidR="002B7C74" w:rsidRDefault="002B7C74" w:rsidP="002B7C74">
            <w:pPr>
              <w:pStyle w:val="TableText"/>
              <w:rPr>
                <w:sz w:val="16"/>
              </w:rPr>
            </w:pPr>
          </w:p>
          <w:p w14:paraId="521DE58C" w14:textId="77777777" w:rsidR="002B7C74" w:rsidRPr="00FC1C14" w:rsidRDefault="002B7C74" w:rsidP="002B7C74">
            <w:pPr>
              <w:pStyle w:val="TableText"/>
              <w:rPr>
                <w:sz w:val="16"/>
              </w:rPr>
            </w:pPr>
            <w:r>
              <w:rPr>
                <w:sz w:val="16"/>
              </w:rPr>
              <w:t>2</w:t>
            </w:r>
          </w:p>
        </w:tc>
        <w:tc>
          <w:tcPr>
            <w:tcW w:w="749" w:type="dxa"/>
            <w:tcBorders>
              <w:bottom w:val="dashed" w:sz="4" w:space="0" w:color="auto"/>
            </w:tcBorders>
          </w:tcPr>
          <w:p w14:paraId="5FFC0DB7" w14:textId="77777777" w:rsidR="002B7C74" w:rsidRDefault="002B7C74" w:rsidP="002B7C74">
            <w:pPr>
              <w:pStyle w:val="TableText"/>
              <w:rPr>
                <w:sz w:val="16"/>
              </w:rPr>
            </w:pPr>
          </w:p>
          <w:p w14:paraId="63A707DC" w14:textId="77777777" w:rsidR="002B7C74" w:rsidRDefault="002B7C74" w:rsidP="002B7C74">
            <w:pPr>
              <w:pStyle w:val="TableText"/>
              <w:rPr>
                <w:sz w:val="16"/>
              </w:rPr>
            </w:pPr>
            <w:r>
              <w:rPr>
                <w:sz w:val="16"/>
              </w:rPr>
              <w:t>2</w:t>
            </w:r>
          </w:p>
        </w:tc>
        <w:tc>
          <w:tcPr>
            <w:tcW w:w="1016" w:type="dxa"/>
            <w:tcBorders>
              <w:bottom w:val="dashed" w:sz="4" w:space="0" w:color="auto"/>
            </w:tcBorders>
          </w:tcPr>
          <w:p w14:paraId="19E56FB8" w14:textId="77777777" w:rsidR="002B7C74" w:rsidRPr="00FC1C14" w:rsidRDefault="002B7C74" w:rsidP="002B7C74">
            <w:pPr>
              <w:pStyle w:val="TableText"/>
              <w:rPr>
                <w:sz w:val="16"/>
              </w:rPr>
            </w:pPr>
          </w:p>
        </w:tc>
        <w:tc>
          <w:tcPr>
            <w:tcW w:w="833" w:type="dxa"/>
            <w:tcBorders>
              <w:bottom w:val="dashed" w:sz="4" w:space="0" w:color="auto"/>
            </w:tcBorders>
            <w:shd w:val="clear" w:color="auto" w:fill="C6D9F1" w:themeFill="text2" w:themeFillTint="33"/>
          </w:tcPr>
          <w:p w14:paraId="11FBB5CC" w14:textId="77777777" w:rsidR="002B7C74" w:rsidRDefault="002B7C74" w:rsidP="002B7C74">
            <w:pPr>
              <w:pStyle w:val="TableText"/>
              <w:rPr>
                <w:b/>
                <w:sz w:val="16"/>
              </w:rPr>
            </w:pPr>
          </w:p>
          <w:p w14:paraId="0079FF52" w14:textId="77777777" w:rsidR="002B7C74" w:rsidRDefault="002B7C74" w:rsidP="002B7C74">
            <w:pPr>
              <w:pStyle w:val="TableText"/>
              <w:rPr>
                <w:b/>
                <w:sz w:val="16"/>
              </w:rPr>
            </w:pPr>
            <w:r>
              <w:rPr>
                <w:b/>
                <w:sz w:val="16"/>
              </w:rPr>
              <w:t>4</w:t>
            </w:r>
          </w:p>
        </w:tc>
      </w:tr>
      <w:tr w:rsidR="002B7C74" w:rsidRPr="007C20D4" w14:paraId="63F36353" w14:textId="77777777" w:rsidTr="0087751C">
        <w:trPr>
          <w:cantSplit/>
        </w:trPr>
        <w:tc>
          <w:tcPr>
            <w:tcW w:w="2698" w:type="dxa"/>
            <w:tcBorders>
              <w:top w:val="dashed" w:sz="4" w:space="0" w:color="auto"/>
            </w:tcBorders>
            <w:tcMar>
              <w:left w:w="57" w:type="dxa"/>
              <w:right w:w="57" w:type="dxa"/>
            </w:tcMar>
          </w:tcPr>
          <w:p w14:paraId="5BBC5741" w14:textId="77777777" w:rsidR="002B7C74" w:rsidRDefault="002B7C74" w:rsidP="002B7C74">
            <w:pPr>
              <w:pStyle w:val="TableText"/>
              <w:rPr>
                <w:b/>
                <w:sz w:val="16"/>
              </w:rPr>
            </w:pPr>
            <w:r w:rsidRPr="00FC3464">
              <w:rPr>
                <w:sz w:val="16"/>
              </w:rPr>
              <w:t xml:space="preserve">Windows on </w:t>
            </w:r>
            <w:r>
              <w:rPr>
                <w:sz w:val="16"/>
              </w:rPr>
              <w:t>r3.l</w:t>
            </w:r>
            <w:r w:rsidRPr="00FC3464">
              <w:rPr>
                <w:sz w:val="16"/>
              </w:rPr>
              <w:t>arge</w:t>
            </w:r>
          </w:p>
        </w:tc>
        <w:tc>
          <w:tcPr>
            <w:tcW w:w="1226" w:type="dxa"/>
            <w:gridSpan w:val="2"/>
            <w:tcBorders>
              <w:top w:val="dashed" w:sz="4" w:space="0" w:color="auto"/>
            </w:tcBorders>
          </w:tcPr>
          <w:p w14:paraId="636C3453" w14:textId="77777777" w:rsidR="002B7C74" w:rsidRDefault="002B7C74" w:rsidP="002B7C74">
            <w:pPr>
              <w:pStyle w:val="TableText"/>
              <w:rPr>
                <w:sz w:val="16"/>
              </w:rPr>
            </w:pPr>
            <w:r>
              <w:rPr>
                <w:sz w:val="16"/>
              </w:rPr>
              <w:t>2</w:t>
            </w:r>
          </w:p>
        </w:tc>
        <w:tc>
          <w:tcPr>
            <w:tcW w:w="2033" w:type="dxa"/>
            <w:gridSpan w:val="3"/>
            <w:tcBorders>
              <w:top w:val="dashed" w:sz="4" w:space="0" w:color="auto"/>
            </w:tcBorders>
          </w:tcPr>
          <w:p w14:paraId="49203A94" w14:textId="77777777" w:rsidR="002B7C74" w:rsidRDefault="002B7C74" w:rsidP="002B7C74">
            <w:pPr>
              <w:pStyle w:val="TableText"/>
              <w:rPr>
                <w:sz w:val="16"/>
              </w:rPr>
            </w:pPr>
            <w:r>
              <w:rPr>
                <w:sz w:val="16"/>
              </w:rPr>
              <w:t>2</w:t>
            </w:r>
          </w:p>
        </w:tc>
        <w:tc>
          <w:tcPr>
            <w:tcW w:w="1106" w:type="dxa"/>
            <w:tcBorders>
              <w:top w:val="dashed" w:sz="4" w:space="0" w:color="auto"/>
            </w:tcBorders>
          </w:tcPr>
          <w:p w14:paraId="74742537" w14:textId="77777777" w:rsidR="002B7C74" w:rsidRDefault="002B7C74" w:rsidP="002B7C74">
            <w:pPr>
              <w:pStyle w:val="TableText"/>
              <w:rPr>
                <w:sz w:val="16"/>
              </w:rPr>
            </w:pPr>
          </w:p>
        </w:tc>
        <w:tc>
          <w:tcPr>
            <w:tcW w:w="749" w:type="dxa"/>
            <w:tcBorders>
              <w:top w:val="dashed" w:sz="4" w:space="0" w:color="auto"/>
            </w:tcBorders>
          </w:tcPr>
          <w:p w14:paraId="26C4ACF0" w14:textId="77777777" w:rsidR="002B7C74" w:rsidRDefault="002B7C74" w:rsidP="002B7C74">
            <w:pPr>
              <w:pStyle w:val="TableText"/>
              <w:rPr>
                <w:sz w:val="16"/>
              </w:rPr>
            </w:pPr>
          </w:p>
        </w:tc>
        <w:tc>
          <w:tcPr>
            <w:tcW w:w="1016" w:type="dxa"/>
            <w:tcBorders>
              <w:top w:val="dashed" w:sz="4" w:space="0" w:color="auto"/>
            </w:tcBorders>
          </w:tcPr>
          <w:p w14:paraId="622B33B3" w14:textId="77777777" w:rsidR="002B7C74" w:rsidRDefault="002B7C74" w:rsidP="002B7C74">
            <w:pPr>
              <w:pStyle w:val="TableText"/>
              <w:rPr>
                <w:sz w:val="16"/>
              </w:rPr>
            </w:pPr>
          </w:p>
        </w:tc>
        <w:tc>
          <w:tcPr>
            <w:tcW w:w="833" w:type="dxa"/>
            <w:tcBorders>
              <w:top w:val="dashed" w:sz="4" w:space="0" w:color="auto"/>
            </w:tcBorders>
            <w:shd w:val="clear" w:color="auto" w:fill="C6D9F1" w:themeFill="text2" w:themeFillTint="33"/>
          </w:tcPr>
          <w:p w14:paraId="2E6B42EE" w14:textId="77777777" w:rsidR="002B7C74" w:rsidRDefault="002B7C74" w:rsidP="002B7C74">
            <w:pPr>
              <w:pStyle w:val="TableText"/>
              <w:rPr>
                <w:b/>
                <w:sz w:val="16"/>
              </w:rPr>
            </w:pPr>
            <w:r>
              <w:rPr>
                <w:b/>
                <w:sz w:val="16"/>
              </w:rPr>
              <w:t>4</w:t>
            </w:r>
          </w:p>
        </w:tc>
      </w:tr>
      <w:tr w:rsidR="002B7C74" w:rsidRPr="007C20D4" w14:paraId="49664D56" w14:textId="77777777" w:rsidTr="0087751C">
        <w:trPr>
          <w:cantSplit/>
        </w:trPr>
        <w:tc>
          <w:tcPr>
            <w:tcW w:w="2698" w:type="dxa"/>
            <w:tcBorders>
              <w:bottom w:val="dashed" w:sz="4" w:space="0" w:color="auto"/>
            </w:tcBorders>
            <w:tcMar>
              <w:left w:w="57" w:type="dxa"/>
              <w:right w:w="57" w:type="dxa"/>
            </w:tcMar>
          </w:tcPr>
          <w:p w14:paraId="0B365035" w14:textId="7F2692D2" w:rsidR="002B7C74" w:rsidRDefault="002B7C74" w:rsidP="002B7C74">
            <w:pPr>
              <w:pStyle w:val="TableText"/>
              <w:tabs>
                <w:tab w:val="left" w:pos="373"/>
                <w:tab w:val="left" w:pos="2357"/>
              </w:tabs>
              <w:rPr>
                <w:b/>
                <w:sz w:val="16"/>
              </w:rPr>
            </w:pPr>
            <w:bookmarkStart w:id="199" w:name="_Hlk433663621"/>
            <w:r>
              <w:rPr>
                <w:b/>
                <w:sz w:val="16"/>
              </w:rPr>
              <w:t xml:space="preserve">Sophos </w:t>
            </w:r>
            <w:r w:rsidR="00AD1E1F">
              <w:rPr>
                <w:b/>
                <w:sz w:val="16"/>
              </w:rPr>
              <w:t xml:space="preserve">Swarm </w:t>
            </w:r>
            <w:r>
              <w:rPr>
                <w:b/>
                <w:sz w:val="16"/>
              </w:rPr>
              <w:t>UTM Servers</w:t>
            </w:r>
          </w:p>
          <w:p w14:paraId="3DAFA7B1" w14:textId="77777777" w:rsidR="002B7C74" w:rsidRPr="00BD356D" w:rsidRDefault="002B7C74" w:rsidP="002B7C74">
            <w:pPr>
              <w:pStyle w:val="TableText"/>
              <w:tabs>
                <w:tab w:val="left" w:pos="373"/>
                <w:tab w:val="left" w:pos="2357"/>
              </w:tabs>
              <w:rPr>
                <w:sz w:val="16"/>
              </w:rPr>
            </w:pPr>
            <w:r>
              <w:rPr>
                <w:sz w:val="16"/>
              </w:rPr>
              <w:t>SUSE Linux on c3.large</w:t>
            </w:r>
          </w:p>
        </w:tc>
        <w:tc>
          <w:tcPr>
            <w:tcW w:w="1226" w:type="dxa"/>
            <w:gridSpan w:val="2"/>
            <w:tcBorders>
              <w:bottom w:val="dashed" w:sz="4" w:space="0" w:color="auto"/>
            </w:tcBorders>
          </w:tcPr>
          <w:p w14:paraId="16C1121C" w14:textId="77777777" w:rsidR="002B7C74" w:rsidRPr="007C20D4" w:rsidRDefault="002B7C74" w:rsidP="002B7C74">
            <w:pPr>
              <w:pStyle w:val="TableText"/>
              <w:rPr>
                <w:sz w:val="16"/>
              </w:rPr>
            </w:pPr>
          </w:p>
        </w:tc>
        <w:tc>
          <w:tcPr>
            <w:tcW w:w="2033" w:type="dxa"/>
            <w:gridSpan w:val="3"/>
            <w:tcBorders>
              <w:bottom w:val="dashed" w:sz="4" w:space="0" w:color="auto"/>
            </w:tcBorders>
          </w:tcPr>
          <w:p w14:paraId="07E089BA" w14:textId="77777777" w:rsidR="002B7C74" w:rsidRPr="007C20D4" w:rsidRDefault="002B7C74" w:rsidP="002B7C74">
            <w:pPr>
              <w:pStyle w:val="TableText"/>
              <w:rPr>
                <w:sz w:val="16"/>
              </w:rPr>
            </w:pPr>
          </w:p>
        </w:tc>
        <w:tc>
          <w:tcPr>
            <w:tcW w:w="1106" w:type="dxa"/>
            <w:tcBorders>
              <w:bottom w:val="dashed" w:sz="4" w:space="0" w:color="auto"/>
            </w:tcBorders>
          </w:tcPr>
          <w:p w14:paraId="4C1057F9" w14:textId="77777777" w:rsidR="002B7C74" w:rsidRDefault="002B7C74" w:rsidP="002B7C74">
            <w:pPr>
              <w:pStyle w:val="TableText"/>
              <w:rPr>
                <w:sz w:val="16"/>
              </w:rPr>
            </w:pPr>
          </w:p>
          <w:p w14:paraId="2A0BB62A" w14:textId="77777777" w:rsidR="002B7C74" w:rsidRPr="00FC1C14" w:rsidRDefault="002B7C74" w:rsidP="002B7C74">
            <w:pPr>
              <w:pStyle w:val="TableText"/>
              <w:rPr>
                <w:sz w:val="16"/>
              </w:rPr>
            </w:pPr>
            <w:r w:rsidRPr="00FC1C14">
              <w:rPr>
                <w:sz w:val="16"/>
              </w:rPr>
              <w:t>2</w:t>
            </w:r>
          </w:p>
        </w:tc>
        <w:tc>
          <w:tcPr>
            <w:tcW w:w="749" w:type="dxa"/>
            <w:tcBorders>
              <w:bottom w:val="dashed" w:sz="4" w:space="0" w:color="auto"/>
            </w:tcBorders>
          </w:tcPr>
          <w:p w14:paraId="1E582068" w14:textId="77777777" w:rsidR="002B7C74" w:rsidRDefault="002B7C74" w:rsidP="002B7C74">
            <w:pPr>
              <w:pStyle w:val="TableText"/>
              <w:rPr>
                <w:sz w:val="16"/>
              </w:rPr>
            </w:pPr>
          </w:p>
          <w:p w14:paraId="35E003A2" w14:textId="77777777" w:rsidR="002B7C74" w:rsidRPr="00FC1C14" w:rsidRDefault="002B7C74" w:rsidP="002B7C74">
            <w:pPr>
              <w:pStyle w:val="TableText"/>
              <w:rPr>
                <w:sz w:val="16"/>
              </w:rPr>
            </w:pPr>
            <w:r>
              <w:rPr>
                <w:sz w:val="16"/>
              </w:rPr>
              <w:t>2</w:t>
            </w:r>
          </w:p>
        </w:tc>
        <w:tc>
          <w:tcPr>
            <w:tcW w:w="1016" w:type="dxa"/>
            <w:tcBorders>
              <w:bottom w:val="dashed" w:sz="4" w:space="0" w:color="auto"/>
            </w:tcBorders>
          </w:tcPr>
          <w:p w14:paraId="6DF82D20" w14:textId="77777777" w:rsidR="002B7C74" w:rsidRPr="00FC1C14" w:rsidRDefault="002B7C74" w:rsidP="002B7C74">
            <w:pPr>
              <w:pStyle w:val="TableText"/>
              <w:rPr>
                <w:sz w:val="16"/>
              </w:rPr>
            </w:pPr>
          </w:p>
        </w:tc>
        <w:tc>
          <w:tcPr>
            <w:tcW w:w="833" w:type="dxa"/>
            <w:tcBorders>
              <w:bottom w:val="dashed" w:sz="4" w:space="0" w:color="auto"/>
            </w:tcBorders>
            <w:shd w:val="clear" w:color="auto" w:fill="C6D9F1" w:themeFill="text2" w:themeFillTint="33"/>
          </w:tcPr>
          <w:p w14:paraId="64E80535" w14:textId="77777777" w:rsidR="002B7C74" w:rsidRDefault="002B7C74" w:rsidP="002B7C74">
            <w:pPr>
              <w:pStyle w:val="TableText"/>
              <w:rPr>
                <w:b/>
                <w:sz w:val="16"/>
              </w:rPr>
            </w:pPr>
          </w:p>
          <w:p w14:paraId="341CA157" w14:textId="77777777" w:rsidR="002B7C74" w:rsidRPr="00FC1C14" w:rsidRDefault="002B7C74" w:rsidP="002B7C74">
            <w:pPr>
              <w:pStyle w:val="TableText"/>
              <w:rPr>
                <w:b/>
                <w:sz w:val="16"/>
              </w:rPr>
            </w:pPr>
            <w:r>
              <w:rPr>
                <w:b/>
                <w:sz w:val="16"/>
              </w:rPr>
              <w:t>4</w:t>
            </w:r>
          </w:p>
        </w:tc>
      </w:tr>
      <w:tr w:rsidR="002B7C74" w:rsidRPr="007C20D4" w14:paraId="1AB33B7D" w14:textId="77777777" w:rsidTr="0087751C">
        <w:trPr>
          <w:cantSplit/>
        </w:trPr>
        <w:tc>
          <w:tcPr>
            <w:tcW w:w="2698" w:type="dxa"/>
            <w:tcBorders>
              <w:top w:val="dashed" w:sz="4" w:space="0" w:color="auto"/>
            </w:tcBorders>
            <w:tcMar>
              <w:left w:w="57" w:type="dxa"/>
              <w:right w:w="57" w:type="dxa"/>
            </w:tcMar>
          </w:tcPr>
          <w:p w14:paraId="74B1C810" w14:textId="77777777" w:rsidR="002B7C74" w:rsidRPr="00FC1C14" w:rsidRDefault="002B7C74" w:rsidP="002B7C74">
            <w:pPr>
              <w:pStyle w:val="TableText"/>
              <w:rPr>
                <w:b/>
                <w:sz w:val="16"/>
              </w:rPr>
            </w:pPr>
            <w:bookmarkStart w:id="200" w:name="_Hlk434962247"/>
            <w:bookmarkEnd w:id="199"/>
            <w:r>
              <w:rPr>
                <w:sz w:val="16"/>
              </w:rPr>
              <w:t xml:space="preserve">SUSE Linux </w:t>
            </w:r>
            <w:r w:rsidRPr="00FC1C14">
              <w:rPr>
                <w:sz w:val="16"/>
              </w:rPr>
              <w:t xml:space="preserve">on </w:t>
            </w:r>
            <w:r>
              <w:rPr>
                <w:sz w:val="16"/>
              </w:rPr>
              <w:t>m3</w:t>
            </w:r>
            <w:r w:rsidRPr="00FC1C14">
              <w:rPr>
                <w:sz w:val="16"/>
              </w:rPr>
              <w:t>.</w:t>
            </w:r>
            <w:r>
              <w:rPr>
                <w:sz w:val="16"/>
              </w:rPr>
              <w:t>medium</w:t>
            </w:r>
          </w:p>
        </w:tc>
        <w:tc>
          <w:tcPr>
            <w:tcW w:w="1226" w:type="dxa"/>
            <w:gridSpan w:val="2"/>
            <w:tcBorders>
              <w:top w:val="dashed" w:sz="4" w:space="0" w:color="auto"/>
            </w:tcBorders>
          </w:tcPr>
          <w:p w14:paraId="6354F643" w14:textId="77777777" w:rsidR="002B7C74" w:rsidRPr="007C20D4" w:rsidRDefault="002B7C74" w:rsidP="002B7C74">
            <w:pPr>
              <w:pStyle w:val="TableText"/>
              <w:rPr>
                <w:sz w:val="16"/>
              </w:rPr>
            </w:pPr>
            <w:r>
              <w:rPr>
                <w:sz w:val="16"/>
              </w:rPr>
              <w:t>2</w:t>
            </w:r>
          </w:p>
        </w:tc>
        <w:tc>
          <w:tcPr>
            <w:tcW w:w="2033" w:type="dxa"/>
            <w:gridSpan w:val="3"/>
            <w:tcBorders>
              <w:top w:val="dashed" w:sz="4" w:space="0" w:color="auto"/>
            </w:tcBorders>
          </w:tcPr>
          <w:p w14:paraId="4D784A45" w14:textId="77777777" w:rsidR="002B7C74" w:rsidRPr="007C20D4" w:rsidRDefault="002B7C74" w:rsidP="002B7C74">
            <w:pPr>
              <w:pStyle w:val="TableText"/>
              <w:rPr>
                <w:sz w:val="16"/>
              </w:rPr>
            </w:pPr>
            <w:r>
              <w:rPr>
                <w:sz w:val="16"/>
              </w:rPr>
              <w:t>2</w:t>
            </w:r>
          </w:p>
        </w:tc>
        <w:tc>
          <w:tcPr>
            <w:tcW w:w="1106" w:type="dxa"/>
            <w:tcBorders>
              <w:top w:val="dashed" w:sz="4" w:space="0" w:color="auto"/>
            </w:tcBorders>
          </w:tcPr>
          <w:p w14:paraId="1AC6226B" w14:textId="77777777" w:rsidR="002B7C74" w:rsidRPr="00FC1C14" w:rsidRDefault="002B7C74" w:rsidP="002B7C74">
            <w:pPr>
              <w:pStyle w:val="TableText"/>
              <w:rPr>
                <w:sz w:val="16"/>
              </w:rPr>
            </w:pPr>
          </w:p>
        </w:tc>
        <w:tc>
          <w:tcPr>
            <w:tcW w:w="749" w:type="dxa"/>
            <w:tcBorders>
              <w:top w:val="dashed" w:sz="4" w:space="0" w:color="auto"/>
            </w:tcBorders>
          </w:tcPr>
          <w:p w14:paraId="3E23252F" w14:textId="77777777" w:rsidR="002B7C74" w:rsidRPr="00FC1C14" w:rsidRDefault="002B7C74" w:rsidP="002B7C74">
            <w:pPr>
              <w:pStyle w:val="TableText"/>
              <w:rPr>
                <w:sz w:val="16"/>
              </w:rPr>
            </w:pPr>
          </w:p>
        </w:tc>
        <w:tc>
          <w:tcPr>
            <w:tcW w:w="1016" w:type="dxa"/>
            <w:tcBorders>
              <w:top w:val="dashed" w:sz="4" w:space="0" w:color="auto"/>
            </w:tcBorders>
          </w:tcPr>
          <w:p w14:paraId="65564C65" w14:textId="77777777" w:rsidR="002B7C74" w:rsidRPr="00FC1C14" w:rsidRDefault="002B7C74" w:rsidP="002B7C74">
            <w:pPr>
              <w:pStyle w:val="TableText"/>
              <w:rPr>
                <w:sz w:val="16"/>
              </w:rPr>
            </w:pPr>
          </w:p>
        </w:tc>
        <w:tc>
          <w:tcPr>
            <w:tcW w:w="833" w:type="dxa"/>
            <w:tcBorders>
              <w:top w:val="dashed" w:sz="4" w:space="0" w:color="auto"/>
            </w:tcBorders>
            <w:shd w:val="clear" w:color="auto" w:fill="C6D9F1" w:themeFill="text2" w:themeFillTint="33"/>
          </w:tcPr>
          <w:p w14:paraId="3ABDB41B" w14:textId="77777777" w:rsidR="002B7C74" w:rsidRPr="00FC1C14" w:rsidRDefault="002B7C74" w:rsidP="002B7C74">
            <w:pPr>
              <w:pStyle w:val="TableText"/>
              <w:rPr>
                <w:b/>
                <w:sz w:val="16"/>
              </w:rPr>
            </w:pPr>
            <w:r>
              <w:rPr>
                <w:b/>
                <w:sz w:val="16"/>
              </w:rPr>
              <w:t>4</w:t>
            </w:r>
          </w:p>
        </w:tc>
      </w:tr>
      <w:bookmarkEnd w:id="200"/>
      <w:tr w:rsidR="00AD1E1F" w:rsidRPr="007C20D4" w14:paraId="132DC018" w14:textId="77777777" w:rsidTr="0087751C">
        <w:trPr>
          <w:cantSplit/>
        </w:trPr>
        <w:tc>
          <w:tcPr>
            <w:tcW w:w="2698" w:type="dxa"/>
            <w:tcBorders>
              <w:bottom w:val="dashed" w:sz="4" w:space="0" w:color="auto"/>
            </w:tcBorders>
            <w:tcMar>
              <w:left w:w="57" w:type="dxa"/>
              <w:right w:w="57" w:type="dxa"/>
            </w:tcMar>
          </w:tcPr>
          <w:p w14:paraId="79285158" w14:textId="7EFCD833" w:rsidR="00AD1E1F" w:rsidRDefault="00AD1E1F" w:rsidP="00AD1E1F">
            <w:pPr>
              <w:pStyle w:val="TableText"/>
              <w:rPr>
                <w:b/>
                <w:sz w:val="16"/>
              </w:rPr>
            </w:pPr>
            <w:r>
              <w:rPr>
                <w:b/>
                <w:sz w:val="16"/>
              </w:rPr>
              <w:t>Sophos Queen UTM Server</w:t>
            </w:r>
            <w:r w:rsidR="007533F2">
              <w:rPr>
                <w:b/>
                <w:sz w:val="16"/>
              </w:rPr>
              <w:t>s</w:t>
            </w:r>
            <w:r>
              <w:rPr>
                <w:b/>
                <w:sz w:val="16"/>
              </w:rPr>
              <w:t xml:space="preserve"> </w:t>
            </w:r>
          </w:p>
          <w:p w14:paraId="50962B1D" w14:textId="51DC5740" w:rsidR="00AD1E1F" w:rsidRPr="00FC1C14" w:rsidRDefault="004724E5">
            <w:pPr>
              <w:pStyle w:val="TableText"/>
              <w:rPr>
                <w:b/>
                <w:sz w:val="16"/>
              </w:rPr>
            </w:pPr>
            <w:r>
              <w:rPr>
                <w:sz w:val="16"/>
              </w:rPr>
              <w:t xml:space="preserve">SUSE </w:t>
            </w:r>
            <w:r w:rsidR="00AD1E1F">
              <w:rPr>
                <w:sz w:val="16"/>
              </w:rPr>
              <w:t>Linux on t2.small</w:t>
            </w:r>
          </w:p>
        </w:tc>
        <w:tc>
          <w:tcPr>
            <w:tcW w:w="1226" w:type="dxa"/>
            <w:gridSpan w:val="2"/>
            <w:tcBorders>
              <w:bottom w:val="dashed" w:sz="4" w:space="0" w:color="auto"/>
            </w:tcBorders>
          </w:tcPr>
          <w:p w14:paraId="395B5FCB" w14:textId="6C11EC34" w:rsidR="00AD1E1F" w:rsidRPr="00FC1C14" w:rsidRDefault="00AD1E1F" w:rsidP="00AD1E1F">
            <w:pPr>
              <w:pStyle w:val="TableText"/>
              <w:rPr>
                <w:sz w:val="16"/>
              </w:rPr>
            </w:pPr>
            <w:r>
              <w:rPr>
                <w:sz w:val="16"/>
              </w:rPr>
              <w:t>2</w:t>
            </w:r>
          </w:p>
        </w:tc>
        <w:tc>
          <w:tcPr>
            <w:tcW w:w="2033" w:type="dxa"/>
            <w:gridSpan w:val="3"/>
            <w:tcBorders>
              <w:bottom w:val="dashed" w:sz="4" w:space="0" w:color="auto"/>
            </w:tcBorders>
          </w:tcPr>
          <w:p w14:paraId="7F387161" w14:textId="354325E7" w:rsidR="00AD1E1F" w:rsidRPr="00FC1C14" w:rsidRDefault="00AD1E1F" w:rsidP="00AD1E1F">
            <w:pPr>
              <w:pStyle w:val="TableText"/>
              <w:rPr>
                <w:sz w:val="16"/>
              </w:rPr>
            </w:pPr>
            <w:r>
              <w:rPr>
                <w:sz w:val="16"/>
              </w:rPr>
              <w:t>2</w:t>
            </w:r>
          </w:p>
        </w:tc>
        <w:tc>
          <w:tcPr>
            <w:tcW w:w="1106" w:type="dxa"/>
            <w:tcBorders>
              <w:bottom w:val="dashed" w:sz="4" w:space="0" w:color="auto"/>
            </w:tcBorders>
          </w:tcPr>
          <w:p w14:paraId="33628CED" w14:textId="4A157C02" w:rsidR="00AD1E1F" w:rsidRPr="00FC1C14" w:rsidRDefault="00AD1E1F" w:rsidP="00AD1E1F">
            <w:pPr>
              <w:pStyle w:val="TableText"/>
              <w:rPr>
                <w:sz w:val="16"/>
              </w:rPr>
            </w:pPr>
            <w:r>
              <w:rPr>
                <w:sz w:val="16"/>
              </w:rPr>
              <w:t>2</w:t>
            </w:r>
          </w:p>
        </w:tc>
        <w:tc>
          <w:tcPr>
            <w:tcW w:w="749" w:type="dxa"/>
            <w:tcBorders>
              <w:bottom w:val="dashed" w:sz="4" w:space="0" w:color="auto"/>
            </w:tcBorders>
          </w:tcPr>
          <w:p w14:paraId="66C52F25" w14:textId="3238DA25" w:rsidR="00AD1E1F" w:rsidRDefault="00AD1E1F" w:rsidP="00AD1E1F">
            <w:pPr>
              <w:pStyle w:val="TableText"/>
              <w:rPr>
                <w:sz w:val="16"/>
              </w:rPr>
            </w:pPr>
            <w:r>
              <w:rPr>
                <w:sz w:val="16"/>
              </w:rPr>
              <w:t>2</w:t>
            </w:r>
          </w:p>
        </w:tc>
        <w:tc>
          <w:tcPr>
            <w:tcW w:w="1016" w:type="dxa"/>
          </w:tcPr>
          <w:p w14:paraId="26711DAB" w14:textId="77777777" w:rsidR="00AD1E1F" w:rsidRDefault="00AD1E1F" w:rsidP="00AD1E1F">
            <w:pPr>
              <w:pStyle w:val="TableText"/>
              <w:rPr>
                <w:sz w:val="16"/>
              </w:rPr>
            </w:pPr>
          </w:p>
          <w:p w14:paraId="35AE907C" w14:textId="6AD2C0BC" w:rsidR="00AD1E1F" w:rsidRDefault="00AD1E1F" w:rsidP="00AD1E1F">
            <w:pPr>
              <w:pStyle w:val="TableText"/>
              <w:rPr>
                <w:sz w:val="16"/>
              </w:rPr>
            </w:pPr>
          </w:p>
        </w:tc>
        <w:tc>
          <w:tcPr>
            <w:tcW w:w="833" w:type="dxa"/>
            <w:shd w:val="clear" w:color="auto" w:fill="C6D9F1" w:themeFill="text2" w:themeFillTint="33"/>
          </w:tcPr>
          <w:p w14:paraId="01661409" w14:textId="77777777" w:rsidR="00AD1E1F" w:rsidRDefault="00AD1E1F" w:rsidP="00AD1E1F">
            <w:pPr>
              <w:pStyle w:val="TableText"/>
              <w:rPr>
                <w:b/>
                <w:sz w:val="16"/>
              </w:rPr>
            </w:pPr>
          </w:p>
          <w:p w14:paraId="04E9AA0F" w14:textId="2C208E2B" w:rsidR="00AD1E1F" w:rsidRDefault="00AD1E1F" w:rsidP="00AD1E1F">
            <w:pPr>
              <w:pStyle w:val="TableText"/>
              <w:rPr>
                <w:b/>
                <w:sz w:val="16"/>
              </w:rPr>
            </w:pPr>
            <w:r>
              <w:rPr>
                <w:b/>
                <w:sz w:val="16"/>
              </w:rPr>
              <w:t>8</w:t>
            </w:r>
          </w:p>
        </w:tc>
      </w:tr>
      <w:tr w:rsidR="00AD1E1F" w:rsidRPr="007C20D4" w14:paraId="0500CEEE" w14:textId="77777777" w:rsidTr="0087751C">
        <w:trPr>
          <w:cantSplit/>
        </w:trPr>
        <w:tc>
          <w:tcPr>
            <w:tcW w:w="2698" w:type="dxa"/>
            <w:tcBorders>
              <w:bottom w:val="dashed" w:sz="4" w:space="0" w:color="auto"/>
            </w:tcBorders>
            <w:tcMar>
              <w:left w:w="57" w:type="dxa"/>
              <w:right w:w="57" w:type="dxa"/>
            </w:tcMar>
          </w:tcPr>
          <w:p w14:paraId="68FDEF6B" w14:textId="1BD2FFF8" w:rsidR="00AD1E1F" w:rsidRPr="00FC1C14" w:rsidRDefault="00AD1E1F" w:rsidP="00AD1E1F">
            <w:pPr>
              <w:pStyle w:val="TableText"/>
              <w:rPr>
                <w:b/>
                <w:sz w:val="16"/>
              </w:rPr>
            </w:pPr>
            <w:bookmarkStart w:id="201" w:name="OLE_LINK56"/>
            <w:r w:rsidRPr="00FC1C14">
              <w:rPr>
                <w:b/>
                <w:sz w:val="16"/>
              </w:rPr>
              <w:t>Bastion Server</w:t>
            </w:r>
            <w:bookmarkEnd w:id="201"/>
            <w:r>
              <w:rPr>
                <w:b/>
                <w:sz w:val="16"/>
              </w:rPr>
              <w:t>s</w:t>
            </w:r>
          </w:p>
          <w:p w14:paraId="70D6C0DF" w14:textId="77777777" w:rsidR="00AD1E1F" w:rsidRDefault="00AD1E1F" w:rsidP="00AD1E1F">
            <w:pPr>
              <w:pStyle w:val="TableText"/>
              <w:rPr>
                <w:b/>
                <w:sz w:val="16"/>
              </w:rPr>
            </w:pPr>
            <w:r w:rsidRPr="00FC1C14">
              <w:rPr>
                <w:sz w:val="16"/>
              </w:rPr>
              <w:t>Windows on t2.medium</w:t>
            </w:r>
          </w:p>
        </w:tc>
        <w:tc>
          <w:tcPr>
            <w:tcW w:w="673" w:type="dxa"/>
            <w:tcBorders>
              <w:bottom w:val="dashed" w:sz="4" w:space="0" w:color="auto"/>
            </w:tcBorders>
          </w:tcPr>
          <w:p w14:paraId="79B22584" w14:textId="77777777" w:rsidR="00AD1E1F" w:rsidRDefault="00AD1E1F" w:rsidP="00AD1E1F">
            <w:pPr>
              <w:pStyle w:val="TableText"/>
              <w:rPr>
                <w:sz w:val="16"/>
              </w:rPr>
            </w:pPr>
          </w:p>
        </w:tc>
        <w:tc>
          <w:tcPr>
            <w:tcW w:w="553" w:type="dxa"/>
            <w:tcBorders>
              <w:bottom w:val="dashed" w:sz="4" w:space="0" w:color="auto"/>
            </w:tcBorders>
          </w:tcPr>
          <w:p w14:paraId="4256388E" w14:textId="77777777" w:rsidR="00AD1E1F" w:rsidRPr="00FC1C14" w:rsidRDefault="00AD1E1F" w:rsidP="00AD1E1F">
            <w:pPr>
              <w:pStyle w:val="TableText"/>
              <w:rPr>
                <w:sz w:val="16"/>
              </w:rPr>
            </w:pPr>
          </w:p>
        </w:tc>
        <w:tc>
          <w:tcPr>
            <w:tcW w:w="640" w:type="dxa"/>
            <w:tcBorders>
              <w:bottom w:val="dashed" w:sz="4" w:space="0" w:color="auto"/>
            </w:tcBorders>
          </w:tcPr>
          <w:p w14:paraId="00C48651" w14:textId="77777777" w:rsidR="00AD1E1F" w:rsidRPr="00FC1C14" w:rsidRDefault="00AD1E1F" w:rsidP="00AD1E1F">
            <w:pPr>
              <w:pStyle w:val="TableText"/>
              <w:rPr>
                <w:sz w:val="16"/>
              </w:rPr>
            </w:pPr>
          </w:p>
        </w:tc>
        <w:tc>
          <w:tcPr>
            <w:tcW w:w="693" w:type="dxa"/>
            <w:tcBorders>
              <w:bottom w:val="dashed" w:sz="4" w:space="0" w:color="auto"/>
            </w:tcBorders>
          </w:tcPr>
          <w:p w14:paraId="0E618607" w14:textId="77777777" w:rsidR="00AD1E1F" w:rsidRPr="00FC1C14" w:rsidRDefault="00AD1E1F" w:rsidP="00AD1E1F">
            <w:pPr>
              <w:pStyle w:val="TableText"/>
              <w:rPr>
                <w:sz w:val="16"/>
              </w:rPr>
            </w:pPr>
          </w:p>
        </w:tc>
        <w:tc>
          <w:tcPr>
            <w:tcW w:w="700" w:type="dxa"/>
            <w:tcBorders>
              <w:bottom w:val="dashed" w:sz="4" w:space="0" w:color="auto"/>
            </w:tcBorders>
          </w:tcPr>
          <w:p w14:paraId="4E5F81A7" w14:textId="77777777" w:rsidR="00AD1E1F" w:rsidRPr="00FC1C14" w:rsidRDefault="00AD1E1F" w:rsidP="00AD1E1F">
            <w:pPr>
              <w:pStyle w:val="TableText"/>
              <w:rPr>
                <w:sz w:val="16"/>
              </w:rPr>
            </w:pPr>
          </w:p>
        </w:tc>
        <w:tc>
          <w:tcPr>
            <w:tcW w:w="1106" w:type="dxa"/>
            <w:tcBorders>
              <w:bottom w:val="dashed" w:sz="4" w:space="0" w:color="auto"/>
            </w:tcBorders>
          </w:tcPr>
          <w:p w14:paraId="40FDB11B" w14:textId="77777777" w:rsidR="00AD1E1F" w:rsidRPr="00FC1C14" w:rsidRDefault="00AD1E1F" w:rsidP="00AD1E1F">
            <w:pPr>
              <w:pStyle w:val="TableText"/>
              <w:rPr>
                <w:sz w:val="16"/>
              </w:rPr>
            </w:pPr>
          </w:p>
        </w:tc>
        <w:tc>
          <w:tcPr>
            <w:tcW w:w="749" w:type="dxa"/>
            <w:tcBorders>
              <w:bottom w:val="dashed" w:sz="4" w:space="0" w:color="auto"/>
            </w:tcBorders>
          </w:tcPr>
          <w:p w14:paraId="5F803B43" w14:textId="77777777" w:rsidR="00AD1E1F" w:rsidRDefault="00AD1E1F" w:rsidP="00AD1E1F">
            <w:pPr>
              <w:pStyle w:val="TableText"/>
              <w:rPr>
                <w:sz w:val="16"/>
              </w:rPr>
            </w:pPr>
          </w:p>
        </w:tc>
        <w:tc>
          <w:tcPr>
            <w:tcW w:w="1016" w:type="dxa"/>
          </w:tcPr>
          <w:p w14:paraId="556E6D1A" w14:textId="77777777" w:rsidR="00AD1E1F" w:rsidRDefault="00AD1E1F" w:rsidP="00AD1E1F">
            <w:pPr>
              <w:pStyle w:val="TableText"/>
              <w:rPr>
                <w:sz w:val="16"/>
              </w:rPr>
            </w:pPr>
          </w:p>
          <w:p w14:paraId="085C70A4" w14:textId="77777777" w:rsidR="00AD1E1F" w:rsidRDefault="00AD1E1F" w:rsidP="00AD1E1F">
            <w:pPr>
              <w:pStyle w:val="TableText"/>
              <w:rPr>
                <w:sz w:val="16"/>
              </w:rPr>
            </w:pPr>
            <w:r>
              <w:rPr>
                <w:sz w:val="16"/>
              </w:rPr>
              <w:t>1</w:t>
            </w:r>
          </w:p>
        </w:tc>
        <w:tc>
          <w:tcPr>
            <w:tcW w:w="833" w:type="dxa"/>
            <w:shd w:val="clear" w:color="auto" w:fill="C6D9F1" w:themeFill="text2" w:themeFillTint="33"/>
          </w:tcPr>
          <w:p w14:paraId="5D59F029" w14:textId="77777777" w:rsidR="00AD1E1F" w:rsidRDefault="00AD1E1F" w:rsidP="00AD1E1F">
            <w:pPr>
              <w:pStyle w:val="TableText"/>
              <w:rPr>
                <w:b/>
                <w:sz w:val="16"/>
              </w:rPr>
            </w:pPr>
          </w:p>
          <w:p w14:paraId="5E5F31A7" w14:textId="77777777" w:rsidR="00AD1E1F" w:rsidRDefault="00AD1E1F" w:rsidP="00AD1E1F">
            <w:pPr>
              <w:pStyle w:val="TableText"/>
              <w:rPr>
                <w:b/>
                <w:sz w:val="16"/>
              </w:rPr>
            </w:pPr>
            <w:r>
              <w:rPr>
                <w:b/>
                <w:sz w:val="16"/>
              </w:rPr>
              <w:t>1</w:t>
            </w:r>
          </w:p>
        </w:tc>
      </w:tr>
      <w:tr w:rsidR="00AD1E1F" w:rsidRPr="007C20D4" w14:paraId="750398A3" w14:textId="77777777" w:rsidTr="0087751C">
        <w:trPr>
          <w:cantSplit/>
        </w:trPr>
        <w:tc>
          <w:tcPr>
            <w:tcW w:w="2698" w:type="dxa"/>
            <w:tcBorders>
              <w:top w:val="dashed" w:sz="4" w:space="0" w:color="auto"/>
            </w:tcBorders>
            <w:tcMar>
              <w:left w:w="57" w:type="dxa"/>
              <w:right w:w="57" w:type="dxa"/>
            </w:tcMar>
          </w:tcPr>
          <w:p w14:paraId="0B0F2C39" w14:textId="77777777" w:rsidR="00AD1E1F" w:rsidRDefault="00AD1E1F" w:rsidP="00AD1E1F">
            <w:pPr>
              <w:pStyle w:val="TableText"/>
              <w:rPr>
                <w:b/>
                <w:sz w:val="16"/>
              </w:rPr>
            </w:pPr>
            <w:r>
              <w:rPr>
                <w:sz w:val="16"/>
              </w:rPr>
              <w:t xml:space="preserve">RHEL </w:t>
            </w:r>
            <w:r w:rsidRPr="00FC1C14">
              <w:rPr>
                <w:sz w:val="16"/>
              </w:rPr>
              <w:t>on t2.</w:t>
            </w:r>
            <w:r>
              <w:rPr>
                <w:sz w:val="16"/>
              </w:rPr>
              <w:t>small</w:t>
            </w:r>
          </w:p>
        </w:tc>
        <w:tc>
          <w:tcPr>
            <w:tcW w:w="673" w:type="dxa"/>
            <w:tcBorders>
              <w:top w:val="dashed" w:sz="4" w:space="0" w:color="auto"/>
            </w:tcBorders>
          </w:tcPr>
          <w:p w14:paraId="60203D2E" w14:textId="77777777" w:rsidR="00AD1E1F" w:rsidRDefault="00AD1E1F" w:rsidP="00AD1E1F">
            <w:pPr>
              <w:pStyle w:val="TableText"/>
              <w:rPr>
                <w:sz w:val="16"/>
              </w:rPr>
            </w:pPr>
          </w:p>
        </w:tc>
        <w:tc>
          <w:tcPr>
            <w:tcW w:w="553" w:type="dxa"/>
            <w:tcBorders>
              <w:top w:val="dashed" w:sz="4" w:space="0" w:color="auto"/>
            </w:tcBorders>
          </w:tcPr>
          <w:p w14:paraId="4FD7E993" w14:textId="77777777" w:rsidR="00AD1E1F" w:rsidRPr="00FC1C14" w:rsidRDefault="00AD1E1F" w:rsidP="00AD1E1F">
            <w:pPr>
              <w:pStyle w:val="TableText"/>
              <w:rPr>
                <w:sz w:val="16"/>
              </w:rPr>
            </w:pPr>
          </w:p>
        </w:tc>
        <w:tc>
          <w:tcPr>
            <w:tcW w:w="640" w:type="dxa"/>
            <w:tcBorders>
              <w:top w:val="dashed" w:sz="4" w:space="0" w:color="auto"/>
            </w:tcBorders>
          </w:tcPr>
          <w:p w14:paraId="29287A68" w14:textId="77777777" w:rsidR="00AD1E1F" w:rsidRPr="00FC1C14" w:rsidRDefault="00AD1E1F" w:rsidP="00AD1E1F">
            <w:pPr>
              <w:pStyle w:val="TableText"/>
              <w:rPr>
                <w:sz w:val="16"/>
              </w:rPr>
            </w:pPr>
          </w:p>
        </w:tc>
        <w:tc>
          <w:tcPr>
            <w:tcW w:w="693" w:type="dxa"/>
            <w:tcBorders>
              <w:top w:val="dashed" w:sz="4" w:space="0" w:color="auto"/>
            </w:tcBorders>
          </w:tcPr>
          <w:p w14:paraId="10EC9EA2" w14:textId="77777777" w:rsidR="00AD1E1F" w:rsidRPr="00FC1C14" w:rsidRDefault="00AD1E1F" w:rsidP="00AD1E1F">
            <w:pPr>
              <w:pStyle w:val="TableText"/>
              <w:rPr>
                <w:sz w:val="16"/>
              </w:rPr>
            </w:pPr>
          </w:p>
        </w:tc>
        <w:tc>
          <w:tcPr>
            <w:tcW w:w="700" w:type="dxa"/>
            <w:tcBorders>
              <w:top w:val="dashed" w:sz="4" w:space="0" w:color="auto"/>
            </w:tcBorders>
          </w:tcPr>
          <w:p w14:paraId="608E5ED4" w14:textId="77777777" w:rsidR="00AD1E1F" w:rsidRPr="00FC1C14" w:rsidRDefault="00AD1E1F" w:rsidP="00AD1E1F">
            <w:pPr>
              <w:pStyle w:val="TableText"/>
              <w:rPr>
                <w:sz w:val="16"/>
              </w:rPr>
            </w:pPr>
          </w:p>
        </w:tc>
        <w:tc>
          <w:tcPr>
            <w:tcW w:w="1106" w:type="dxa"/>
            <w:tcBorders>
              <w:top w:val="dashed" w:sz="4" w:space="0" w:color="auto"/>
            </w:tcBorders>
          </w:tcPr>
          <w:p w14:paraId="50D8CAC6" w14:textId="77777777" w:rsidR="00AD1E1F" w:rsidRPr="00FC1C14" w:rsidRDefault="00AD1E1F" w:rsidP="00AD1E1F">
            <w:pPr>
              <w:pStyle w:val="TableText"/>
              <w:rPr>
                <w:sz w:val="16"/>
              </w:rPr>
            </w:pPr>
          </w:p>
        </w:tc>
        <w:tc>
          <w:tcPr>
            <w:tcW w:w="749" w:type="dxa"/>
            <w:tcBorders>
              <w:top w:val="dashed" w:sz="4" w:space="0" w:color="auto"/>
            </w:tcBorders>
          </w:tcPr>
          <w:p w14:paraId="27E7ED04" w14:textId="77777777" w:rsidR="00AD1E1F" w:rsidRDefault="00AD1E1F" w:rsidP="00AD1E1F">
            <w:pPr>
              <w:pStyle w:val="TableText"/>
              <w:rPr>
                <w:sz w:val="16"/>
              </w:rPr>
            </w:pPr>
          </w:p>
        </w:tc>
        <w:tc>
          <w:tcPr>
            <w:tcW w:w="1016" w:type="dxa"/>
          </w:tcPr>
          <w:p w14:paraId="077C7930" w14:textId="77777777" w:rsidR="00AD1E1F" w:rsidRDefault="00AD1E1F" w:rsidP="00AD1E1F">
            <w:pPr>
              <w:pStyle w:val="TableText"/>
              <w:rPr>
                <w:sz w:val="16"/>
              </w:rPr>
            </w:pPr>
            <w:r>
              <w:rPr>
                <w:sz w:val="16"/>
              </w:rPr>
              <w:t>1</w:t>
            </w:r>
          </w:p>
        </w:tc>
        <w:tc>
          <w:tcPr>
            <w:tcW w:w="833" w:type="dxa"/>
            <w:shd w:val="clear" w:color="auto" w:fill="C6D9F1" w:themeFill="text2" w:themeFillTint="33"/>
          </w:tcPr>
          <w:p w14:paraId="4D41EBE5" w14:textId="77777777" w:rsidR="00AD1E1F" w:rsidRDefault="00AD1E1F" w:rsidP="00AD1E1F">
            <w:pPr>
              <w:pStyle w:val="TableText"/>
              <w:rPr>
                <w:b/>
                <w:sz w:val="16"/>
              </w:rPr>
            </w:pPr>
            <w:r>
              <w:rPr>
                <w:b/>
                <w:sz w:val="16"/>
              </w:rPr>
              <w:t>1</w:t>
            </w:r>
          </w:p>
        </w:tc>
      </w:tr>
      <w:tr w:rsidR="00AD1E1F" w:rsidRPr="007C20D4" w14:paraId="40A3DEDC" w14:textId="77777777" w:rsidTr="0087751C">
        <w:trPr>
          <w:cantSplit/>
        </w:trPr>
        <w:tc>
          <w:tcPr>
            <w:tcW w:w="2698" w:type="dxa"/>
            <w:tcMar>
              <w:left w:w="57" w:type="dxa"/>
              <w:right w:w="57" w:type="dxa"/>
            </w:tcMar>
          </w:tcPr>
          <w:p w14:paraId="2603AD5D" w14:textId="77777777" w:rsidR="00AD1E1F" w:rsidRDefault="00AD1E1F" w:rsidP="00AD1E1F">
            <w:pPr>
              <w:pStyle w:val="TableText"/>
              <w:rPr>
                <w:b/>
                <w:sz w:val="16"/>
              </w:rPr>
            </w:pPr>
            <w:r>
              <w:rPr>
                <w:b/>
                <w:sz w:val="16"/>
              </w:rPr>
              <w:t>Test Automation Server</w:t>
            </w:r>
          </w:p>
          <w:p w14:paraId="761E7DE8" w14:textId="77777777" w:rsidR="00AD1E1F" w:rsidRPr="00C21A3E" w:rsidRDefault="00AD1E1F" w:rsidP="00AD1E1F">
            <w:pPr>
              <w:pStyle w:val="TableText"/>
              <w:rPr>
                <w:sz w:val="16"/>
              </w:rPr>
            </w:pPr>
            <w:r>
              <w:rPr>
                <w:sz w:val="16"/>
              </w:rPr>
              <w:t>Windows on t2.small</w:t>
            </w:r>
          </w:p>
        </w:tc>
        <w:tc>
          <w:tcPr>
            <w:tcW w:w="673" w:type="dxa"/>
          </w:tcPr>
          <w:p w14:paraId="0AD1252C" w14:textId="77777777" w:rsidR="00AD1E1F" w:rsidRDefault="00AD1E1F" w:rsidP="00AD1E1F">
            <w:pPr>
              <w:pStyle w:val="TableText"/>
              <w:rPr>
                <w:sz w:val="16"/>
              </w:rPr>
            </w:pPr>
          </w:p>
        </w:tc>
        <w:tc>
          <w:tcPr>
            <w:tcW w:w="553" w:type="dxa"/>
          </w:tcPr>
          <w:p w14:paraId="148BAE14" w14:textId="77777777" w:rsidR="00AD1E1F" w:rsidRPr="00FC1C14" w:rsidRDefault="00AD1E1F" w:rsidP="00AD1E1F">
            <w:pPr>
              <w:pStyle w:val="TableText"/>
              <w:rPr>
                <w:sz w:val="16"/>
              </w:rPr>
            </w:pPr>
          </w:p>
        </w:tc>
        <w:tc>
          <w:tcPr>
            <w:tcW w:w="640" w:type="dxa"/>
          </w:tcPr>
          <w:p w14:paraId="4DA1E55E" w14:textId="77777777" w:rsidR="00AD1E1F" w:rsidRPr="00FC1C14" w:rsidRDefault="00AD1E1F" w:rsidP="00AD1E1F">
            <w:pPr>
              <w:pStyle w:val="TableText"/>
              <w:rPr>
                <w:sz w:val="16"/>
              </w:rPr>
            </w:pPr>
          </w:p>
        </w:tc>
        <w:tc>
          <w:tcPr>
            <w:tcW w:w="693" w:type="dxa"/>
          </w:tcPr>
          <w:p w14:paraId="56E93884" w14:textId="77777777" w:rsidR="00AD1E1F" w:rsidRPr="00FC1C14" w:rsidRDefault="00AD1E1F" w:rsidP="00AD1E1F">
            <w:pPr>
              <w:pStyle w:val="TableText"/>
              <w:rPr>
                <w:sz w:val="16"/>
              </w:rPr>
            </w:pPr>
          </w:p>
        </w:tc>
        <w:tc>
          <w:tcPr>
            <w:tcW w:w="700" w:type="dxa"/>
          </w:tcPr>
          <w:p w14:paraId="4C29F2F9" w14:textId="77777777" w:rsidR="00AD1E1F" w:rsidRPr="00FC1C14" w:rsidRDefault="00AD1E1F" w:rsidP="00AD1E1F">
            <w:pPr>
              <w:pStyle w:val="TableText"/>
              <w:rPr>
                <w:sz w:val="16"/>
              </w:rPr>
            </w:pPr>
          </w:p>
        </w:tc>
        <w:tc>
          <w:tcPr>
            <w:tcW w:w="1106" w:type="dxa"/>
          </w:tcPr>
          <w:p w14:paraId="005B1E31" w14:textId="77777777" w:rsidR="00AD1E1F" w:rsidRPr="00FC1C14" w:rsidRDefault="00AD1E1F" w:rsidP="00AD1E1F">
            <w:pPr>
              <w:pStyle w:val="TableText"/>
              <w:rPr>
                <w:sz w:val="16"/>
              </w:rPr>
            </w:pPr>
          </w:p>
        </w:tc>
        <w:tc>
          <w:tcPr>
            <w:tcW w:w="749" w:type="dxa"/>
          </w:tcPr>
          <w:p w14:paraId="42A1E836" w14:textId="77777777" w:rsidR="00AD1E1F" w:rsidRDefault="00AD1E1F" w:rsidP="00AD1E1F">
            <w:pPr>
              <w:pStyle w:val="TableText"/>
              <w:rPr>
                <w:sz w:val="16"/>
              </w:rPr>
            </w:pPr>
          </w:p>
        </w:tc>
        <w:tc>
          <w:tcPr>
            <w:tcW w:w="1016" w:type="dxa"/>
          </w:tcPr>
          <w:p w14:paraId="5856321D" w14:textId="77777777" w:rsidR="00AD1E1F" w:rsidRDefault="00AD1E1F" w:rsidP="00AD1E1F">
            <w:pPr>
              <w:pStyle w:val="TableText"/>
              <w:rPr>
                <w:sz w:val="16"/>
              </w:rPr>
            </w:pPr>
          </w:p>
          <w:p w14:paraId="7DCD6A3C" w14:textId="77777777" w:rsidR="00AD1E1F" w:rsidRDefault="00AD1E1F" w:rsidP="00AD1E1F">
            <w:pPr>
              <w:pStyle w:val="TableText"/>
              <w:rPr>
                <w:sz w:val="16"/>
              </w:rPr>
            </w:pPr>
            <w:r>
              <w:rPr>
                <w:sz w:val="16"/>
              </w:rPr>
              <w:t>1</w:t>
            </w:r>
          </w:p>
        </w:tc>
        <w:tc>
          <w:tcPr>
            <w:tcW w:w="833" w:type="dxa"/>
            <w:shd w:val="clear" w:color="auto" w:fill="C6D9F1" w:themeFill="text2" w:themeFillTint="33"/>
          </w:tcPr>
          <w:p w14:paraId="4C71689F" w14:textId="77777777" w:rsidR="00AD1E1F" w:rsidRDefault="00AD1E1F" w:rsidP="00AD1E1F">
            <w:pPr>
              <w:pStyle w:val="TableText"/>
              <w:rPr>
                <w:b/>
                <w:sz w:val="16"/>
              </w:rPr>
            </w:pPr>
          </w:p>
          <w:p w14:paraId="35C77A19" w14:textId="77777777" w:rsidR="00AD1E1F" w:rsidRDefault="00AD1E1F" w:rsidP="00AD1E1F">
            <w:pPr>
              <w:pStyle w:val="TableText"/>
              <w:rPr>
                <w:b/>
                <w:sz w:val="16"/>
              </w:rPr>
            </w:pPr>
            <w:r>
              <w:rPr>
                <w:b/>
                <w:sz w:val="16"/>
              </w:rPr>
              <w:t>1</w:t>
            </w:r>
          </w:p>
        </w:tc>
      </w:tr>
      <w:tr w:rsidR="00AD1E1F" w:rsidRPr="007C20D4" w14:paraId="71C88B57" w14:textId="77777777" w:rsidTr="0087751C">
        <w:trPr>
          <w:cantSplit/>
        </w:trPr>
        <w:tc>
          <w:tcPr>
            <w:tcW w:w="2698" w:type="dxa"/>
            <w:tcMar>
              <w:left w:w="57" w:type="dxa"/>
              <w:right w:w="57" w:type="dxa"/>
            </w:tcMar>
          </w:tcPr>
          <w:p w14:paraId="69A9663A" w14:textId="65D02BD3" w:rsidR="00AD1E1F" w:rsidRDefault="00AD1E1F" w:rsidP="00AD1E1F">
            <w:pPr>
              <w:pStyle w:val="TableText"/>
              <w:rPr>
                <w:b/>
                <w:sz w:val="16"/>
              </w:rPr>
            </w:pPr>
            <w:r>
              <w:rPr>
                <w:b/>
                <w:sz w:val="16"/>
              </w:rPr>
              <w:t>Continuous Integration Server / Time Source Server</w:t>
            </w:r>
          </w:p>
          <w:p w14:paraId="22C3A3C7" w14:textId="05B99020" w:rsidR="00AD1E1F" w:rsidRPr="00C21A3E" w:rsidRDefault="00AD1E1F" w:rsidP="00EB7D8A">
            <w:pPr>
              <w:pStyle w:val="TableText"/>
              <w:rPr>
                <w:sz w:val="16"/>
              </w:rPr>
            </w:pPr>
            <w:r>
              <w:rPr>
                <w:sz w:val="16"/>
              </w:rPr>
              <w:t>RHEL on t</w:t>
            </w:r>
            <w:proofErr w:type="gramStart"/>
            <w:r>
              <w:rPr>
                <w:sz w:val="16"/>
              </w:rPr>
              <w:t>2.</w:t>
            </w:r>
            <w:r w:rsidR="004A0F08">
              <w:rPr>
                <w:sz w:val="16"/>
              </w:rPr>
              <w:t>medium</w:t>
            </w:r>
            <w:proofErr w:type="gramEnd"/>
          </w:p>
        </w:tc>
        <w:tc>
          <w:tcPr>
            <w:tcW w:w="673" w:type="dxa"/>
          </w:tcPr>
          <w:p w14:paraId="466EC190" w14:textId="77777777" w:rsidR="00AD1E1F" w:rsidRDefault="00AD1E1F" w:rsidP="00AD1E1F">
            <w:pPr>
              <w:pStyle w:val="TableText"/>
              <w:rPr>
                <w:sz w:val="16"/>
              </w:rPr>
            </w:pPr>
          </w:p>
        </w:tc>
        <w:tc>
          <w:tcPr>
            <w:tcW w:w="553" w:type="dxa"/>
          </w:tcPr>
          <w:p w14:paraId="22049AF7" w14:textId="77777777" w:rsidR="00AD1E1F" w:rsidRPr="00FC1C14" w:rsidRDefault="00AD1E1F" w:rsidP="00AD1E1F">
            <w:pPr>
              <w:pStyle w:val="TableText"/>
              <w:rPr>
                <w:sz w:val="16"/>
              </w:rPr>
            </w:pPr>
          </w:p>
        </w:tc>
        <w:tc>
          <w:tcPr>
            <w:tcW w:w="640" w:type="dxa"/>
          </w:tcPr>
          <w:p w14:paraId="25B9AD8E" w14:textId="77777777" w:rsidR="00AD1E1F" w:rsidRPr="00FC1C14" w:rsidRDefault="00AD1E1F" w:rsidP="00AD1E1F">
            <w:pPr>
              <w:pStyle w:val="TableText"/>
              <w:rPr>
                <w:sz w:val="16"/>
              </w:rPr>
            </w:pPr>
          </w:p>
        </w:tc>
        <w:tc>
          <w:tcPr>
            <w:tcW w:w="693" w:type="dxa"/>
          </w:tcPr>
          <w:p w14:paraId="5F43E06C" w14:textId="77777777" w:rsidR="00AD1E1F" w:rsidRPr="00FC1C14" w:rsidRDefault="00AD1E1F" w:rsidP="00AD1E1F">
            <w:pPr>
              <w:pStyle w:val="TableText"/>
              <w:rPr>
                <w:sz w:val="16"/>
              </w:rPr>
            </w:pPr>
          </w:p>
        </w:tc>
        <w:tc>
          <w:tcPr>
            <w:tcW w:w="700" w:type="dxa"/>
          </w:tcPr>
          <w:p w14:paraId="4A058625" w14:textId="77777777" w:rsidR="00AD1E1F" w:rsidRPr="00FC1C14" w:rsidRDefault="00AD1E1F" w:rsidP="00AD1E1F">
            <w:pPr>
              <w:pStyle w:val="TableText"/>
              <w:rPr>
                <w:sz w:val="16"/>
              </w:rPr>
            </w:pPr>
          </w:p>
        </w:tc>
        <w:tc>
          <w:tcPr>
            <w:tcW w:w="1106" w:type="dxa"/>
          </w:tcPr>
          <w:p w14:paraId="50F81D65" w14:textId="77777777" w:rsidR="00AD1E1F" w:rsidRPr="00FC1C14" w:rsidRDefault="00AD1E1F" w:rsidP="00AD1E1F">
            <w:pPr>
              <w:pStyle w:val="TableText"/>
              <w:rPr>
                <w:sz w:val="16"/>
              </w:rPr>
            </w:pPr>
          </w:p>
        </w:tc>
        <w:tc>
          <w:tcPr>
            <w:tcW w:w="749" w:type="dxa"/>
          </w:tcPr>
          <w:p w14:paraId="598C915E" w14:textId="77777777" w:rsidR="00AD1E1F" w:rsidRDefault="00AD1E1F" w:rsidP="00AD1E1F">
            <w:pPr>
              <w:pStyle w:val="TableText"/>
              <w:rPr>
                <w:sz w:val="16"/>
              </w:rPr>
            </w:pPr>
          </w:p>
        </w:tc>
        <w:tc>
          <w:tcPr>
            <w:tcW w:w="1016" w:type="dxa"/>
          </w:tcPr>
          <w:p w14:paraId="00B1AFA6" w14:textId="77777777" w:rsidR="00AD1E1F" w:rsidRDefault="00AD1E1F" w:rsidP="00AD1E1F">
            <w:pPr>
              <w:pStyle w:val="TableText"/>
              <w:rPr>
                <w:sz w:val="16"/>
              </w:rPr>
            </w:pPr>
          </w:p>
          <w:p w14:paraId="3BAC2761" w14:textId="77777777" w:rsidR="00AD1E1F" w:rsidRDefault="00AD1E1F" w:rsidP="00AD1E1F">
            <w:pPr>
              <w:pStyle w:val="TableText"/>
              <w:rPr>
                <w:sz w:val="16"/>
              </w:rPr>
            </w:pPr>
            <w:r>
              <w:rPr>
                <w:sz w:val="16"/>
              </w:rPr>
              <w:t>1</w:t>
            </w:r>
          </w:p>
        </w:tc>
        <w:tc>
          <w:tcPr>
            <w:tcW w:w="833" w:type="dxa"/>
            <w:shd w:val="clear" w:color="auto" w:fill="C6D9F1" w:themeFill="text2" w:themeFillTint="33"/>
          </w:tcPr>
          <w:p w14:paraId="566F974B" w14:textId="77777777" w:rsidR="00AD1E1F" w:rsidRDefault="00AD1E1F" w:rsidP="00AD1E1F">
            <w:pPr>
              <w:pStyle w:val="TableText"/>
              <w:rPr>
                <w:b/>
                <w:sz w:val="16"/>
              </w:rPr>
            </w:pPr>
          </w:p>
          <w:p w14:paraId="120C027F" w14:textId="77777777" w:rsidR="00AD1E1F" w:rsidRDefault="00AD1E1F" w:rsidP="00AD1E1F">
            <w:pPr>
              <w:pStyle w:val="TableText"/>
              <w:rPr>
                <w:b/>
                <w:sz w:val="16"/>
              </w:rPr>
            </w:pPr>
            <w:r>
              <w:rPr>
                <w:b/>
                <w:sz w:val="16"/>
              </w:rPr>
              <w:t>1</w:t>
            </w:r>
          </w:p>
        </w:tc>
      </w:tr>
      <w:tr w:rsidR="00AD1E1F" w:rsidRPr="007C20D4" w14:paraId="03AF2004" w14:textId="77777777" w:rsidTr="0087751C">
        <w:trPr>
          <w:cantSplit/>
        </w:trPr>
        <w:tc>
          <w:tcPr>
            <w:tcW w:w="2698" w:type="dxa"/>
            <w:tcMar>
              <w:left w:w="57" w:type="dxa"/>
              <w:right w:w="57" w:type="dxa"/>
            </w:tcMar>
          </w:tcPr>
          <w:p w14:paraId="78BBCB5E" w14:textId="77777777" w:rsidR="00AD1E1F" w:rsidRPr="00C17069" w:rsidRDefault="00AD1E1F" w:rsidP="00AD1E1F">
            <w:pPr>
              <w:pStyle w:val="TableText"/>
              <w:rPr>
                <w:b/>
                <w:sz w:val="16"/>
              </w:rPr>
            </w:pPr>
            <w:r>
              <w:rPr>
                <w:b/>
                <w:sz w:val="16"/>
              </w:rPr>
              <w:t>Monitoring Agent Servers</w:t>
            </w:r>
          </w:p>
          <w:p w14:paraId="5775E010" w14:textId="77777777" w:rsidR="00AD1E1F" w:rsidRPr="00C17069" w:rsidRDefault="00AD1E1F" w:rsidP="00AD1E1F">
            <w:pPr>
              <w:pStyle w:val="TableText"/>
              <w:rPr>
                <w:sz w:val="16"/>
              </w:rPr>
            </w:pPr>
            <w:r w:rsidRPr="00C17069">
              <w:rPr>
                <w:sz w:val="16"/>
              </w:rPr>
              <w:t>RHEL on t2.medium</w:t>
            </w:r>
          </w:p>
        </w:tc>
        <w:tc>
          <w:tcPr>
            <w:tcW w:w="673" w:type="dxa"/>
          </w:tcPr>
          <w:p w14:paraId="6021BD06" w14:textId="77777777" w:rsidR="00AD1E1F" w:rsidRPr="00C17069" w:rsidRDefault="00AD1E1F" w:rsidP="00AD1E1F">
            <w:pPr>
              <w:pStyle w:val="TableText"/>
              <w:rPr>
                <w:sz w:val="16"/>
              </w:rPr>
            </w:pPr>
          </w:p>
        </w:tc>
        <w:tc>
          <w:tcPr>
            <w:tcW w:w="553" w:type="dxa"/>
          </w:tcPr>
          <w:p w14:paraId="095D68A6" w14:textId="77777777" w:rsidR="00AD1E1F" w:rsidRPr="00C17069" w:rsidRDefault="00AD1E1F" w:rsidP="00AD1E1F">
            <w:pPr>
              <w:pStyle w:val="TableText"/>
              <w:rPr>
                <w:sz w:val="16"/>
              </w:rPr>
            </w:pPr>
          </w:p>
        </w:tc>
        <w:tc>
          <w:tcPr>
            <w:tcW w:w="640" w:type="dxa"/>
          </w:tcPr>
          <w:p w14:paraId="5F845722" w14:textId="77777777" w:rsidR="00AD1E1F" w:rsidRPr="00C17069" w:rsidRDefault="00AD1E1F" w:rsidP="00AD1E1F">
            <w:pPr>
              <w:pStyle w:val="TableText"/>
              <w:rPr>
                <w:sz w:val="16"/>
              </w:rPr>
            </w:pPr>
          </w:p>
        </w:tc>
        <w:tc>
          <w:tcPr>
            <w:tcW w:w="693" w:type="dxa"/>
          </w:tcPr>
          <w:p w14:paraId="730FA158" w14:textId="77777777" w:rsidR="00AD1E1F" w:rsidRPr="00C17069" w:rsidRDefault="00AD1E1F" w:rsidP="00AD1E1F">
            <w:pPr>
              <w:pStyle w:val="TableText"/>
              <w:rPr>
                <w:sz w:val="16"/>
              </w:rPr>
            </w:pPr>
          </w:p>
        </w:tc>
        <w:tc>
          <w:tcPr>
            <w:tcW w:w="700" w:type="dxa"/>
          </w:tcPr>
          <w:p w14:paraId="39AD9FAF" w14:textId="77777777" w:rsidR="00AD1E1F" w:rsidRPr="00C17069" w:rsidRDefault="00AD1E1F" w:rsidP="00AD1E1F">
            <w:pPr>
              <w:pStyle w:val="TableText"/>
              <w:rPr>
                <w:sz w:val="16"/>
              </w:rPr>
            </w:pPr>
          </w:p>
        </w:tc>
        <w:tc>
          <w:tcPr>
            <w:tcW w:w="1106" w:type="dxa"/>
          </w:tcPr>
          <w:p w14:paraId="54D3DA02" w14:textId="77777777" w:rsidR="00AD1E1F" w:rsidRPr="00C17069" w:rsidRDefault="00AD1E1F" w:rsidP="00AD1E1F">
            <w:pPr>
              <w:pStyle w:val="TableText"/>
              <w:rPr>
                <w:sz w:val="16"/>
              </w:rPr>
            </w:pPr>
          </w:p>
        </w:tc>
        <w:tc>
          <w:tcPr>
            <w:tcW w:w="749" w:type="dxa"/>
          </w:tcPr>
          <w:p w14:paraId="5E5F6BF8" w14:textId="77777777" w:rsidR="00AD1E1F" w:rsidRPr="00C17069" w:rsidRDefault="00AD1E1F" w:rsidP="00AD1E1F">
            <w:pPr>
              <w:pStyle w:val="TableText"/>
              <w:rPr>
                <w:sz w:val="16"/>
              </w:rPr>
            </w:pPr>
          </w:p>
        </w:tc>
        <w:tc>
          <w:tcPr>
            <w:tcW w:w="1016" w:type="dxa"/>
          </w:tcPr>
          <w:p w14:paraId="0DBE02DB" w14:textId="77777777" w:rsidR="00AD1E1F" w:rsidRPr="00C17069" w:rsidRDefault="00AD1E1F" w:rsidP="00AD1E1F">
            <w:pPr>
              <w:pStyle w:val="TableText"/>
              <w:rPr>
                <w:sz w:val="16"/>
              </w:rPr>
            </w:pPr>
          </w:p>
          <w:p w14:paraId="4D804567" w14:textId="77777777" w:rsidR="00AD1E1F" w:rsidRPr="00C17069" w:rsidRDefault="00AD1E1F" w:rsidP="00AD1E1F">
            <w:pPr>
              <w:pStyle w:val="TableText"/>
              <w:rPr>
                <w:sz w:val="16"/>
              </w:rPr>
            </w:pPr>
            <w:r w:rsidRPr="00C17069">
              <w:rPr>
                <w:sz w:val="16"/>
              </w:rPr>
              <w:t>2</w:t>
            </w:r>
          </w:p>
        </w:tc>
        <w:tc>
          <w:tcPr>
            <w:tcW w:w="833" w:type="dxa"/>
            <w:shd w:val="clear" w:color="auto" w:fill="C6D9F1" w:themeFill="text2" w:themeFillTint="33"/>
          </w:tcPr>
          <w:p w14:paraId="4CF362F3" w14:textId="77777777" w:rsidR="00AD1E1F" w:rsidRPr="00C17069" w:rsidRDefault="00AD1E1F" w:rsidP="00AD1E1F">
            <w:pPr>
              <w:pStyle w:val="TableText"/>
              <w:rPr>
                <w:b/>
                <w:sz w:val="16"/>
              </w:rPr>
            </w:pPr>
          </w:p>
          <w:p w14:paraId="3027D8A6" w14:textId="77777777" w:rsidR="00AD1E1F" w:rsidRPr="00C17069" w:rsidRDefault="00AD1E1F" w:rsidP="00AD1E1F">
            <w:pPr>
              <w:pStyle w:val="TableText"/>
              <w:rPr>
                <w:b/>
                <w:sz w:val="16"/>
              </w:rPr>
            </w:pPr>
            <w:r w:rsidRPr="00C17069">
              <w:rPr>
                <w:b/>
                <w:sz w:val="16"/>
              </w:rPr>
              <w:t>2</w:t>
            </w:r>
          </w:p>
        </w:tc>
      </w:tr>
    </w:tbl>
    <w:bookmarkEnd w:id="193"/>
    <w:bookmarkEnd w:id="194"/>
    <w:bookmarkEnd w:id="195"/>
    <w:bookmarkEnd w:id="196"/>
    <w:bookmarkEnd w:id="197"/>
    <w:bookmarkEnd w:id="198"/>
    <w:p w14:paraId="706BE668" w14:textId="77777777" w:rsidR="002B7C74" w:rsidRDefault="002B7C74" w:rsidP="00110C51">
      <w:pPr>
        <w:pStyle w:val="NormalText"/>
      </w:pPr>
      <w:r>
        <w:br/>
      </w:r>
    </w:p>
    <w:p w14:paraId="76732362" w14:textId="77777777" w:rsidR="00BC0948" w:rsidRDefault="00C57DE4" w:rsidP="00110C51">
      <w:pPr>
        <w:pStyle w:val="NormalText"/>
      </w:pPr>
      <w:r>
        <w:t>The</w:t>
      </w:r>
      <w:r w:rsidR="002B7C74">
        <w:t xml:space="preserve"> specification for these </w:t>
      </w:r>
      <w:r>
        <w:t>instance</w:t>
      </w:r>
      <w:r w:rsidR="00BA5AE6">
        <w:t xml:space="preserve"> classes</w:t>
      </w:r>
      <w:r w:rsidR="00CA3153">
        <w:t>, and th</w:t>
      </w:r>
      <w:r w:rsidR="005C6630">
        <w:t>e storage provisioned to them</w:t>
      </w:r>
      <w:r w:rsidR="00CA3153">
        <w:t>,</w:t>
      </w:r>
      <w:r>
        <w:t xml:space="preserve"> </w:t>
      </w:r>
      <w:r w:rsidR="00BC0948">
        <w:t xml:space="preserve">are described </w:t>
      </w:r>
      <w:r w:rsidR="00BA5AE6">
        <w:t>below</w:t>
      </w:r>
      <w:r>
        <w:t>:</w:t>
      </w:r>
    </w:p>
    <w:p w14:paraId="3A214D54" w14:textId="77777777" w:rsidR="00C57DE4" w:rsidRDefault="00EE7C27" w:rsidP="00110C51">
      <w:pPr>
        <w:pStyle w:val="NormalText"/>
      </w:pPr>
      <w:r>
        <w:t>T2 - General Purpose:</w:t>
      </w:r>
    </w:p>
    <w:tbl>
      <w:tblPr>
        <w:tblStyle w:val="LightList"/>
        <w:tblW w:w="839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1"/>
        <w:gridCol w:w="1843"/>
        <w:gridCol w:w="1843"/>
        <w:gridCol w:w="425"/>
        <w:gridCol w:w="2410"/>
      </w:tblGrid>
      <w:tr w:rsidR="00CA3153" w:rsidRPr="00BC0948" w14:paraId="5E7A97C1" w14:textId="77777777" w:rsidTr="00CA3153">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871" w:type="dxa"/>
            <w:shd w:val="clear" w:color="auto" w:fill="595959" w:themeFill="text1" w:themeFillTint="A6"/>
            <w:hideMark/>
          </w:tcPr>
          <w:p w14:paraId="2AA06A8E" w14:textId="77777777" w:rsidR="00CA3153" w:rsidRPr="00BC0948" w:rsidRDefault="00CA3153" w:rsidP="008B3311">
            <w:pPr>
              <w:pStyle w:val="Bullet1"/>
              <w:rPr>
                <w:rFonts w:ascii="Verdana" w:hAnsi="Verdana"/>
                <w:sz w:val="18"/>
              </w:rPr>
            </w:pPr>
            <w:bookmarkStart w:id="202" w:name="OLE_LINK52"/>
            <w:bookmarkStart w:id="203" w:name="OLE_LINK53"/>
            <w:r w:rsidRPr="00BC0948">
              <w:rPr>
                <w:rFonts w:ascii="Verdana" w:hAnsi="Verdana"/>
                <w:sz w:val="18"/>
              </w:rPr>
              <w:t>Model</w:t>
            </w:r>
          </w:p>
        </w:tc>
        <w:tc>
          <w:tcPr>
            <w:tcW w:w="1843" w:type="dxa"/>
            <w:shd w:val="clear" w:color="auto" w:fill="595959" w:themeFill="text1" w:themeFillTint="A6"/>
            <w:hideMark/>
          </w:tcPr>
          <w:p w14:paraId="672497A9" w14:textId="77777777" w:rsidR="00CA3153" w:rsidRPr="00BC0948" w:rsidRDefault="00CA3153" w:rsidP="008B3311">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sidRPr="00BC0948">
              <w:rPr>
                <w:rFonts w:ascii="Verdana" w:hAnsi="Verdana"/>
                <w:sz w:val="18"/>
              </w:rPr>
              <w:t>vCPU</w:t>
            </w:r>
          </w:p>
        </w:tc>
        <w:tc>
          <w:tcPr>
            <w:tcW w:w="1843" w:type="dxa"/>
            <w:shd w:val="clear" w:color="auto" w:fill="595959" w:themeFill="text1" w:themeFillTint="A6"/>
            <w:hideMark/>
          </w:tcPr>
          <w:p w14:paraId="01DB1294" w14:textId="77777777" w:rsidR="00CA3153" w:rsidRPr="00BC0948" w:rsidRDefault="00CA3153" w:rsidP="00F85E97">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sidRPr="00BC0948">
              <w:rPr>
                <w:rFonts w:ascii="Verdana" w:hAnsi="Verdana"/>
                <w:sz w:val="18"/>
              </w:rPr>
              <w:t>Mem (GB)</w:t>
            </w:r>
          </w:p>
        </w:tc>
        <w:tc>
          <w:tcPr>
            <w:tcW w:w="425" w:type="dxa"/>
            <w:tcBorders>
              <w:top w:val="nil"/>
              <w:bottom w:val="nil"/>
            </w:tcBorders>
            <w:shd w:val="clear" w:color="auto" w:fill="auto"/>
          </w:tcPr>
          <w:p w14:paraId="4C64659F" w14:textId="77777777" w:rsidR="00CA3153" w:rsidRPr="00BC0948" w:rsidRDefault="00CA3153" w:rsidP="008B3311">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p>
        </w:tc>
        <w:tc>
          <w:tcPr>
            <w:tcW w:w="2410" w:type="dxa"/>
            <w:shd w:val="clear" w:color="auto" w:fill="595959" w:themeFill="text1" w:themeFillTint="A6"/>
            <w:hideMark/>
          </w:tcPr>
          <w:p w14:paraId="429B64E6" w14:textId="77777777" w:rsidR="00CA3153" w:rsidRPr="00BC0948" w:rsidRDefault="00CA3153" w:rsidP="009D194D">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 xml:space="preserve">EBS </w:t>
            </w:r>
            <w:r w:rsidRPr="00BC0948">
              <w:rPr>
                <w:rFonts w:ascii="Verdana" w:hAnsi="Verdana"/>
                <w:sz w:val="18"/>
              </w:rPr>
              <w:t>Storage</w:t>
            </w:r>
          </w:p>
        </w:tc>
      </w:tr>
      <w:tr w:rsidR="009D194D" w:rsidRPr="00BC0948" w14:paraId="74E7A2FF" w14:textId="77777777" w:rsidTr="00CA3153">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1871" w:type="dxa"/>
            <w:hideMark/>
          </w:tcPr>
          <w:p w14:paraId="201CBCE7" w14:textId="77777777" w:rsidR="009D194D" w:rsidRPr="00BC0948" w:rsidRDefault="009D194D" w:rsidP="009D194D">
            <w:pPr>
              <w:pStyle w:val="Bullet1"/>
              <w:rPr>
                <w:rFonts w:ascii="Verdana" w:hAnsi="Verdana"/>
                <w:sz w:val="16"/>
                <w:szCs w:val="16"/>
              </w:rPr>
            </w:pPr>
            <w:r w:rsidRPr="00BC0948">
              <w:rPr>
                <w:rFonts w:ascii="Verdana" w:hAnsi="Verdana"/>
                <w:sz w:val="16"/>
                <w:szCs w:val="16"/>
              </w:rPr>
              <w:t>t2.small</w:t>
            </w:r>
          </w:p>
        </w:tc>
        <w:tc>
          <w:tcPr>
            <w:tcW w:w="1843" w:type="dxa"/>
            <w:hideMark/>
          </w:tcPr>
          <w:p w14:paraId="0987B214" w14:textId="77777777" w:rsidR="009D194D" w:rsidRPr="00BC0948"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BC0948">
              <w:rPr>
                <w:rFonts w:ascii="Verdana" w:hAnsi="Verdana"/>
                <w:sz w:val="16"/>
                <w:szCs w:val="16"/>
              </w:rPr>
              <w:t>1</w:t>
            </w:r>
          </w:p>
        </w:tc>
        <w:tc>
          <w:tcPr>
            <w:tcW w:w="1843" w:type="dxa"/>
            <w:hideMark/>
          </w:tcPr>
          <w:p w14:paraId="35C759AC" w14:textId="77777777" w:rsidR="009D194D" w:rsidRPr="00BC0948"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BC0948">
              <w:rPr>
                <w:rFonts w:ascii="Verdana" w:hAnsi="Verdana"/>
                <w:sz w:val="16"/>
                <w:szCs w:val="16"/>
              </w:rPr>
              <w:t>2</w:t>
            </w:r>
          </w:p>
        </w:tc>
        <w:tc>
          <w:tcPr>
            <w:tcW w:w="425" w:type="dxa"/>
            <w:tcBorders>
              <w:top w:val="nil"/>
              <w:bottom w:val="nil"/>
            </w:tcBorders>
            <w:shd w:val="clear" w:color="auto" w:fill="auto"/>
          </w:tcPr>
          <w:p w14:paraId="3BC7DC00" w14:textId="77777777" w:rsidR="009D194D"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p>
        </w:tc>
        <w:tc>
          <w:tcPr>
            <w:tcW w:w="2410" w:type="dxa"/>
          </w:tcPr>
          <w:p w14:paraId="7D4FAE88" w14:textId="77777777" w:rsidR="009D194D" w:rsidRPr="00BC0948"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B9790F">
              <w:rPr>
                <w:rFonts w:ascii="Verdana" w:hAnsi="Verdana"/>
                <w:sz w:val="16"/>
                <w:szCs w:val="16"/>
              </w:rPr>
              <w:t>60GB (SSD)</w:t>
            </w:r>
          </w:p>
        </w:tc>
      </w:tr>
      <w:tr w:rsidR="009D194D" w:rsidRPr="00BC0948" w14:paraId="3C511870" w14:textId="77777777" w:rsidTr="00CA3153">
        <w:trPr>
          <w:trHeight w:val="108"/>
        </w:trPr>
        <w:tc>
          <w:tcPr>
            <w:cnfStyle w:val="001000000000" w:firstRow="0" w:lastRow="0" w:firstColumn="1" w:lastColumn="0" w:oddVBand="0" w:evenVBand="0" w:oddHBand="0" w:evenHBand="0" w:firstRowFirstColumn="0" w:firstRowLastColumn="0" w:lastRowFirstColumn="0" w:lastRowLastColumn="0"/>
            <w:tcW w:w="1871" w:type="dxa"/>
            <w:hideMark/>
          </w:tcPr>
          <w:p w14:paraId="7564F9C2" w14:textId="77777777" w:rsidR="009D194D" w:rsidRPr="00BC0948" w:rsidRDefault="009D194D" w:rsidP="009D194D">
            <w:pPr>
              <w:pStyle w:val="Bullet1"/>
              <w:rPr>
                <w:rFonts w:ascii="Verdana" w:hAnsi="Verdana"/>
                <w:sz w:val="16"/>
                <w:szCs w:val="16"/>
              </w:rPr>
            </w:pPr>
            <w:r w:rsidRPr="00BC0948">
              <w:rPr>
                <w:rFonts w:ascii="Verdana" w:hAnsi="Verdana"/>
                <w:sz w:val="16"/>
                <w:szCs w:val="16"/>
              </w:rPr>
              <w:t>t2.medium</w:t>
            </w:r>
          </w:p>
        </w:tc>
        <w:tc>
          <w:tcPr>
            <w:tcW w:w="1843" w:type="dxa"/>
            <w:hideMark/>
          </w:tcPr>
          <w:p w14:paraId="3DCE81AF" w14:textId="77777777" w:rsidR="009D194D" w:rsidRPr="00BC0948"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BC0948">
              <w:rPr>
                <w:rFonts w:ascii="Verdana" w:hAnsi="Verdana"/>
                <w:sz w:val="16"/>
                <w:szCs w:val="16"/>
              </w:rPr>
              <w:t>2</w:t>
            </w:r>
          </w:p>
        </w:tc>
        <w:tc>
          <w:tcPr>
            <w:tcW w:w="1843" w:type="dxa"/>
            <w:hideMark/>
          </w:tcPr>
          <w:p w14:paraId="3651FA4E" w14:textId="77777777" w:rsidR="009D194D" w:rsidRPr="00BC0948"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BC0948">
              <w:rPr>
                <w:rFonts w:ascii="Verdana" w:hAnsi="Verdana"/>
                <w:sz w:val="16"/>
                <w:szCs w:val="16"/>
              </w:rPr>
              <w:t>4</w:t>
            </w:r>
          </w:p>
        </w:tc>
        <w:tc>
          <w:tcPr>
            <w:tcW w:w="425" w:type="dxa"/>
            <w:tcBorders>
              <w:top w:val="nil"/>
              <w:bottom w:val="nil"/>
            </w:tcBorders>
            <w:shd w:val="clear" w:color="auto" w:fill="auto"/>
          </w:tcPr>
          <w:p w14:paraId="01FC531D" w14:textId="77777777" w:rsidR="009D194D" w:rsidRPr="00BC0948"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p>
        </w:tc>
        <w:tc>
          <w:tcPr>
            <w:tcW w:w="2410" w:type="dxa"/>
          </w:tcPr>
          <w:p w14:paraId="480D2BAB" w14:textId="77777777" w:rsidR="009D194D" w:rsidRPr="00BC0948"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B9790F">
              <w:rPr>
                <w:rFonts w:ascii="Verdana" w:hAnsi="Verdana"/>
                <w:sz w:val="16"/>
                <w:szCs w:val="16"/>
              </w:rPr>
              <w:t>60GB (SSD)</w:t>
            </w:r>
          </w:p>
        </w:tc>
      </w:tr>
      <w:bookmarkEnd w:id="202"/>
      <w:bookmarkEnd w:id="203"/>
    </w:tbl>
    <w:p w14:paraId="0E235EF3" w14:textId="77777777" w:rsidR="003137FF" w:rsidRDefault="003137FF" w:rsidP="00110C51">
      <w:pPr>
        <w:pStyle w:val="NormalText"/>
      </w:pPr>
    </w:p>
    <w:p w14:paraId="7DFE5715" w14:textId="77777777" w:rsidR="00EE7C27" w:rsidRDefault="00EE7C27" w:rsidP="00110C51">
      <w:pPr>
        <w:pStyle w:val="NormalText"/>
      </w:pPr>
      <w:r>
        <w:t>M1/M3/M4 – General Purpose:</w:t>
      </w:r>
    </w:p>
    <w:tbl>
      <w:tblPr>
        <w:tblStyle w:val="LightList"/>
        <w:tblW w:w="839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1"/>
        <w:gridCol w:w="1843"/>
        <w:gridCol w:w="1843"/>
        <w:gridCol w:w="425"/>
        <w:gridCol w:w="2410"/>
      </w:tblGrid>
      <w:tr w:rsidR="00CA3153" w:rsidRPr="00BC0948" w14:paraId="776FF1B9" w14:textId="77777777" w:rsidTr="002B7C74">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871" w:type="dxa"/>
            <w:shd w:val="clear" w:color="auto" w:fill="595959" w:themeFill="text1" w:themeFillTint="A6"/>
            <w:hideMark/>
          </w:tcPr>
          <w:p w14:paraId="215FB36C" w14:textId="77777777" w:rsidR="00CA3153" w:rsidRPr="00BC0948" w:rsidRDefault="00CA3153" w:rsidP="002B7C74">
            <w:pPr>
              <w:pStyle w:val="Bullet1"/>
              <w:rPr>
                <w:rFonts w:ascii="Verdana" w:hAnsi="Verdana"/>
                <w:sz w:val="18"/>
              </w:rPr>
            </w:pPr>
            <w:r w:rsidRPr="00BC0948">
              <w:rPr>
                <w:rFonts w:ascii="Verdana" w:hAnsi="Verdana"/>
                <w:sz w:val="18"/>
              </w:rPr>
              <w:lastRenderedPageBreak/>
              <w:t>Model</w:t>
            </w:r>
          </w:p>
        </w:tc>
        <w:tc>
          <w:tcPr>
            <w:tcW w:w="1843" w:type="dxa"/>
            <w:shd w:val="clear" w:color="auto" w:fill="595959" w:themeFill="text1" w:themeFillTint="A6"/>
            <w:hideMark/>
          </w:tcPr>
          <w:p w14:paraId="6F72F433"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sidRPr="00BC0948">
              <w:rPr>
                <w:rFonts w:ascii="Verdana" w:hAnsi="Verdana"/>
                <w:sz w:val="18"/>
              </w:rPr>
              <w:t>vCPU</w:t>
            </w:r>
          </w:p>
        </w:tc>
        <w:tc>
          <w:tcPr>
            <w:tcW w:w="1843" w:type="dxa"/>
            <w:shd w:val="clear" w:color="auto" w:fill="595959" w:themeFill="text1" w:themeFillTint="A6"/>
            <w:hideMark/>
          </w:tcPr>
          <w:p w14:paraId="280F2AAF"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sidRPr="00BC0948">
              <w:rPr>
                <w:rFonts w:ascii="Verdana" w:hAnsi="Verdana"/>
                <w:sz w:val="18"/>
              </w:rPr>
              <w:t>Mem (GB)</w:t>
            </w:r>
          </w:p>
        </w:tc>
        <w:tc>
          <w:tcPr>
            <w:tcW w:w="425" w:type="dxa"/>
            <w:tcBorders>
              <w:top w:val="nil"/>
              <w:bottom w:val="nil"/>
            </w:tcBorders>
            <w:shd w:val="clear" w:color="auto" w:fill="auto"/>
          </w:tcPr>
          <w:p w14:paraId="68E5539D"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p>
        </w:tc>
        <w:tc>
          <w:tcPr>
            <w:tcW w:w="2410" w:type="dxa"/>
            <w:shd w:val="clear" w:color="auto" w:fill="595959" w:themeFill="text1" w:themeFillTint="A6"/>
            <w:hideMark/>
          </w:tcPr>
          <w:p w14:paraId="40C59849"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 xml:space="preserve">EBS </w:t>
            </w:r>
            <w:r w:rsidRPr="00BC0948">
              <w:rPr>
                <w:rFonts w:ascii="Verdana" w:hAnsi="Verdana"/>
                <w:sz w:val="18"/>
              </w:rPr>
              <w:t>Storage</w:t>
            </w:r>
          </w:p>
        </w:tc>
      </w:tr>
      <w:tr w:rsidR="009D194D" w:rsidRPr="00BC0948" w14:paraId="257B60F1" w14:textId="77777777" w:rsidTr="002B7C74">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1871" w:type="dxa"/>
            <w:hideMark/>
          </w:tcPr>
          <w:p w14:paraId="1C9931CE" w14:textId="77777777" w:rsidR="009D194D" w:rsidRPr="00BC0948" w:rsidRDefault="009D194D" w:rsidP="009D194D">
            <w:pPr>
              <w:pStyle w:val="Bullet1"/>
              <w:rPr>
                <w:rFonts w:ascii="Verdana" w:hAnsi="Verdana"/>
                <w:sz w:val="16"/>
                <w:szCs w:val="16"/>
              </w:rPr>
            </w:pPr>
            <w:r>
              <w:rPr>
                <w:rFonts w:ascii="Verdana" w:hAnsi="Verdana"/>
                <w:sz w:val="16"/>
                <w:szCs w:val="16"/>
              </w:rPr>
              <w:t>m1.small</w:t>
            </w:r>
          </w:p>
        </w:tc>
        <w:tc>
          <w:tcPr>
            <w:tcW w:w="1843" w:type="dxa"/>
            <w:hideMark/>
          </w:tcPr>
          <w:p w14:paraId="3C187F62" w14:textId="77777777" w:rsidR="009D194D" w:rsidRPr="00BC0948"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Pr>
                <w:rFonts w:ascii="Verdana" w:hAnsi="Verdana"/>
                <w:sz w:val="16"/>
                <w:szCs w:val="16"/>
              </w:rPr>
              <w:t>1</w:t>
            </w:r>
          </w:p>
        </w:tc>
        <w:tc>
          <w:tcPr>
            <w:tcW w:w="1843" w:type="dxa"/>
            <w:hideMark/>
          </w:tcPr>
          <w:p w14:paraId="12DB9A63" w14:textId="77777777" w:rsidR="009D194D" w:rsidRPr="00BC0948"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Pr>
                <w:rFonts w:ascii="Verdana" w:hAnsi="Verdana"/>
                <w:sz w:val="16"/>
                <w:szCs w:val="16"/>
              </w:rPr>
              <w:t>1.7</w:t>
            </w:r>
          </w:p>
        </w:tc>
        <w:tc>
          <w:tcPr>
            <w:tcW w:w="425" w:type="dxa"/>
            <w:tcBorders>
              <w:top w:val="nil"/>
              <w:bottom w:val="nil"/>
            </w:tcBorders>
            <w:shd w:val="clear" w:color="auto" w:fill="auto"/>
          </w:tcPr>
          <w:p w14:paraId="0DBE7BE5" w14:textId="77777777" w:rsidR="009D194D"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p>
        </w:tc>
        <w:tc>
          <w:tcPr>
            <w:tcW w:w="2410" w:type="dxa"/>
            <w:hideMark/>
          </w:tcPr>
          <w:p w14:paraId="5FA3AEF2" w14:textId="77777777" w:rsidR="009D194D" w:rsidRPr="00BC0948"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4A5E81">
              <w:rPr>
                <w:rFonts w:ascii="Verdana" w:hAnsi="Verdana"/>
                <w:sz w:val="16"/>
                <w:szCs w:val="16"/>
              </w:rPr>
              <w:t>60GB (SSD)</w:t>
            </w:r>
          </w:p>
        </w:tc>
      </w:tr>
      <w:tr w:rsidR="009D194D" w:rsidRPr="00BC0948" w14:paraId="76742146" w14:textId="77777777" w:rsidTr="002B7C74">
        <w:trPr>
          <w:trHeight w:val="108"/>
        </w:trPr>
        <w:tc>
          <w:tcPr>
            <w:cnfStyle w:val="001000000000" w:firstRow="0" w:lastRow="0" w:firstColumn="1" w:lastColumn="0" w:oddVBand="0" w:evenVBand="0" w:oddHBand="0" w:evenHBand="0" w:firstRowFirstColumn="0" w:firstRowLastColumn="0" w:lastRowFirstColumn="0" w:lastRowLastColumn="0"/>
            <w:tcW w:w="1871" w:type="dxa"/>
            <w:hideMark/>
          </w:tcPr>
          <w:p w14:paraId="0942CE07" w14:textId="77777777" w:rsidR="009D194D" w:rsidRPr="00BC0948" w:rsidRDefault="009D194D" w:rsidP="009D194D">
            <w:pPr>
              <w:pStyle w:val="Bullet1"/>
              <w:rPr>
                <w:rFonts w:ascii="Verdana" w:hAnsi="Verdana"/>
                <w:sz w:val="16"/>
                <w:szCs w:val="16"/>
              </w:rPr>
            </w:pPr>
            <w:r>
              <w:rPr>
                <w:rFonts w:ascii="Verdana" w:hAnsi="Verdana"/>
                <w:sz w:val="16"/>
                <w:szCs w:val="16"/>
              </w:rPr>
              <w:t>m3.medium</w:t>
            </w:r>
          </w:p>
        </w:tc>
        <w:tc>
          <w:tcPr>
            <w:tcW w:w="1843" w:type="dxa"/>
            <w:hideMark/>
          </w:tcPr>
          <w:p w14:paraId="62E6992A" w14:textId="77777777" w:rsidR="009D194D" w:rsidRPr="00BC0948"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Pr>
                <w:rFonts w:ascii="Verdana" w:hAnsi="Verdana"/>
                <w:sz w:val="16"/>
                <w:szCs w:val="16"/>
              </w:rPr>
              <w:t>1</w:t>
            </w:r>
          </w:p>
        </w:tc>
        <w:tc>
          <w:tcPr>
            <w:tcW w:w="1843" w:type="dxa"/>
            <w:hideMark/>
          </w:tcPr>
          <w:p w14:paraId="438ECA0F" w14:textId="77777777" w:rsidR="009D194D" w:rsidRPr="00BC0948"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Pr>
                <w:rFonts w:ascii="Verdana" w:hAnsi="Verdana"/>
                <w:sz w:val="16"/>
                <w:szCs w:val="16"/>
              </w:rPr>
              <w:t>3.75</w:t>
            </w:r>
          </w:p>
        </w:tc>
        <w:tc>
          <w:tcPr>
            <w:tcW w:w="425" w:type="dxa"/>
            <w:tcBorders>
              <w:top w:val="nil"/>
              <w:bottom w:val="nil"/>
            </w:tcBorders>
            <w:shd w:val="clear" w:color="auto" w:fill="auto"/>
          </w:tcPr>
          <w:p w14:paraId="57EA6735" w14:textId="77777777" w:rsidR="009D194D" w:rsidRPr="00BC0948"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p>
        </w:tc>
        <w:tc>
          <w:tcPr>
            <w:tcW w:w="2410" w:type="dxa"/>
            <w:hideMark/>
          </w:tcPr>
          <w:p w14:paraId="56863A37" w14:textId="77777777" w:rsidR="009D194D" w:rsidRPr="00BC0948"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4A5E81">
              <w:rPr>
                <w:rFonts w:ascii="Verdana" w:hAnsi="Verdana"/>
                <w:sz w:val="16"/>
                <w:szCs w:val="16"/>
              </w:rPr>
              <w:t>60GB (SSD)</w:t>
            </w:r>
          </w:p>
        </w:tc>
      </w:tr>
      <w:tr w:rsidR="009D194D" w:rsidRPr="00BC0948" w14:paraId="62022C25" w14:textId="77777777" w:rsidTr="002B7C74">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1871" w:type="dxa"/>
          </w:tcPr>
          <w:p w14:paraId="602D7DB4" w14:textId="77777777" w:rsidR="009D194D" w:rsidRDefault="009D194D" w:rsidP="009D194D">
            <w:pPr>
              <w:pStyle w:val="Bullet1"/>
              <w:rPr>
                <w:rFonts w:ascii="Verdana" w:hAnsi="Verdana"/>
                <w:sz w:val="16"/>
                <w:szCs w:val="16"/>
              </w:rPr>
            </w:pPr>
            <w:r>
              <w:rPr>
                <w:rFonts w:ascii="Verdana" w:hAnsi="Verdana"/>
                <w:sz w:val="16"/>
                <w:szCs w:val="16"/>
              </w:rPr>
              <w:t>m4.large</w:t>
            </w:r>
          </w:p>
        </w:tc>
        <w:tc>
          <w:tcPr>
            <w:tcW w:w="1843" w:type="dxa"/>
          </w:tcPr>
          <w:p w14:paraId="4C3C4538" w14:textId="77777777" w:rsidR="009D194D"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Pr>
                <w:rFonts w:ascii="Verdana" w:hAnsi="Verdana"/>
                <w:sz w:val="16"/>
                <w:szCs w:val="16"/>
              </w:rPr>
              <w:t>2</w:t>
            </w:r>
          </w:p>
        </w:tc>
        <w:tc>
          <w:tcPr>
            <w:tcW w:w="1843" w:type="dxa"/>
          </w:tcPr>
          <w:p w14:paraId="3F386596" w14:textId="77777777" w:rsidR="009D194D"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Pr>
                <w:rFonts w:ascii="Verdana" w:hAnsi="Verdana"/>
                <w:sz w:val="16"/>
                <w:szCs w:val="16"/>
              </w:rPr>
              <w:t>8</w:t>
            </w:r>
          </w:p>
        </w:tc>
        <w:tc>
          <w:tcPr>
            <w:tcW w:w="425" w:type="dxa"/>
            <w:tcBorders>
              <w:top w:val="nil"/>
              <w:bottom w:val="nil"/>
            </w:tcBorders>
            <w:shd w:val="clear" w:color="auto" w:fill="auto"/>
          </w:tcPr>
          <w:p w14:paraId="719E0913" w14:textId="77777777" w:rsidR="009D194D" w:rsidRPr="00BC0948"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p>
        </w:tc>
        <w:tc>
          <w:tcPr>
            <w:tcW w:w="2410" w:type="dxa"/>
          </w:tcPr>
          <w:p w14:paraId="56CF1915" w14:textId="77777777" w:rsidR="009D194D" w:rsidRPr="00BC0948"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4A5E81">
              <w:rPr>
                <w:rFonts w:ascii="Verdana" w:hAnsi="Verdana"/>
                <w:sz w:val="16"/>
                <w:szCs w:val="16"/>
              </w:rPr>
              <w:t>60GB (SSD)</w:t>
            </w:r>
          </w:p>
        </w:tc>
      </w:tr>
      <w:tr w:rsidR="009D194D" w:rsidRPr="00BC0948" w14:paraId="1EA098A5" w14:textId="77777777" w:rsidTr="002B7C74">
        <w:trPr>
          <w:trHeight w:val="108"/>
        </w:trPr>
        <w:tc>
          <w:tcPr>
            <w:cnfStyle w:val="001000000000" w:firstRow="0" w:lastRow="0" w:firstColumn="1" w:lastColumn="0" w:oddVBand="0" w:evenVBand="0" w:oddHBand="0" w:evenHBand="0" w:firstRowFirstColumn="0" w:firstRowLastColumn="0" w:lastRowFirstColumn="0" w:lastRowLastColumn="0"/>
            <w:tcW w:w="1871" w:type="dxa"/>
          </w:tcPr>
          <w:p w14:paraId="08646867" w14:textId="77777777" w:rsidR="009D194D" w:rsidRDefault="009D194D" w:rsidP="009D194D">
            <w:pPr>
              <w:pStyle w:val="Bullet1"/>
              <w:rPr>
                <w:rFonts w:ascii="Verdana" w:hAnsi="Verdana"/>
                <w:sz w:val="16"/>
                <w:szCs w:val="16"/>
              </w:rPr>
            </w:pPr>
            <w:r w:rsidRPr="00BC0948">
              <w:rPr>
                <w:rFonts w:ascii="Verdana" w:hAnsi="Verdana"/>
                <w:sz w:val="16"/>
                <w:szCs w:val="16"/>
              </w:rPr>
              <w:t>m4.xlarge</w:t>
            </w:r>
          </w:p>
        </w:tc>
        <w:tc>
          <w:tcPr>
            <w:tcW w:w="1843" w:type="dxa"/>
          </w:tcPr>
          <w:p w14:paraId="0F05EC8C" w14:textId="77777777" w:rsidR="009D194D"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BC0948">
              <w:rPr>
                <w:rFonts w:ascii="Verdana" w:hAnsi="Verdana"/>
                <w:sz w:val="16"/>
                <w:szCs w:val="16"/>
              </w:rPr>
              <w:t>4</w:t>
            </w:r>
          </w:p>
        </w:tc>
        <w:tc>
          <w:tcPr>
            <w:tcW w:w="1843" w:type="dxa"/>
          </w:tcPr>
          <w:p w14:paraId="71506204" w14:textId="77777777" w:rsidR="009D194D"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BC0948">
              <w:rPr>
                <w:rFonts w:ascii="Verdana" w:hAnsi="Verdana"/>
                <w:sz w:val="16"/>
                <w:szCs w:val="16"/>
              </w:rPr>
              <w:t>16</w:t>
            </w:r>
          </w:p>
        </w:tc>
        <w:tc>
          <w:tcPr>
            <w:tcW w:w="425" w:type="dxa"/>
            <w:tcBorders>
              <w:top w:val="nil"/>
              <w:bottom w:val="nil"/>
            </w:tcBorders>
            <w:shd w:val="clear" w:color="auto" w:fill="auto"/>
          </w:tcPr>
          <w:p w14:paraId="33CD2545" w14:textId="77777777" w:rsidR="009D194D" w:rsidRPr="00BC0948"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p>
        </w:tc>
        <w:tc>
          <w:tcPr>
            <w:tcW w:w="2410" w:type="dxa"/>
          </w:tcPr>
          <w:p w14:paraId="601B9E9B" w14:textId="77777777" w:rsidR="009D194D" w:rsidRPr="00BC0948"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4A5E81">
              <w:rPr>
                <w:rFonts w:ascii="Verdana" w:hAnsi="Verdana"/>
                <w:sz w:val="16"/>
                <w:szCs w:val="16"/>
              </w:rPr>
              <w:t>60GB (SSD)</w:t>
            </w:r>
          </w:p>
        </w:tc>
      </w:tr>
    </w:tbl>
    <w:p w14:paraId="120CC0D8" w14:textId="77777777" w:rsidR="00CA3153" w:rsidRDefault="00CA3153" w:rsidP="00110C51">
      <w:pPr>
        <w:pStyle w:val="NormalText"/>
      </w:pPr>
    </w:p>
    <w:p w14:paraId="0E4EDC37" w14:textId="77777777" w:rsidR="00F85E97" w:rsidRDefault="00F85E97" w:rsidP="00110C51">
      <w:pPr>
        <w:pStyle w:val="NormalText"/>
      </w:pPr>
      <w:r>
        <w:t>C3 – Compute Optimised:</w:t>
      </w:r>
    </w:p>
    <w:tbl>
      <w:tblPr>
        <w:tblStyle w:val="LightList"/>
        <w:tblW w:w="839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1"/>
        <w:gridCol w:w="1843"/>
        <w:gridCol w:w="1843"/>
        <w:gridCol w:w="425"/>
        <w:gridCol w:w="2410"/>
      </w:tblGrid>
      <w:tr w:rsidR="00CA3153" w:rsidRPr="00BC0948" w14:paraId="235FFAA0" w14:textId="77777777" w:rsidTr="002B7C74">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871" w:type="dxa"/>
            <w:shd w:val="clear" w:color="auto" w:fill="595959" w:themeFill="text1" w:themeFillTint="A6"/>
            <w:hideMark/>
          </w:tcPr>
          <w:p w14:paraId="0262D0DF" w14:textId="77777777" w:rsidR="00CA3153" w:rsidRPr="00BC0948" w:rsidRDefault="00CA3153" w:rsidP="002B7C74">
            <w:pPr>
              <w:pStyle w:val="Bullet1"/>
              <w:rPr>
                <w:rFonts w:ascii="Verdana" w:hAnsi="Verdana"/>
                <w:sz w:val="18"/>
              </w:rPr>
            </w:pPr>
            <w:r w:rsidRPr="00BC0948">
              <w:rPr>
                <w:rFonts w:ascii="Verdana" w:hAnsi="Verdana"/>
                <w:sz w:val="18"/>
              </w:rPr>
              <w:t>Model</w:t>
            </w:r>
          </w:p>
        </w:tc>
        <w:tc>
          <w:tcPr>
            <w:tcW w:w="1843" w:type="dxa"/>
            <w:shd w:val="clear" w:color="auto" w:fill="595959" w:themeFill="text1" w:themeFillTint="A6"/>
            <w:hideMark/>
          </w:tcPr>
          <w:p w14:paraId="23F3B8E8"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sidRPr="00BC0948">
              <w:rPr>
                <w:rFonts w:ascii="Verdana" w:hAnsi="Verdana"/>
                <w:sz w:val="18"/>
              </w:rPr>
              <w:t>vCPU</w:t>
            </w:r>
          </w:p>
        </w:tc>
        <w:tc>
          <w:tcPr>
            <w:tcW w:w="1843" w:type="dxa"/>
            <w:shd w:val="clear" w:color="auto" w:fill="595959" w:themeFill="text1" w:themeFillTint="A6"/>
            <w:hideMark/>
          </w:tcPr>
          <w:p w14:paraId="5809511B"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sidRPr="00BC0948">
              <w:rPr>
                <w:rFonts w:ascii="Verdana" w:hAnsi="Verdana"/>
                <w:sz w:val="18"/>
              </w:rPr>
              <w:t>Mem (GB)</w:t>
            </w:r>
          </w:p>
        </w:tc>
        <w:tc>
          <w:tcPr>
            <w:tcW w:w="425" w:type="dxa"/>
            <w:tcBorders>
              <w:top w:val="nil"/>
              <w:bottom w:val="nil"/>
            </w:tcBorders>
            <w:shd w:val="clear" w:color="auto" w:fill="auto"/>
          </w:tcPr>
          <w:p w14:paraId="78796BD2"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p>
        </w:tc>
        <w:tc>
          <w:tcPr>
            <w:tcW w:w="2410" w:type="dxa"/>
            <w:shd w:val="clear" w:color="auto" w:fill="595959" w:themeFill="text1" w:themeFillTint="A6"/>
            <w:hideMark/>
          </w:tcPr>
          <w:p w14:paraId="652A5085"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 xml:space="preserve">EBS </w:t>
            </w:r>
            <w:r w:rsidRPr="00BC0948">
              <w:rPr>
                <w:rFonts w:ascii="Verdana" w:hAnsi="Verdana"/>
                <w:sz w:val="18"/>
              </w:rPr>
              <w:t>Storage</w:t>
            </w:r>
          </w:p>
        </w:tc>
      </w:tr>
      <w:tr w:rsidR="00CA3153" w:rsidRPr="00BC0948" w14:paraId="55E0EB33" w14:textId="77777777" w:rsidTr="002B7C74">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1871" w:type="dxa"/>
            <w:hideMark/>
          </w:tcPr>
          <w:p w14:paraId="341E8CB7" w14:textId="77777777" w:rsidR="00CA3153" w:rsidRPr="00BC0948" w:rsidRDefault="00CA3153" w:rsidP="00CA3153">
            <w:pPr>
              <w:pStyle w:val="Bullet1"/>
              <w:rPr>
                <w:rFonts w:ascii="Verdana" w:hAnsi="Verdana"/>
                <w:sz w:val="16"/>
                <w:szCs w:val="16"/>
              </w:rPr>
            </w:pPr>
            <w:r>
              <w:rPr>
                <w:rFonts w:ascii="Verdana" w:hAnsi="Verdana"/>
                <w:sz w:val="16"/>
                <w:szCs w:val="16"/>
              </w:rPr>
              <w:t>c3.large</w:t>
            </w:r>
          </w:p>
        </w:tc>
        <w:tc>
          <w:tcPr>
            <w:tcW w:w="1843" w:type="dxa"/>
            <w:hideMark/>
          </w:tcPr>
          <w:p w14:paraId="130911FD" w14:textId="77777777" w:rsidR="00CA3153" w:rsidRPr="00BC0948" w:rsidRDefault="00CA3153" w:rsidP="00CA3153">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Pr>
                <w:rFonts w:ascii="Verdana" w:hAnsi="Verdana"/>
                <w:sz w:val="16"/>
                <w:szCs w:val="16"/>
              </w:rPr>
              <w:t>2</w:t>
            </w:r>
          </w:p>
        </w:tc>
        <w:tc>
          <w:tcPr>
            <w:tcW w:w="1843" w:type="dxa"/>
            <w:hideMark/>
          </w:tcPr>
          <w:p w14:paraId="5E03D1A7" w14:textId="77777777" w:rsidR="00CA3153" w:rsidRPr="00BC0948" w:rsidRDefault="00CA3153" w:rsidP="00CA3153">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Pr>
                <w:rFonts w:ascii="Verdana" w:hAnsi="Verdana"/>
                <w:sz w:val="16"/>
                <w:szCs w:val="16"/>
              </w:rPr>
              <w:t>3.75</w:t>
            </w:r>
          </w:p>
        </w:tc>
        <w:tc>
          <w:tcPr>
            <w:tcW w:w="425" w:type="dxa"/>
            <w:tcBorders>
              <w:top w:val="nil"/>
              <w:bottom w:val="nil"/>
            </w:tcBorders>
            <w:shd w:val="clear" w:color="auto" w:fill="auto"/>
          </w:tcPr>
          <w:p w14:paraId="538EDD17" w14:textId="77777777" w:rsidR="00CA3153" w:rsidRDefault="00CA3153" w:rsidP="00CA3153">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p>
        </w:tc>
        <w:tc>
          <w:tcPr>
            <w:tcW w:w="2410" w:type="dxa"/>
            <w:hideMark/>
          </w:tcPr>
          <w:p w14:paraId="2AC4AB00" w14:textId="77777777" w:rsidR="00CA3153" w:rsidRPr="00BC0948" w:rsidRDefault="009D194D" w:rsidP="00CA3153">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9D194D">
              <w:rPr>
                <w:rFonts w:ascii="Verdana" w:hAnsi="Verdana"/>
                <w:sz w:val="16"/>
                <w:szCs w:val="16"/>
              </w:rPr>
              <w:t>60</w:t>
            </w:r>
            <w:r>
              <w:rPr>
                <w:rFonts w:ascii="Verdana" w:hAnsi="Verdana"/>
                <w:sz w:val="16"/>
                <w:szCs w:val="16"/>
              </w:rPr>
              <w:t>GB</w:t>
            </w:r>
            <w:r w:rsidRPr="009D194D">
              <w:rPr>
                <w:rFonts w:ascii="Verdana" w:hAnsi="Verdana"/>
                <w:sz w:val="16"/>
                <w:szCs w:val="16"/>
              </w:rPr>
              <w:t xml:space="preserve"> </w:t>
            </w:r>
            <w:r w:rsidR="00CA3153" w:rsidRPr="009D194D">
              <w:rPr>
                <w:rFonts w:ascii="Verdana" w:hAnsi="Verdana"/>
                <w:sz w:val="16"/>
                <w:szCs w:val="16"/>
              </w:rPr>
              <w:t>(SSD)</w:t>
            </w:r>
          </w:p>
        </w:tc>
      </w:tr>
    </w:tbl>
    <w:p w14:paraId="30ABF951" w14:textId="77777777" w:rsidR="00CA3153" w:rsidRDefault="00CA3153" w:rsidP="00110C51">
      <w:pPr>
        <w:pStyle w:val="NormalText"/>
      </w:pPr>
    </w:p>
    <w:p w14:paraId="50886095" w14:textId="77777777" w:rsidR="00C57DE4" w:rsidRDefault="00F85E97" w:rsidP="00110C51">
      <w:pPr>
        <w:pStyle w:val="NormalText"/>
      </w:pPr>
      <w:r>
        <w:t>R3 – Memory Optimised:</w:t>
      </w:r>
    </w:p>
    <w:tbl>
      <w:tblPr>
        <w:tblStyle w:val="LightList"/>
        <w:tblW w:w="839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1"/>
        <w:gridCol w:w="1843"/>
        <w:gridCol w:w="1843"/>
        <w:gridCol w:w="425"/>
        <w:gridCol w:w="2410"/>
      </w:tblGrid>
      <w:tr w:rsidR="00CA3153" w:rsidRPr="00BC0948" w14:paraId="7C304C95" w14:textId="77777777" w:rsidTr="002B7C74">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871" w:type="dxa"/>
            <w:shd w:val="clear" w:color="auto" w:fill="595959" w:themeFill="text1" w:themeFillTint="A6"/>
            <w:hideMark/>
          </w:tcPr>
          <w:p w14:paraId="1AEE0AE6" w14:textId="77777777" w:rsidR="00CA3153" w:rsidRPr="00BC0948" w:rsidRDefault="00CA3153" w:rsidP="002B7C74">
            <w:pPr>
              <w:pStyle w:val="Bullet1"/>
              <w:rPr>
                <w:rFonts w:ascii="Verdana" w:hAnsi="Verdana"/>
                <w:sz w:val="18"/>
              </w:rPr>
            </w:pPr>
            <w:r w:rsidRPr="00BC0948">
              <w:rPr>
                <w:rFonts w:ascii="Verdana" w:hAnsi="Verdana"/>
                <w:sz w:val="18"/>
              </w:rPr>
              <w:t>Model</w:t>
            </w:r>
          </w:p>
        </w:tc>
        <w:tc>
          <w:tcPr>
            <w:tcW w:w="1843" w:type="dxa"/>
            <w:shd w:val="clear" w:color="auto" w:fill="595959" w:themeFill="text1" w:themeFillTint="A6"/>
            <w:hideMark/>
          </w:tcPr>
          <w:p w14:paraId="3924DA12"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sidRPr="00BC0948">
              <w:rPr>
                <w:rFonts w:ascii="Verdana" w:hAnsi="Verdana"/>
                <w:sz w:val="18"/>
              </w:rPr>
              <w:t>vCPU</w:t>
            </w:r>
          </w:p>
        </w:tc>
        <w:tc>
          <w:tcPr>
            <w:tcW w:w="1843" w:type="dxa"/>
            <w:shd w:val="clear" w:color="auto" w:fill="595959" w:themeFill="text1" w:themeFillTint="A6"/>
            <w:hideMark/>
          </w:tcPr>
          <w:p w14:paraId="55CEA713"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sidRPr="00BC0948">
              <w:rPr>
                <w:rFonts w:ascii="Verdana" w:hAnsi="Verdana"/>
                <w:sz w:val="18"/>
              </w:rPr>
              <w:t>Mem (GB)</w:t>
            </w:r>
          </w:p>
        </w:tc>
        <w:tc>
          <w:tcPr>
            <w:tcW w:w="425" w:type="dxa"/>
            <w:tcBorders>
              <w:top w:val="nil"/>
              <w:bottom w:val="nil"/>
            </w:tcBorders>
            <w:shd w:val="clear" w:color="auto" w:fill="auto"/>
          </w:tcPr>
          <w:p w14:paraId="73EC6921"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p>
        </w:tc>
        <w:tc>
          <w:tcPr>
            <w:tcW w:w="2410" w:type="dxa"/>
            <w:shd w:val="clear" w:color="auto" w:fill="595959" w:themeFill="text1" w:themeFillTint="A6"/>
            <w:hideMark/>
          </w:tcPr>
          <w:p w14:paraId="4F8A000A" w14:textId="77777777" w:rsidR="00CA3153" w:rsidRPr="00BC0948" w:rsidRDefault="00CA3153" w:rsidP="002B7C74">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 xml:space="preserve">EBS </w:t>
            </w:r>
            <w:r w:rsidRPr="00BC0948">
              <w:rPr>
                <w:rFonts w:ascii="Verdana" w:hAnsi="Verdana"/>
                <w:sz w:val="18"/>
              </w:rPr>
              <w:t>Storage</w:t>
            </w:r>
          </w:p>
        </w:tc>
      </w:tr>
      <w:tr w:rsidR="009D194D" w:rsidRPr="00BC0948" w14:paraId="586BA93B" w14:textId="77777777" w:rsidTr="002B7C74">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1871" w:type="dxa"/>
            <w:hideMark/>
          </w:tcPr>
          <w:p w14:paraId="63F6DEDF" w14:textId="77777777" w:rsidR="009D194D" w:rsidRPr="00BC0948" w:rsidRDefault="009D194D" w:rsidP="009D194D">
            <w:pPr>
              <w:pStyle w:val="Bullet1"/>
              <w:rPr>
                <w:rFonts w:ascii="Verdana" w:hAnsi="Verdana"/>
                <w:sz w:val="16"/>
                <w:szCs w:val="16"/>
              </w:rPr>
            </w:pPr>
            <w:r>
              <w:rPr>
                <w:rFonts w:ascii="Verdana" w:hAnsi="Verdana"/>
                <w:sz w:val="16"/>
                <w:szCs w:val="16"/>
              </w:rPr>
              <w:t>r3.large</w:t>
            </w:r>
          </w:p>
        </w:tc>
        <w:tc>
          <w:tcPr>
            <w:tcW w:w="1843" w:type="dxa"/>
            <w:hideMark/>
          </w:tcPr>
          <w:p w14:paraId="10D0FCD6" w14:textId="77777777" w:rsidR="009D194D" w:rsidRPr="00BC0948"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Pr>
                <w:rFonts w:ascii="Verdana" w:hAnsi="Verdana"/>
                <w:sz w:val="16"/>
                <w:szCs w:val="16"/>
              </w:rPr>
              <w:t>2</w:t>
            </w:r>
          </w:p>
        </w:tc>
        <w:tc>
          <w:tcPr>
            <w:tcW w:w="1843" w:type="dxa"/>
            <w:hideMark/>
          </w:tcPr>
          <w:p w14:paraId="3C805FD4" w14:textId="77777777" w:rsidR="009D194D" w:rsidRPr="00BC0948"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Pr>
                <w:rFonts w:ascii="Verdana" w:hAnsi="Verdana"/>
                <w:sz w:val="16"/>
                <w:szCs w:val="16"/>
              </w:rPr>
              <w:t>15.25</w:t>
            </w:r>
          </w:p>
        </w:tc>
        <w:tc>
          <w:tcPr>
            <w:tcW w:w="425" w:type="dxa"/>
            <w:tcBorders>
              <w:top w:val="nil"/>
              <w:bottom w:val="nil"/>
            </w:tcBorders>
            <w:shd w:val="clear" w:color="auto" w:fill="auto"/>
          </w:tcPr>
          <w:p w14:paraId="23E929CD" w14:textId="77777777" w:rsidR="009D194D"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p>
        </w:tc>
        <w:tc>
          <w:tcPr>
            <w:tcW w:w="2410" w:type="dxa"/>
            <w:hideMark/>
          </w:tcPr>
          <w:p w14:paraId="42F55286" w14:textId="77777777" w:rsidR="009D194D" w:rsidRPr="00BC0948" w:rsidRDefault="009D194D" w:rsidP="009D194D">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sidRPr="00C0547A">
              <w:rPr>
                <w:rFonts w:ascii="Verdana" w:hAnsi="Verdana"/>
                <w:sz w:val="16"/>
                <w:szCs w:val="16"/>
              </w:rPr>
              <w:t>60GB (SSD)</w:t>
            </w:r>
          </w:p>
        </w:tc>
      </w:tr>
      <w:tr w:rsidR="009D194D" w:rsidRPr="00BC0948" w14:paraId="18D3FDBA" w14:textId="77777777" w:rsidTr="002B7C74">
        <w:trPr>
          <w:trHeight w:val="108"/>
        </w:trPr>
        <w:tc>
          <w:tcPr>
            <w:cnfStyle w:val="001000000000" w:firstRow="0" w:lastRow="0" w:firstColumn="1" w:lastColumn="0" w:oddVBand="0" w:evenVBand="0" w:oddHBand="0" w:evenHBand="0" w:firstRowFirstColumn="0" w:firstRowLastColumn="0" w:lastRowFirstColumn="0" w:lastRowLastColumn="0"/>
            <w:tcW w:w="1871" w:type="dxa"/>
          </w:tcPr>
          <w:p w14:paraId="3548325F" w14:textId="77777777" w:rsidR="009D194D" w:rsidRDefault="009D194D" w:rsidP="009D194D">
            <w:pPr>
              <w:pStyle w:val="Bullet1"/>
              <w:rPr>
                <w:rFonts w:ascii="Verdana" w:hAnsi="Verdana"/>
                <w:sz w:val="16"/>
                <w:szCs w:val="16"/>
              </w:rPr>
            </w:pPr>
            <w:r w:rsidRPr="00BC0948">
              <w:rPr>
                <w:rFonts w:ascii="Verdana" w:hAnsi="Verdana"/>
                <w:sz w:val="16"/>
                <w:szCs w:val="16"/>
              </w:rPr>
              <w:t>r3.xlarge</w:t>
            </w:r>
          </w:p>
        </w:tc>
        <w:tc>
          <w:tcPr>
            <w:tcW w:w="1843" w:type="dxa"/>
          </w:tcPr>
          <w:p w14:paraId="2DC13C9B" w14:textId="77777777" w:rsidR="009D194D"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BC0948">
              <w:rPr>
                <w:rFonts w:ascii="Verdana" w:hAnsi="Verdana"/>
                <w:sz w:val="16"/>
                <w:szCs w:val="16"/>
              </w:rPr>
              <w:t>4</w:t>
            </w:r>
          </w:p>
        </w:tc>
        <w:tc>
          <w:tcPr>
            <w:tcW w:w="1843" w:type="dxa"/>
          </w:tcPr>
          <w:p w14:paraId="693ED4D5" w14:textId="77777777" w:rsidR="009D194D"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r w:rsidRPr="00BC0948">
              <w:rPr>
                <w:rFonts w:ascii="Verdana" w:hAnsi="Verdana"/>
                <w:sz w:val="16"/>
                <w:szCs w:val="16"/>
              </w:rPr>
              <w:t>30.5</w:t>
            </w:r>
          </w:p>
        </w:tc>
        <w:tc>
          <w:tcPr>
            <w:tcW w:w="425" w:type="dxa"/>
            <w:tcBorders>
              <w:top w:val="nil"/>
              <w:bottom w:val="nil"/>
            </w:tcBorders>
            <w:shd w:val="clear" w:color="auto" w:fill="auto"/>
          </w:tcPr>
          <w:p w14:paraId="2A77D702" w14:textId="77777777" w:rsidR="009D194D"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rPr>
            </w:pPr>
          </w:p>
        </w:tc>
        <w:tc>
          <w:tcPr>
            <w:tcW w:w="2410" w:type="dxa"/>
          </w:tcPr>
          <w:p w14:paraId="52802338" w14:textId="77777777" w:rsidR="009D194D" w:rsidRPr="00CA3153" w:rsidRDefault="009D194D" w:rsidP="009D194D">
            <w:pPr>
              <w:pStyle w:val="Bullet1"/>
              <w:cnfStyle w:val="000000000000" w:firstRow="0" w:lastRow="0" w:firstColumn="0" w:lastColumn="0" w:oddVBand="0" w:evenVBand="0" w:oddHBand="0" w:evenHBand="0" w:firstRowFirstColumn="0" w:firstRowLastColumn="0" w:lastRowFirstColumn="0" w:lastRowLastColumn="0"/>
              <w:rPr>
                <w:rFonts w:ascii="Verdana" w:hAnsi="Verdana"/>
                <w:sz w:val="16"/>
                <w:szCs w:val="16"/>
                <w:highlight w:val="yellow"/>
              </w:rPr>
            </w:pPr>
            <w:r w:rsidRPr="00C0547A">
              <w:rPr>
                <w:rFonts w:ascii="Verdana" w:hAnsi="Verdana"/>
                <w:sz w:val="16"/>
                <w:szCs w:val="16"/>
              </w:rPr>
              <w:t>60GB (SSD)</w:t>
            </w:r>
          </w:p>
        </w:tc>
      </w:tr>
    </w:tbl>
    <w:p w14:paraId="17B98F01" w14:textId="77777777" w:rsidR="00CA3153" w:rsidRDefault="00CA3153" w:rsidP="00110C51">
      <w:pPr>
        <w:pStyle w:val="NormalText"/>
      </w:pPr>
    </w:p>
    <w:p w14:paraId="44AFE950" w14:textId="77777777" w:rsidR="002B7C74" w:rsidRDefault="002B7C74" w:rsidP="002B7C74">
      <w:pPr>
        <w:pStyle w:val="NormalText"/>
      </w:pPr>
      <w:r>
        <w:t xml:space="preserve">The on-premise servers to be hosted by </w:t>
      </w:r>
      <w:proofErr w:type="spellStart"/>
      <w:r>
        <w:t>CenITex</w:t>
      </w:r>
      <w:proofErr w:type="spellEnd"/>
      <w:r>
        <w:t xml:space="preserve"> are described as follows:</w:t>
      </w:r>
    </w:p>
    <w:tbl>
      <w:tblPr>
        <w:tblW w:w="8597"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2650"/>
        <w:gridCol w:w="673"/>
        <w:gridCol w:w="553"/>
        <w:gridCol w:w="640"/>
        <w:gridCol w:w="693"/>
        <w:gridCol w:w="700"/>
        <w:gridCol w:w="1106"/>
        <w:gridCol w:w="749"/>
        <w:gridCol w:w="833"/>
      </w:tblGrid>
      <w:tr w:rsidR="002B7C74" w:rsidRPr="00B258C1" w14:paraId="5777CC7E" w14:textId="77777777" w:rsidTr="00103410">
        <w:trPr>
          <w:cantSplit/>
          <w:tblHeader/>
        </w:trPr>
        <w:tc>
          <w:tcPr>
            <w:tcW w:w="2650" w:type="dxa"/>
            <w:vMerge w:val="restart"/>
            <w:shd w:val="clear" w:color="auto" w:fill="404040" w:themeFill="text1" w:themeFillTint="BF"/>
          </w:tcPr>
          <w:p w14:paraId="2B9674A3" w14:textId="77777777" w:rsidR="002B7C74" w:rsidRDefault="002B7C74" w:rsidP="002B7C74">
            <w:pPr>
              <w:pStyle w:val="TableHeader"/>
              <w:rPr>
                <w:sz w:val="18"/>
              </w:rPr>
            </w:pPr>
            <w:r>
              <w:rPr>
                <w:sz w:val="18"/>
              </w:rPr>
              <w:t>Server Category</w:t>
            </w:r>
          </w:p>
          <w:p w14:paraId="46054B22" w14:textId="77777777" w:rsidR="002B7C74" w:rsidRPr="00FC1C14" w:rsidRDefault="002B7C74" w:rsidP="002B7C74">
            <w:pPr>
              <w:pStyle w:val="TableHeader"/>
              <w:rPr>
                <w:b w:val="0"/>
                <w:sz w:val="18"/>
              </w:rPr>
            </w:pPr>
            <w:r>
              <w:rPr>
                <w:b w:val="0"/>
                <w:sz w:val="16"/>
              </w:rPr>
              <w:t>(</w:t>
            </w:r>
            <w:r w:rsidRPr="00FC1C14">
              <w:rPr>
                <w:b w:val="0"/>
                <w:sz w:val="16"/>
              </w:rPr>
              <w:t>instance type</w:t>
            </w:r>
            <w:r>
              <w:rPr>
                <w:b w:val="0"/>
                <w:sz w:val="16"/>
              </w:rPr>
              <w:t>)</w:t>
            </w:r>
          </w:p>
        </w:tc>
        <w:tc>
          <w:tcPr>
            <w:tcW w:w="673" w:type="dxa"/>
            <w:shd w:val="clear" w:color="auto" w:fill="404040" w:themeFill="text1" w:themeFillTint="BF"/>
          </w:tcPr>
          <w:p w14:paraId="542040DA" w14:textId="77777777" w:rsidR="002B7C74" w:rsidRPr="00FC1C14" w:rsidRDefault="002B7C74" w:rsidP="002B7C74">
            <w:pPr>
              <w:pStyle w:val="TableHeader"/>
              <w:jc w:val="center"/>
              <w:rPr>
                <w:sz w:val="18"/>
              </w:rPr>
            </w:pPr>
          </w:p>
        </w:tc>
        <w:tc>
          <w:tcPr>
            <w:tcW w:w="5274" w:type="dxa"/>
            <w:gridSpan w:val="7"/>
            <w:shd w:val="clear" w:color="auto" w:fill="404040" w:themeFill="text1" w:themeFillTint="BF"/>
          </w:tcPr>
          <w:p w14:paraId="7464BB71" w14:textId="77777777" w:rsidR="002B7C74" w:rsidRPr="00FC1C14" w:rsidRDefault="002B7C74" w:rsidP="002B7C74">
            <w:pPr>
              <w:pStyle w:val="TableHeader"/>
              <w:jc w:val="center"/>
              <w:rPr>
                <w:sz w:val="18"/>
              </w:rPr>
            </w:pPr>
            <w:r w:rsidRPr="00FC1C14">
              <w:rPr>
                <w:sz w:val="18"/>
              </w:rPr>
              <w:t xml:space="preserve">Number of </w:t>
            </w:r>
            <w:r>
              <w:rPr>
                <w:sz w:val="18"/>
              </w:rPr>
              <w:t>Virtual Machine Instances</w:t>
            </w:r>
          </w:p>
        </w:tc>
      </w:tr>
      <w:tr w:rsidR="00103410" w:rsidRPr="00B258C1" w14:paraId="4731B1AF" w14:textId="77777777" w:rsidTr="00103410">
        <w:trPr>
          <w:cantSplit/>
          <w:tblHeader/>
        </w:trPr>
        <w:tc>
          <w:tcPr>
            <w:tcW w:w="2650" w:type="dxa"/>
            <w:vMerge/>
            <w:shd w:val="clear" w:color="auto" w:fill="404040" w:themeFill="text1" w:themeFillTint="BF"/>
          </w:tcPr>
          <w:p w14:paraId="29ECF416" w14:textId="77777777" w:rsidR="00103410" w:rsidRDefault="00103410" w:rsidP="002B7C74">
            <w:pPr>
              <w:pStyle w:val="TableHeader"/>
            </w:pPr>
          </w:p>
        </w:tc>
        <w:tc>
          <w:tcPr>
            <w:tcW w:w="673" w:type="dxa"/>
            <w:shd w:val="clear" w:color="auto" w:fill="404040" w:themeFill="text1" w:themeFillTint="BF"/>
          </w:tcPr>
          <w:p w14:paraId="025CC291" w14:textId="77777777" w:rsidR="00103410" w:rsidRPr="00FC1C14" w:rsidRDefault="00103410" w:rsidP="002B7C74">
            <w:pPr>
              <w:pStyle w:val="TableHeader"/>
              <w:rPr>
                <w:color w:val="FFFFFF" w:themeColor="background1"/>
                <w:sz w:val="16"/>
              </w:rPr>
            </w:pPr>
            <w:r>
              <w:rPr>
                <w:color w:val="FFFFFF" w:themeColor="background1"/>
                <w:sz w:val="16"/>
              </w:rPr>
              <w:t>Dev</w:t>
            </w:r>
          </w:p>
        </w:tc>
        <w:tc>
          <w:tcPr>
            <w:tcW w:w="553" w:type="dxa"/>
            <w:shd w:val="clear" w:color="auto" w:fill="404040" w:themeFill="text1" w:themeFillTint="BF"/>
          </w:tcPr>
          <w:p w14:paraId="3BA0EE99" w14:textId="77777777" w:rsidR="00103410" w:rsidRPr="00FC1C14" w:rsidRDefault="00103410" w:rsidP="002B7C74">
            <w:pPr>
              <w:pStyle w:val="TableHeader"/>
              <w:rPr>
                <w:color w:val="FFFFFF" w:themeColor="background1"/>
                <w:sz w:val="16"/>
              </w:rPr>
            </w:pPr>
            <w:r>
              <w:rPr>
                <w:color w:val="FFFFFF" w:themeColor="background1"/>
                <w:sz w:val="16"/>
              </w:rPr>
              <w:t>ST</w:t>
            </w:r>
          </w:p>
        </w:tc>
        <w:tc>
          <w:tcPr>
            <w:tcW w:w="640" w:type="dxa"/>
            <w:shd w:val="clear" w:color="auto" w:fill="404040" w:themeFill="text1" w:themeFillTint="BF"/>
          </w:tcPr>
          <w:p w14:paraId="27EE26B9" w14:textId="77777777" w:rsidR="00103410" w:rsidRPr="00FC1C14" w:rsidRDefault="00103410" w:rsidP="002B7C74">
            <w:pPr>
              <w:pStyle w:val="TableHeader"/>
              <w:rPr>
                <w:sz w:val="16"/>
              </w:rPr>
            </w:pPr>
            <w:r w:rsidRPr="00FC1C14">
              <w:rPr>
                <w:sz w:val="16"/>
              </w:rPr>
              <w:t>SIT</w:t>
            </w:r>
          </w:p>
        </w:tc>
        <w:tc>
          <w:tcPr>
            <w:tcW w:w="693" w:type="dxa"/>
            <w:shd w:val="clear" w:color="auto" w:fill="404040" w:themeFill="text1" w:themeFillTint="BF"/>
          </w:tcPr>
          <w:p w14:paraId="76504818" w14:textId="77777777" w:rsidR="00103410" w:rsidRPr="00FC1C14" w:rsidRDefault="00103410" w:rsidP="002B7C74">
            <w:pPr>
              <w:pStyle w:val="TableHeader"/>
              <w:rPr>
                <w:sz w:val="16"/>
              </w:rPr>
            </w:pPr>
            <w:r>
              <w:rPr>
                <w:sz w:val="16"/>
              </w:rPr>
              <w:t>UAT</w:t>
            </w:r>
          </w:p>
        </w:tc>
        <w:tc>
          <w:tcPr>
            <w:tcW w:w="700" w:type="dxa"/>
            <w:shd w:val="clear" w:color="auto" w:fill="404040" w:themeFill="text1" w:themeFillTint="BF"/>
          </w:tcPr>
          <w:p w14:paraId="00EAA61A" w14:textId="77777777" w:rsidR="00103410" w:rsidRPr="00FC1C14" w:rsidRDefault="00103410" w:rsidP="002B7C74">
            <w:pPr>
              <w:pStyle w:val="TableHeader"/>
              <w:rPr>
                <w:sz w:val="16"/>
              </w:rPr>
            </w:pPr>
            <w:r>
              <w:rPr>
                <w:sz w:val="16"/>
              </w:rPr>
              <w:t>TRN</w:t>
            </w:r>
          </w:p>
        </w:tc>
        <w:tc>
          <w:tcPr>
            <w:tcW w:w="1106" w:type="dxa"/>
            <w:shd w:val="clear" w:color="auto" w:fill="404040" w:themeFill="text1" w:themeFillTint="BF"/>
          </w:tcPr>
          <w:p w14:paraId="44F2DDC8" w14:textId="77777777" w:rsidR="00103410" w:rsidRPr="00FC1C14" w:rsidRDefault="00103410" w:rsidP="002B7C74">
            <w:pPr>
              <w:pStyle w:val="TableHeader"/>
              <w:rPr>
                <w:sz w:val="16"/>
              </w:rPr>
            </w:pPr>
            <w:r>
              <w:rPr>
                <w:sz w:val="16"/>
              </w:rPr>
              <w:t>Pre Prod</w:t>
            </w:r>
          </w:p>
        </w:tc>
        <w:tc>
          <w:tcPr>
            <w:tcW w:w="749" w:type="dxa"/>
            <w:shd w:val="clear" w:color="auto" w:fill="404040" w:themeFill="text1" w:themeFillTint="BF"/>
          </w:tcPr>
          <w:p w14:paraId="34330D30" w14:textId="77777777" w:rsidR="00103410" w:rsidRPr="00FC1C14" w:rsidRDefault="00103410" w:rsidP="002B7C74">
            <w:pPr>
              <w:pStyle w:val="TableHeader"/>
              <w:rPr>
                <w:sz w:val="16"/>
              </w:rPr>
            </w:pPr>
            <w:r>
              <w:rPr>
                <w:sz w:val="16"/>
              </w:rPr>
              <w:t>Prod</w:t>
            </w:r>
          </w:p>
        </w:tc>
        <w:tc>
          <w:tcPr>
            <w:tcW w:w="833" w:type="dxa"/>
            <w:shd w:val="clear" w:color="auto" w:fill="404040" w:themeFill="text1" w:themeFillTint="BF"/>
          </w:tcPr>
          <w:p w14:paraId="258DACFA" w14:textId="77777777" w:rsidR="00103410" w:rsidRPr="00FC1C14" w:rsidRDefault="00103410" w:rsidP="002B7C74">
            <w:pPr>
              <w:pStyle w:val="TableHeader"/>
              <w:rPr>
                <w:sz w:val="16"/>
              </w:rPr>
            </w:pPr>
            <w:r w:rsidRPr="00FC1C14">
              <w:rPr>
                <w:sz w:val="16"/>
              </w:rPr>
              <w:t>Total</w:t>
            </w:r>
          </w:p>
        </w:tc>
      </w:tr>
      <w:tr w:rsidR="00103410" w:rsidRPr="007C20D4" w14:paraId="531651D5" w14:textId="77777777" w:rsidTr="00103410">
        <w:trPr>
          <w:cantSplit/>
        </w:trPr>
        <w:tc>
          <w:tcPr>
            <w:tcW w:w="2650" w:type="dxa"/>
            <w:tcMar>
              <w:left w:w="57" w:type="dxa"/>
              <w:right w:w="57" w:type="dxa"/>
            </w:tcMar>
          </w:tcPr>
          <w:p w14:paraId="587A6F9F" w14:textId="77777777" w:rsidR="00103410" w:rsidRPr="00FC1C14" w:rsidRDefault="00103410" w:rsidP="002B7C74">
            <w:pPr>
              <w:pStyle w:val="TableText"/>
              <w:rPr>
                <w:b/>
                <w:sz w:val="16"/>
              </w:rPr>
            </w:pPr>
            <w:r>
              <w:rPr>
                <w:b/>
                <w:sz w:val="16"/>
              </w:rPr>
              <w:t>File Transfer Utility Server</w:t>
            </w:r>
          </w:p>
          <w:p w14:paraId="6C1919ED" w14:textId="77777777" w:rsidR="00103410" w:rsidRPr="00FC1C14" w:rsidRDefault="00103410" w:rsidP="002B7C74">
            <w:pPr>
              <w:pStyle w:val="TableText"/>
              <w:rPr>
                <w:sz w:val="16"/>
              </w:rPr>
            </w:pPr>
            <w:r>
              <w:rPr>
                <w:sz w:val="16"/>
              </w:rPr>
              <w:t xml:space="preserve">Windows on </w:t>
            </w:r>
            <w:proofErr w:type="spellStart"/>
            <w:r>
              <w:rPr>
                <w:sz w:val="16"/>
              </w:rPr>
              <w:t>CenITex.medium</w:t>
            </w:r>
            <w:proofErr w:type="spellEnd"/>
          </w:p>
        </w:tc>
        <w:tc>
          <w:tcPr>
            <w:tcW w:w="673" w:type="dxa"/>
          </w:tcPr>
          <w:p w14:paraId="1A0479E8" w14:textId="77777777" w:rsidR="00103410" w:rsidRDefault="00103410" w:rsidP="002B7C74">
            <w:pPr>
              <w:pStyle w:val="TableText"/>
              <w:rPr>
                <w:sz w:val="16"/>
              </w:rPr>
            </w:pPr>
          </w:p>
          <w:p w14:paraId="38C586D5" w14:textId="77777777" w:rsidR="00103410" w:rsidRPr="00FC1C14" w:rsidRDefault="00103410" w:rsidP="002B7C74">
            <w:pPr>
              <w:pStyle w:val="TableText"/>
              <w:rPr>
                <w:sz w:val="16"/>
              </w:rPr>
            </w:pPr>
            <w:r>
              <w:rPr>
                <w:sz w:val="16"/>
              </w:rPr>
              <w:t>1</w:t>
            </w:r>
          </w:p>
        </w:tc>
        <w:tc>
          <w:tcPr>
            <w:tcW w:w="3692" w:type="dxa"/>
            <w:gridSpan w:val="5"/>
          </w:tcPr>
          <w:p w14:paraId="0CD27325" w14:textId="77777777" w:rsidR="00103410" w:rsidRDefault="00103410" w:rsidP="002B7C74">
            <w:pPr>
              <w:pStyle w:val="TableText"/>
              <w:rPr>
                <w:sz w:val="16"/>
              </w:rPr>
            </w:pPr>
          </w:p>
          <w:p w14:paraId="00981D26" w14:textId="77777777" w:rsidR="00103410" w:rsidRPr="00FC1C14" w:rsidRDefault="00103410" w:rsidP="002B7C74">
            <w:pPr>
              <w:pStyle w:val="TableText"/>
              <w:rPr>
                <w:sz w:val="16"/>
              </w:rPr>
            </w:pPr>
            <w:r>
              <w:rPr>
                <w:sz w:val="16"/>
              </w:rPr>
              <w:t>1</w:t>
            </w:r>
          </w:p>
        </w:tc>
        <w:tc>
          <w:tcPr>
            <w:tcW w:w="749" w:type="dxa"/>
          </w:tcPr>
          <w:p w14:paraId="66A2F1F3" w14:textId="77777777" w:rsidR="00103410" w:rsidRDefault="00103410" w:rsidP="002B7C74">
            <w:pPr>
              <w:pStyle w:val="TableText"/>
              <w:rPr>
                <w:sz w:val="16"/>
              </w:rPr>
            </w:pPr>
          </w:p>
          <w:p w14:paraId="1428EB7F" w14:textId="77777777" w:rsidR="00103410" w:rsidRPr="00FC1C14" w:rsidRDefault="00103410" w:rsidP="002B7C74">
            <w:pPr>
              <w:pStyle w:val="TableText"/>
              <w:rPr>
                <w:sz w:val="16"/>
              </w:rPr>
            </w:pPr>
            <w:r>
              <w:rPr>
                <w:sz w:val="16"/>
              </w:rPr>
              <w:t>1</w:t>
            </w:r>
          </w:p>
        </w:tc>
        <w:tc>
          <w:tcPr>
            <w:tcW w:w="833" w:type="dxa"/>
            <w:shd w:val="clear" w:color="auto" w:fill="C6D9F1" w:themeFill="text2" w:themeFillTint="33"/>
          </w:tcPr>
          <w:p w14:paraId="00DF1B84" w14:textId="77777777" w:rsidR="00103410" w:rsidRDefault="00103410" w:rsidP="002B7C74">
            <w:pPr>
              <w:pStyle w:val="TableText"/>
              <w:rPr>
                <w:b/>
                <w:sz w:val="16"/>
              </w:rPr>
            </w:pPr>
          </w:p>
          <w:p w14:paraId="0A2F4929" w14:textId="77777777" w:rsidR="00103410" w:rsidRPr="00FC1C14" w:rsidRDefault="00103410" w:rsidP="002B7C74">
            <w:pPr>
              <w:pStyle w:val="TableText"/>
              <w:rPr>
                <w:b/>
                <w:sz w:val="16"/>
              </w:rPr>
            </w:pPr>
            <w:r>
              <w:rPr>
                <w:b/>
                <w:sz w:val="16"/>
              </w:rPr>
              <w:t>3</w:t>
            </w:r>
          </w:p>
        </w:tc>
      </w:tr>
      <w:tr w:rsidR="00103410" w:rsidRPr="007C20D4" w14:paraId="46BD7EF2" w14:textId="77777777" w:rsidTr="00103410">
        <w:trPr>
          <w:cantSplit/>
        </w:trPr>
        <w:tc>
          <w:tcPr>
            <w:tcW w:w="2650" w:type="dxa"/>
            <w:tcBorders>
              <w:bottom w:val="single" w:sz="4" w:space="0" w:color="auto"/>
            </w:tcBorders>
            <w:tcMar>
              <w:left w:w="57" w:type="dxa"/>
              <w:right w:w="57" w:type="dxa"/>
            </w:tcMar>
          </w:tcPr>
          <w:p w14:paraId="1A4E369B" w14:textId="77777777" w:rsidR="00103410" w:rsidRPr="00FC1C14" w:rsidRDefault="00103410" w:rsidP="00103410">
            <w:pPr>
              <w:pStyle w:val="TableText"/>
              <w:rPr>
                <w:b/>
                <w:sz w:val="16"/>
              </w:rPr>
            </w:pPr>
            <w:r>
              <w:rPr>
                <w:b/>
                <w:sz w:val="16"/>
              </w:rPr>
              <w:t>FTPS Server</w:t>
            </w:r>
          </w:p>
          <w:p w14:paraId="4591886A" w14:textId="77777777" w:rsidR="00103410" w:rsidRDefault="00103410" w:rsidP="00103410">
            <w:pPr>
              <w:pStyle w:val="TableText"/>
              <w:rPr>
                <w:b/>
                <w:sz w:val="16"/>
              </w:rPr>
            </w:pPr>
            <w:r>
              <w:rPr>
                <w:sz w:val="16"/>
              </w:rPr>
              <w:t xml:space="preserve">Windows on </w:t>
            </w:r>
            <w:proofErr w:type="spellStart"/>
            <w:r>
              <w:rPr>
                <w:sz w:val="16"/>
              </w:rPr>
              <w:t>CenITex.medium</w:t>
            </w:r>
            <w:proofErr w:type="spellEnd"/>
          </w:p>
        </w:tc>
        <w:tc>
          <w:tcPr>
            <w:tcW w:w="673" w:type="dxa"/>
            <w:tcBorders>
              <w:bottom w:val="single" w:sz="4" w:space="0" w:color="auto"/>
            </w:tcBorders>
          </w:tcPr>
          <w:p w14:paraId="7B2B1582" w14:textId="77777777" w:rsidR="009B3FD4" w:rsidRDefault="009B3FD4" w:rsidP="002B7C74">
            <w:pPr>
              <w:pStyle w:val="TableText"/>
              <w:rPr>
                <w:sz w:val="16"/>
              </w:rPr>
            </w:pPr>
          </w:p>
          <w:p w14:paraId="3EE5159C" w14:textId="77777777" w:rsidR="00103410" w:rsidRDefault="00103410" w:rsidP="002B7C74">
            <w:pPr>
              <w:pStyle w:val="TableText"/>
              <w:rPr>
                <w:sz w:val="16"/>
              </w:rPr>
            </w:pPr>
            <w:r>
              <w:rPr>
                <w:sz w:val="16"/>
              </w:rPr>
              <w:t>1</w:t>
            </w:r>
          </w:p>
        </w:tc>
        <w:tc>
          <w:tcPr>
            <w:tcW w:w="3692" w:type="dxa"/>
            <w:gridSpan w:val="5"/>
            <w:tcBorders>
              <w:bottom w:val="single" w:sz="4" w:space="0" w:color="auto"/>
            </w:tcBorders>
          </w:tcPr>
          <w:p w14:paraId="757AE566" w14:textId="77777777" w:rsidR="009B3FD4" w:rsidRDefault="009B3FD4" w:rsidP="002B7C74">
            <w:pPr>
              <w:pStyle w:val="TableText"/>
              <w:rPr>
                <w:sz w:val="16"/>
              </w:rPr>
            </w:pPr>
          </w:p>
          <w:p w14:paraId="06BF7132" w14:textId="77777777" w:rsidR="00103410" w:rsidRDefault="00103410" w:rsidP="002B7C74">
            <w:pPr>
              <w:pStyle w:val="TableText"/>
              <w:rPr>
                <w:sz w:val="16"/>
              </w:rPr>
            </w:pPr>
            <w:r>
              <w:rPr>
                <w:sz w:val="16"/>
              </w:rPr>
              <w:t>1</w:t>
            </w:r>
          </w:p>
        </w:tc>
        <w:tc>
          <w:tcPr>
            <w:tcW w:w="749" w:type="dxa"/>
            <w:tcBorders>
              <w:bottom w:val="single" w:sz="4" w:space="0" w:color="auto"/>
            </w:tcBorders>
          </w:tcPr>
          <w:p w14:paraId="79663772" w14:textId="77777777" w:rsidR="009B3FD4" w:rsidRDefault="009B3FD4" w:rsidP="002B7C74">
            <w:pPr>
              <w:pStyle w:val="TableText"/>
              <w:rPr>
                <w:sz w:val="16"/>
              </w:rPr>
            </w:pPr>
          </w:p>
          <w:p w14:paraId="6169F7AA" w14:textId="77777777" w:rsidR="00103410" w:rsidRDefault="00103410" w:rsidP="002B7C74">
            <w:pPr>
              <w:pStyle w:val="TableText"/>
              <w:rPr>
                <w:sz w:val="16"/>
              </w:rPr>
            </w:pPr>
            <w:r>
              <w:rPr>
                <w:sz w:val="16"/>
              </w:rPr>
              <w:t>1</w:t>
            </w:r>
          </w:p>
        </w:tc>
        <w:tc>
          <w:tcPr>
            <w:tcW w:w="833" w:type="dxa"/>
            <w:tcBorders>
              <w:bottom w:val="single" w:sz="4" w:space="0" w:color="auto"/>
            </w:tcBorders>
            <w:shd w:val="clear" w:color="auto" w:fill="C6D9F1" w:themeFill="text2" w:themeFillTint="33"/>
          </w:tcPr>
          <w:p w14:paraId="394F1A49" w14:textId="77777777" w:rsidR="009B3FD4" w:rsidRDefault="009B3FD4" w:rsidP="002B7C74">
            <w:pPr>
              <w:pStyle w:val="TableText"/>
              <w:rPr>
                <w:b/>
                <w:sz w:val="16"/>
              </w:rPr>
            </w:pPr>
          </w:p>
          <w:p w14:paraId="2AB04115" w14:textId="77777777" w:rsidR="00103410" w:rsidRDefault="00103410" w:rsidP="002B7C74">
            <w:pPr>
              <w:pStyle w:val="TableText"/>
              <w:rPr>
                <w:b/>
                <w:sz w:val="16"/>
              </w:rPr>
            </w:pPr>
            <w:r>
              <w:rPr>
                <w:b/>
                <w:sz w:val="16"/>
              </w:rPr>
              <w:t>3</w:t>
            </w:r>
          </w:p>
        </w:tc>
      </w:tr>
    </w:tbl>
    <w:p w14:paraId="6EBBEC38" w14:textId="77777777" w:rsidR="002B7C74" w:rsidRDefault="002B7C74" w:rsidP="00110C51">
      <w:pPr>
        <w:pStyle w:val="NormalText"/>
      </w:pPr>
    </w:p>
    <w:p w14:paraId="3A62062C" w14:textId="77777777" w:rsidR="00103410" w:rsidRDefault="00103410" w:rsidP="00110C51">
      <w:pPr>
        <w:pStyle w:val="NormalText"/>
      </w:pPr>
      <w:r>
        <w:t xml:space="preserve">Only one class of on-premise server will be </w:t>
      </w:r>
      <w:proofErr w:type="spellStart"/>
      <w:r>
        <w:t>utlilised</w:t>
      </w:r>
      <w:proofErr w:type="spellEnd"/>
      <w:r>
        <w:t>:</w:t>
      </w:r>
    </w:p>
    <w:tbl>
      <w:tblPr>
        <w:tblStyle w:val="LightList"/>
        <w:tblW w:w="839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1"/>
        <w:gridCol w:w="1843"/>
        <w:gridCol w:w="1843"/>
        <w:gridCol w:w="425"/>
        <w:gridCol w:w="2410"/>
      </w:tblGrid>
      <w:tr w:rsidR="00103410" w:rsidRPr="00BC0948" w14:paraId="21E95AA0" w14:textId="77777777" w:rsidTr="00061D97">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871" w:type="dxa"/>
            <w:shd w:val="clear" w:color="auto" w:fill="595959" w:themeFill="text1" w:themeFillTint="A6"/>
            <w:hideMark/>
          </w:tcPr>
          <w:p w14:paraId="5D939A21" w14:textId="77777777" w:rsidR="00103410" w:rsidRPr="00BC0948" w:rsidRDefault="00103410" w:rsidP="00061D97">
            <w:pPr>
              <w:pStyle w:val="Bullet1"/>
              <w:rPr>
                <w:rFonts w:ascii="Verdana" w:hAnsi="Verdana"/>
                <w:sz w:val="18"/>
              </w:rPr>
            </w:pPr>
            <w:r w:rsidRPr="00BC0948">
              <w:rPr>
                <w:rFonts w:ascii="Verdana" w:hAnsi="Verdana"/>
                <w:sz w:val="18"/>
              </w:rPr>
              <w:t>Model</w:t>
            </w:r>
          </w:p>
        </w:tc>
        <w:tc>
          <w:tcPr>
            <w:tcW w:w="1843" w:type="dxa"/>
            <w:shd w:val="clear" w:color="auto" w:fill="595959" w:themeFill="text1" w:themeFillTint="A6"/>
            <w:hideMark/>
          </w:tcPr>
          <w:p w14:paraId="028CBD28" w14:textId="77777777" w:rsidR="00103410" w:rsidRPr="00BC0948" w:rsidRDefault="00103410" w:rsidP="00061D97">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sidRPr="00BC0948">
              <w:rPr>
                <w:rFonts w:ascii="Verdana" w:hAnsi="Verdana"/>
                <w:sz w:val="18"/>
              </w:rPr>
              <w:t>vCPU</w:t>
            </w:r>
          </w:p>
        </w:tc>
        <w:tc>
          <w:tcPr>
            <w:tcW w:w="1843" w:type="dxa"/>
            <w:shd w:val="clear" w:color="auto" w:fill="595959" w:themeFill="text1" w:themeFillTint="A6"/>
            <w:hideMark/>
          </w:tcPr>
          <w:p w14:paraId="6C4160D9" w14:textId="77777777" w:rsidR="00103410" w:rsidRPr="00BC0948" w:rsidRDefault="00103410" w:rsidP="00061D97">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sidRPr="00BC0948">
              <w:rPr>
                <w:rFonts w:ascii="Verdana" w:hAnsi="Verdana"/>
                <w:sz w:val="18"/>
              </w:rPr>
              <w:t>Mem (GB)</w:t>
            </w:r>
          </w:p>
        </w:tc>
        <w:tc>
          <w:tcPr>
            <w:tcW w:w="425" w:type="dxa"/>
            <w:tcBorders>
              <w:top w:val="nil"/>
              <w:bottom w:val="nil"/>
            </w:tcBorders>
            <w:shd w:val="clear" w:color="auto" w:fill="auto"/>
          </w:tcPr>
          <w:p w14:paraId="232D6351" w14:textId="77777777" w:rsidR="00103410" w:rsidRPr="00BC0948" w:rsidRDefault="00103410" w:rsidP="00061D97">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p>
        </w:tc>
        <w:tc>
          <w:tcPr>
            <w:tcW w:w="2410" w:type="dxa"/>
            <w:shd w:val="clear" w:color="auto" w:fill="595959" w:themeFill="text1" w:themeFillTint="A6"/>
            <w:hideMark/>
          </w:tcPr>
          <w:p w14:paraId="1F47D5FF" w14:textId="77777777" w:rsidR="00103410" w:rsidRPr="00BC0948" w:rsidRDefault="00103410" w:rsidP="00061D97">
            <w:pPr>
              <w:pStyle w:val="Bullet1"/>
              <w:cnfStyle w:val="100000000000" w:firstRow="1" w:lastRow="0" w:firstColumn="0" w:lastColumn="0" w:oddVBand="0" w:evenVBand="0" w:oddHBand="0" w:evenHBand="0" w:firstRowFirstColumn="0" w:firstRowLastColumn="0" w:lastRowFirstColumn="0" w:lastRowLastColumn="0"/>
              <w:rPr>
                <w:rFonts w:ascii="Verdana" w:hAnsi="Verdana"/>
                <w:sz w:val="18"/>
              </w:rPr>
            </w:pPr>
            <w:r w:rsidRPr="00BC0948">
              <w:rPr>
                <w:rFonts w:ascii="Verdana" w:hAnsi="Verdana"/>
                <w:sz w:val="18"/>
              </w:rPr>
              <w:t>Storage</w:t>
            </w:r>
            <w:r>
              <w:rPr>
                <w:rFonts w:ascii="Verdana" w:hAnsi="Verdana"/>
                <w:sz w:val="18"/>
              </w:rPr>
              <w:t xml:space="preserve"> (GB)</w:t>
            </w:r>
          </w:p>
        </w:tc>
      </w:tr>
      <w:tr w:rsidR="00103410" w:rsidRPr="00BC0948" w14:paraId="1EC1B7F1" w14:textId="77777777" w:rsidTr="00061D97">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1871" w:type="dxa"/>
            <w:hideMark/>
          </w:tcPr>
          <w:p w14:paraId="10466E71" w14:textId="77777777" w:rsidR="00103410" w:rsidRPr="00BC0948" w:rsidRDefault="00103410" w:rsidP="00061D97">
            <w:pPr>
              <w:pStyle w:val="Bullet1"/>
              <w:rPr>
                <w:rFonts w:ascii="Verdana" w:hAnsi="Verdana"/>
                <w:sz w:val="16"/>
                <w:szCs w:val="16"/>
              </w:rPr>
            </w:pPr>
            <w:proofErr w:type="spellStart"/>
            <w:r>
              <w:rPr>
                <w:rFonts w:ascii="Verdana" w:hAnsi="Verdana"/>
                <w:sz w:val="16"/>
                <w:szCs w:val="16"/>
              </w:rPr>
              <w:t>CenITex.Medium</w:t>
            </w:r>
            <w:proofErr w:type="spellEnd"/>
          </w:p>
        </w:tc>
        <w:tc>
          <w:tcPr>
            <w:tcW w:w="1843" w:type="dxa"/>
            <w:hideMark/>
          </w:tcPr>
          <w:p w14:paraId="79078F02" w14:textId="77777777" w:rsidR="00103410" w:rsidRPr="00BC0948" w:rsidRDefault="00103410" w:rsidP="00061D97">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Pr>
                <w:rFonts w:ascii="Verdana" w:hAnsi="Verdana"/>
                <w:sz w:val="16"/>
                <w:szCs w:val="16"/>
              </w:rPr>
              <w:t>2</w:t>
            </w:r>
          </w:p>
        </w:tc>
        <w:tc>
          <w:tcPr>
            <w:tcW w:w="1843" w:type="dxa"/>
            <w:hideMark/>
          </w:tcPr>
          <w:p w14:paraId="32063524" w14:textId="77777777" w:rsidR="00103410" w:rsidRPr="00BC0948" w:rsidRDefault="00103410" w:rsidP="00061D97">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Pr>
                <w:rFonts w:ascii="Verdana" w:hAnsi="Verdana"/>
                <w:sz w:val="16"/>
                <w:szCs w:val="16"/>
              </w:rPr>
              <w:t>4</w:t>
            </w:r>
          </w:p>
        </w:tc>
        <w:tc>
          <w:tcPr>
            <w:tcW w:w="425" w:type="dxa"/>
            <w:tcBorders>
              <w:top w:val="nil"/>
              <w:bottom w:val="nil"/>
            </w:tcBorders>
            <w:shd w:val="clear" w:color="auto" w:fill="auto"/>
          </w:tcPr>
          <w:p w14:paraId="333171D5" w14:textId="77777777" w:rsidR="00103410" w:rsidRDefault="00103410" w:rsidP="00061D97">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p>
        </w:tc>
        <w:tc>
          <w:tcPr>
            <w:tcW w:w="2410" w:type="dxa"/>
            <w:hideMark/>
          </w:tcPr>
          <w:p w14:paraId="0AE8C45C" w14:textId="77777777" w:rsidR="00103410" w:rsidRPr="00BC0948" w:rsidRDefault="00103410" w:rsidP="00061D97">
            <w:pPr>
              <w:pStyle w:val="Bullet1"/>
              <w:cnfStyle w:val="000000100000" w:firstRow="0" w:lastRow="0" w:firstColumn="0" w:lastColumn="0" w:oddVBand="0" w:evenVBand="0" w:oddHBand="1" w:evenHBand="0" w:firstRowFirstColumn="0" w:firstRowLastColumn="0" w:lastRowFirstColumn="0" w:lastRowLastColumn="0"/>
              <w:rPr>
                <w:rFonts w:ascii="Verdana" w:hAnsi="Verdana"/>
                <w:sz w:val="16"/>
                <w:szCs w:val="16"/>
              </w:rPr>
            </w:pPr>
            <w:r>
              <w:rPr>
                <w:rFonts w:ascii="Verdana" w:hAnsi="Verdana"/>
                <w:sz w:val="16"/>
                <w:szCs w:val="16"/>
              </w:rPr>
              <w:t>10</w:t>
            </w:r>
          </w:p>
        </w:tc>
      </w:tr>
    </w:tbl>
    <w:p w14:paraId="08BA6D13" w14:textId="77777777" w:rsidR="003A59A3" w:rsidRPr="00110C51" w:rsidRDefault="003A59A3" w:rsidP="00110C51">
      <w:pPr>
        <w:pStyle w:val="NormalText"/>
      </w:pPr>
    </w:p>
    <w:p w14:paraId="72F7212E" w14:textId="77777777" w:rsidR="009B3179" w:rsidRDefault="009B3179" w:rsidP="00CF40D6">
      <w:pPr>
        <w:pStyle w:val="Heading3"/>
      </w:pPr>
      <w:bookmarkStart w:id="204" w:name="_Toc468399932"/>
      <w:r>
        <w:t>AWS Service Specifications</w:t>
      </w:r>
      <w:bookmarkEnd w:id="204"/>
    </w:p>
    <w:p w14:paraId="0DC0D328" w14:textId="77777777" w:rsidR="00DF74A6" w:rsidRDefault="00DF74A6" w:rsidP="00DF74A6">
      <w:pPr>
        <w:pStyle w:val="NormalText"/>
      </w:pPr>
      <w:r>
        <w:t xml:space="preserve">A number of AWS services will be utilised in the </w:t>
      </w:r>
      <w:r w:rsidR="00402F70">
        <w:t>SPPS</w:t>
      </w:r>
      <w:r>
        <w:t xml:space="preserve"> solution, tailored to the specific use-case and performance requirements of the components deployed upon them. The AWS services that have environment-specific sizing requirements are described as follows:</w:t>
      </w:r>
    </w:p>
    <w:tbl>
      <w:tblPr>
        <w:tblW w:w="9319"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3421"/>
        <w:gridCol w:w="673"/>
        <w:gridCol w:w="553"/>
        <w:gridCol w:w="640"/>
        <w:gridCol w:w="693"/>
        <w:gridCol w:w="700"/>
        <w:gridCol w:w="1106"/>
        <w:gridCol w:w="749"/>
        <w:gridCol w:w="784"/>
      </w:tblGrid>
      <w:tr w:rsidR="00DF74A6" w:rsidRPr="00B258C1" w14:paraId="0C7124CF" w14:textId="77777777" w:rsidTr="009D194D">
        <w:trPr>
          <w:cantSplit/>
          <w:tblHeader/>
        </w:trPr>
        <w:tc>
          <w:tcPr>
            <w:tcW w:w="3421" w:type="dxa"/>
            <w:vMerge w:val="restart"/>
            <w:shd w:val="clear" w:color="auto" w:fill="404040" w:themeFill="text1" w:themeFillTint="BF"/>
          </w:tcPr>
          <w:p w14:paraId="3971594F" w14:textId="77777777" w:rsidR="00DF74A6" w:rsidRDefault="008E1AE2" w:rsidP="00061D97">
            <w:pPr>
              <w:pStyle w:val="TableHeader"/>
              <w:rPr>
                <w:sz w:val="18"/>
              </w:rPr>
            </w:pPr>
            <w:r>
              <w:rPr>
                <w:sz w:val="18"/>
              </w:rPr>
              <w:lastRenderedPageBreak/>
              <w:t>Service</w:t>
            </w:r>
            <w:r w:rsidR="00DF74A6">
              <w:rPr>
                <w:sz w:val="18"/>
              </w:rPr>
              <w:t xml:space="preserve"> Category</w:t>
            </w:r>
          </w:p>
          <w:p w14:paraId="4C7BF2E1" w14:textId="77777777" w:rsidR="00DF74A6" w:rsidRPr="00FC1C14" w:rsidRDefault="00DF74A6" w:rsidP="00061D97">
            <w:pPr>
              <w:pStyle w:val="TableHeader"/>
              <w:rPr>
                <w:b w:val="0"/>
                <w:sz w:val="18"/>
              </w:rPr>
            </w:pPr>
            <w:r>
              <w:rPr>
                <w:b w:val="0"/>
                <w:sz w:val="16"/>
              </w:rPr>
              <w:t>(</w:t>
            </w:r>
            <w:r w:rsidRPr="00FC1C14">
              <w:rPr>
                <w:b w:val="0"/>
                <w:sz w:val="16"/>
              </w:rPr>
              <w:t>instance type</w:t>
            </w:r>
            <w:r>
              <w:rPr>
                <w:b w:val="0"/>
                <w:sz w:val="16"/>
              </w:rPr>
              <w:t>)</w:t>
            </w:r>
          </w:p>
        </w:tc>
        <w:tc>
          <w:tcPr>
            <w:tcW w:w="673" w:type="dxa"/>
            <w:shd w:val="clear" w:color="auto" w:fill="404040" w:themeFill="text1" w:themeFillTint="BF"/>
          </w:tcPr>
          <w:p w14:paraId="4A219102" w14:textId="77777777" w:rsidR="00DF74A6" w:rsidRPr="00FC1C14" w:rsidRDefault="00DF74A6" w:rsidP="00061D97">
            <w:pPr>
              <w:pStyle w:val="TableHeader"/>
              <w:jc w:val="center"/>
              <w:rPr>
                <w:sz w:val="18"/>
              </w:rPr>
            </w:pPr>
          </w:p>
        </w:tc>
        <w:tc>
          <w:tcPr>
            <w:tcW w:w="5225" w:type="dxa"/>
            <w:gridSpan w:val="7"/>
            <w:shd w:val="clear" w:color="auto" w:fill="404040" w:themeFill="text1" w:themeFillTint="BF"/>
          </w:tcPr>
          <w:p w14:paraId="04C4C974" w14:textId="77777777" w:rsidR="00DF74A6" w:rsidRPr="00FC1C14" w:rsidRDefault="00DF74A6" w:rsidP="009D194D">
            <w:pPr>
              <w:pStyle w:val="TableHeader"/>
              <w:jc w:val="center"/>
              <w:rPr>
                <w:sz w:val="18"/>
              </w:rPr>
            </w:pPr>
            <w:r w:rsidRPr="00FC1C14">
              <w:rPr>
                <w:sz w:val="18"/>
              </w:rPr>
              <w:t xml:space="preserve">Number of </w:t>
            </w:r>
            <w:r>
              <w:rPr>
                <w:sz w:val="18"/>
              </w:rPr>
              <w:t>Instances</w:t>
            </w:r>
          </w:p>
        </w:tc>
      </w:tr>
      <w:tr w:rsidR="009D194D" w:rsidRPr="00B258C1" w14:paraId="1FB88F4B" w14:textId="77777777" w:rsidTr="009D194D">
        <w:trPr>
          <w:cantSplit/>
          <w:tblHeader/>
        </w:trPr>
        <w:tc>
          <w:tcPr>
            <w:tcW w:w="3421" w:type="dxa"/>
            <w:vMerge/>
            <w:shd w:val="clear" w:color="auto" w:fill="404040" w:themeFill="text1" w:themeFillTint="BF"/>
          </w:tcPr>
          <w:p w14:paraId="6B9DDF7B" w14:textId="77777777" w:rsidR="009D194D" w:rsidRDefault="009D194D" w:rsidP="00061D97">
            <w:pPr>
              <w:pStyle w:val="TableHeader"/>
            </w:pPr>
          </w:p>
        </w:tc>
        <w:tc>
          <w:tcPr>
            <w:tcW w:w="673" w:type="dxa"/>
            <w:shd w:val="clear" w:color="auto" w:fill="404040" w:themeFill="text1" w:themeFillTint="BF"/>
          </w:tcPr>
          <w:p w14:paraId="22935A10" w14:textId="77777777" w:rsidR="009D194D" w:rsidRPr="00FC1C14" w:rsidRDefault="009D194D" w:rsidP="00061D97">
            <w:pPr>
              <w:pStyle w:val="TableHeader"/>
              <w:rPr>
                <w:color w:val="FFFFFF" w:themeColor="background1"/>
                <w:sz w:val="16"/>
              </w:rPr>
            </w:pPr>
            <w:r>
              <w:rPr>
                <w:color w:val="FFFFFF" w:themeColor="background1"/>
                <w:sz w:val="16"/>
              </w:rPr>
              <w:t>Dev</w:t>
            </w:r>
          </w:p>
        </w:tc>
        <w:tc>
          <w:tcPr>
            <w:tcW w:w="553" w:type="dxa"/>
            <w:shd w:val="clear" w:color="auto" w:fill="404040" w:themeFill="text1" w:themeFillTint="BF"/>
          </w:tcPr>
          <w:p w14:paraId="09F2CC57" w14:textId="77777777" w:rsidR="009D194D" w:rsidRPr="00FC1C14" w:rsidRDefault="009D194D" w:rsidP="00061D97">
            <w:pPr>
              <w:pStyle w:val="TableHeader"/>
              <w:rPr>
                <w:color w:val="FFFFFF" w:themeColor="background1"/>
                <w:sz w:val="16"/>
              </w:rPr>
            </w:pPr>
            <w:r>
              <w:rPr>
                <w:color w:val="FFFFFF" w:themeColor="background1"/>
                <w:sz w:val="16"/>
              </w:rPr>
              <w:t>ST</w:t>
            </w:r>
          </w:p>
        </w:tc>
        <w:tc>
          <w:tcPr>
            <w:tcW w:w="640" w:type="dxa"/>
            <w:shd w:val="clear" w:color="auto" w:fill="404040" w:themeFill="text1" w:themeFillTint="BF"/>
          </w:tcPr>
          <w:p w14:paraId="4295E5BF" w14:textId="77777777" w:rsidR="009D194D" w:rsidRPr="00FC1C14" w:rsidRDefault="009D194D" w:rsidP="00061D97">
            <w:pPr>
              <w:pStyle w:val="TableHeader"/>
              <w:rPr>
                <w:sz w:val="16"/>
              </w:rPr>
            </w:pPr>
            <w:r w:rsidRPr="00FC1C14">
              <w:rPr>
                <w:sz w:val="16"/>
              </w:rPr>
              <w:t>SIT</w:t>
            </w:r>
          </w:p>
        </w:tc>
        <w:tc>
          <w:tcPr>
            <w:tcW w:w="693" w:type="dxa"/>
            <w:shd w:val="clear" w:color="auto" w:fill="404040" w:themeFill="text1" w:themeFillTint="BF"/>
          </w:tcPr>
          <w:p w14:paraId="0B9B9673" w14:textId="77777777" w:rsidR="009D194D" w:rsidRPr="00FC1C14" w:rsidRDefault="009D194D" w:rsidP="00061D97">
            <w:pPr>
              <w:pStyle w:val="TableHeader"/>
              <w:rPr>
                <w:sz w:val="16"/>
              </w:rPr>
            </w:pPr>
            <w:r>
              <w:rPr>
                <w:sz w:val="16"/>
              </w:rPr>
              <w:t>UAT</w:t>
            </w:r>
          </w:p>
        </w:tc>
        <w:tc>
          <w:tcPr>
            <w:tcW w:w="700" w:type="dxa"/>
            <w:shd w:val="clear" w:color="auto" w:fill="404040" w:themeFill="text1" w:themeFillTint="BF"/>
          </w:tcPr>
          <w:p w14:paraId="6AE766E2" w14:textId="77777777" w:rsidR="009D194D" w:rsidRPr="00FC1C14" w:rsidRDefault="009D194D" w:rsidP="00061D97">
            <w:pPr>
              <w:pStyle w:val="TableHeader"/>
              <w:rPr>
                <w:sz w:val="16"/>
              </w:rPr>
            </w:pPr>
            <w:r>
              <w:rPr>
                <w:sz w:val="16"/>
              </w:rPr>
              <w:t>TRN</w:t>
            </w:r>
          </w:p>
        </w:tc>
        <w:tc>
          <w:tcPr>
            <w:tcW w:w="1106" w:type="dxa"/>
            <w:shd w:val="clear" w:color="auto" w:fill="404040" w:themeFill="text1" w:themeFillTint="BF"/>
          </w:tcPr>
          <w:p w14:paraId="4A62D347" w14:textId="77777777" w:rsidR="009D194D" w:rsidRPr="00FC1C14" w:rsidRDefault="009D194D" w:rsidP="00061D97">
            <w:pPr>
              <w:pStyle w:val="TableHeader"/>
              <w:rPr>
                <w:sz w:val="16"/>
              </w:rPr>
            </w:pPr>
            <w:r>
              <w:rPr>
                <w:sz w:val="16"/>
              </w:rPr>
              <w:t>Pre Prod</w:t>
            </w:r>
          </w:p>
        </w:tc>
        <w:tc>
          <w:tcPr>
            <w:tcW w:w="749" w:type="dxa"/>
            <w:shd w:val="clear" w:color="auto" w:fill="404040" w:themeFill="text1" w:themeFillTint="BF"/>
          </w:tcPr>
          <w:p w14:paraId="4C502947" w14:textId="77777777" w:rsidR="009D194D" w:rsidRPr="00FC1C14" w:rsidRDefault="009D194D" w:rsidP="00061D97">
            <w:pPr>
              <w:pStyle w:val="TableHeader"/>
              <w:rPr>
                <w:sz w:val="16"/>
              </w:rPr>
            </w:pPr>
            <w:r>
              <w:rPr>
                <w:sz w:val="16"/>
              </w:rPr>
              <w:t>Prod</w:t>
            </w:r>
          </w:p>
        </w:tc>
        <w:tc>
          <w:tcPr>
            <w:tcW w:w="784" w:type="dxa"/>
            <w:shd w:val="clear" w:color="auto" w:fill="404040" w:themeFill="text1" w:themeFillTint="BF"/>
          </w:tcPr>
          <w:p w14:paraId="3A4C6482" w14:textId="77777777" w:rsidR="009D194D" w:rsidRPr="00FC1C14" w:rsidRDefault="009D194D" w:rsidP="00061D97">
            <w:pPr>
              <w:pStyle w:val="TableHeader"/>
              <w:rPr>
                <w:sz w:val="16"/>
              </w:rPr>
            </w:pPr>
            <w:r w:rsidRPr="00FC1C14">
              <w:rPr>
                <w:sz w:val="16"/>
              </w:rPr>
              <w:t>Total</w:t>
            </w:r>
          </w:p>
        </w:tc>
      </w:tr>
      <w:tr w:rsidR="009D194D" w:rsidRPr="007C20D4" w14:paraId="765A8313" w14:textId="77777777" w:rsidTr="009D194D">
        <w:trPr>
          <w:cantSplit/>
        </w:trPr>
        <w:tc>
          <w:tcPr>
            <w:tcW w:w="3421" w:type="dxa"/>
            <w:tcBorders>
              <w:bottom w:val="dashed" w:sz="4" w:space="0" w:color="auto"/>
            </w:tcBorders>
            <w:tcMar>
              <w:left w:w="57" w:type="dxa"/>
              <w:right w:w="57" w:type="dxa"/>
            </w:tcMar>
          </w:tcPr>
          <w:p w14:paraId="065DEF57" w14:textId="77777777" w:rsidR="009D194D" w:rsidRPr="00FC1C14" w:rsidRDefault="009D194D" w:rsidP="00061D97">
            <w:pPr>
              <w:pStyle w:val="TableText"/>
              <w:rPr>
                <w:b/>
                <w:sz w:val="16"/>
              </w:rPr>
            </w:pPr>
            <w:r>
              <w:rPr>
                <w:b/>
                <w:sz w:val="16"/>
              </w:rPr>
              <w:t>RDS (Pega)</w:t>
            </w:r>
          </w:p>
          <w:p w14:paraId="5CB38DD5" w14:textId="77777777" w:rsidR="009D194D" w:rsidRPr="00FC1C14" w:rsidRDefault="009D194D" w:rsidP="009D194D">
            <w:pPr>
              <w:pStyle w:val="TableText"/>
              <w:rPr>
                <w:sz w:val="16"/>
              </w:rPr>
            </w:pPr>
            <w:r>
              <w:rPr>
                <w:sz w:val="16"/>
              </w:rPr>
              <w:t>PostgreSQL on db.r3</w:t>
            </w:r>
            <w:r w:rsidRPr="00FC1C14">
              <w:rPr>
                <w:sz w:val="16"/>
              </w:rPr>
              <w:t>.xlarge</w:t>
            </w:r>
            <w:r>
              <w:rPr>
                <w:sz w:val="16"/>
              </w:rPr>
              <w:t xml:space="preserve"> (Multi-AZ)</w:t>
            </w:r>
          </w:p>
        </w:tc>
        <w:tc>
          <w:tcPr>
            <w:tcW w:w="673" w:type="dxa"/>
            <w:tcBorders>
              <w:bottom w:val="dashed" w:sz="4" w:space="0" w:color="auto"/>
            </w:tcBorders>
          </w:tcPr>
          <w:p w14:paraId="6F550B2E" w14:textId="77777777" w:rsidR="009D194D" w:rsidRPr="00FC1C14" w:rsidRDefault="009D194D" w:rsidP="00061D97">
            <w:pPr>
              <w:pStyle w:val="TableText"/>
              <w:rPr>
                <w:sz w:val="16"/>
              </w:rPr>
            </w:pPr>
          </w:p>
        </w:tc>
        <w:tc>
          <w:tcPr>
            <w:tcW w:w="553" w:type="dxa"/>
            <w:tcBorders>
              <w:bottom w:val="dashed" w:sz="4" w:space="0" w:color="auto"/>
            </w:tcBorders>
          </w:tcPr>
          <w:p w14:paraId="2C9AC5A5" w14:textId="77777777" w:rsidR="009D194D" w:rsidRPr="00FC1C14" w:rsidRDefault="009D194D" w:rsidP="00061D97">
            <w:pPr>
              <w:pStyle w:val="TableText"/>
              <w:rPr>
                <w:sz w:val="16"/>
              </w:rPr>
            </w:pPr>
          </w:p>
        </w:tc>
        <w:tc>
          <w:tcPr>
            <w:tcW w:w="640" w:type="dxa"/>
            <w:tcBorders>
              <w:bottom w:val="dashed" w:sz="4" w:space="0" w:color="auto"/>
            </w:tcBorders>
          </w:tcPr>
          <w:p w14:paraId="489D0E01" w14:textId="77777777" w:rsidR="009D194D" w:rsidRPr="00FC1C14" w:rsidRDefault="009D194D" w:rsidP="00061D97">
            <w:pPr>
              <w:pStyle w:val="TableText"/>
              <w:rPr>
                <w:sz w:val="16"/>
              </w:rPr>
            </w:pPr>
          </w:p>
        </w:tc>
        <w:tc>
          <w:tcPr>
            <w:tcW w:w="693" w:type="dxa"/>
            <w:tcBorders>
              <w:bottom w:val="dashed" w:sz="4" w:space="0" w:color="auto"/>
            </w:tcBorders>
          </w:tcPr>
          <w:p w14:paraId="4C2F05A5" w14:textId="77777777" w:rsidR="009D194D" w:rsidRPr="00CA3388" w:rsidRDefault="009D194D" w:rsidP="00061D97">
            <w:pPr>
              <w:pStyle w:val="TableText"/>
              <w:rPr>
                <w:sz w:val="16"/>
              </w:rPr>
            </w:pPr>
          </w:p>
        </w:tc>
        <w:tc>
          <w:tcPr>
            <w:tcW w:w="700" w:type="dxa"/>
            <w:tcBorders>
              <w:bottom w:val="dashed" w:sz="4" w:space="0" w:color="auto"/>
            </w:tcBorders>
          </w:tcPr>
          <w:p w14:paraId="42F85725" w14:textId="77777777" w:rsidR="009D194D" w:rsidRPr="007C20D4" w:rsidRDefault="009D194D" w:rsidP="00061D97">
            <w:pPr>
              <w:pStyle w:val="TableText"/>
              <w:rPr>
                <w:sz w:val="16"/>
              </w:rPr>
            </w:pPr>
          </w:p>
        </w:tc>
        <w:tc>
          <w:tcPr>
            <w:tcW w:w="1106" w:type="dxa"/>
            <w:tcBorders>
              <w:bottom w:val="dashed" w:sz="4" w:space="0" w:color="auto"/>
            </w:tcBorders>
          </w:tcPr>
          <w:p w14:paraId="4C33F5DD" w14:textId="77777777" w:rsidR="009D194D" w:rsidRDefault="009D194D" w:rsidP="00061D97">
            <w:pPr>
              <w:pStyle w:val="TableText"/>
              <w:rPr>
                <w:sz w:val="16"/>
              </w:rPr>
            </w:pPr>
          </w:p>
          <w:p w14:paraId="006C0DCF" w14:textId="77777777" w:rsidR="009D194D" w:rsidRPr="00FC1C14" w:rsidRDefault="009D194D" w:rsidP="009D194D">
            <w:pPr>
              <w:pStyle w:val="TableText"/>
              <w:rPr>
                <w:sz w:val="16"/>
              </w:rPr>
            </w:pPr>
            <w:r>
              <w:rPr>
                <w:sz w:val="16"/>
              </w:rPr>
              <w:t>1</w:t>
            </w:r>
          </w:p>
        </w:tc>
        <w:tc>
          <w:tcPr>
            <w:tcW w:w="749" w:type="dxa"/>
            <w:tcBorders>
              <w:bottom w:val="dashed" w:sz="4" w:space="0" w:color="auto"/>
            </w:tcBorders>
          </w:tcPr>
          <w:p w14:paraId="4C5A6E9A" w14:textId="77777777" w:rsidR="009D194D" w:rsidRDefault="009D194D" w:rsidP="00061D97">
            <w:pPr>
              <w:pStyle w:val="TableText"/>
              <w:rPr>
                <w:sz w:val="16"/>
              </w:rPr>
            </w:pPr>
          </w:p>
          <w:p w14:paraId="4451F0D3" w14:textId="77777777" w:rsidR="009D194D" w:rsidRPr="00FC1C14" w:rsidRDefault="009D194D" w:rsidP="009D194D">
            <w:pPr>
              <w:pStyle w:val="TableText"/>
              <w:rPr>
                <w:sz w:val="16"/>
              </w:rPr>
            </w:pPr>
            <w:r>
              <w:rPr>
                <w:sz w:val="16"/>
              </w:rPr>
              <w:t>1</w:t>
            </w:r>
          </w:p>
        </w:tc>
        <w:tc>
          <w:tcPr>
            <w:tcW w:w="784" w:type="dxa"/>
            <w:tcBorders>
              <w:bottom w:val="dashed" w:sz="4" w:space="0" w:color="auto"/>
            </w:tcBorders>
            <w:shd w:val="clear" w:color="auto" w:fill="C6D9F1" w:themeFill="text2" w:themeFillTint="33"/>
          </w:tcPr>
          <w:p w14:paraId="16909CA8" w14:textId="77777777" w:rsidR="009D194D" w:rsidRDefault="009D194D" w:rsidP="00061D97">
            <w:pPr>
              <w:pStyle w:val="TableText"/>
              <w:rPr>
                <w:b/>
                <w:sz w:val="16"/>
              </w:rPr>
            </w:pPr>
          </w:p>
          <w:p w14:paraId="44D68FE1" w14:textId="77777777" w:rsidR="009D194D" w:rsidRPr="00FC1C14" w:rsidRDefault="008E1AE2" w:rsidP="00061D97">
            <w:pPr>
              <w:pStyle w:val="TableText"/>
              <w:rPr>
                <w:b/>
                <w:sz w:val="16"/>
              </w:rPr>
            </w:pPr>
            <w:r>
              <w:rPr>
                <w:b/>
                <w:sz w:val="16"/>
              </w:rPr>
              <w:t>2</w:t>
            </w:r>
          </w:p>
        </w:tc>
      </w:tr>
      <w:tr w:rsidR="009D194D" w:rsidRPr="007C20D4" w14:paraId="7B7F4F36" w14:textId="77777777" w:rsidTr="009D194D">
        <w:trPr>
          <w:cantSplit/>
        </w:trPr>
        <w:tc>
          <w:tcPr>
            <w:tcW w:w="3421" w:type="dxa"/>
            <w:tcBorders>
              <w:top w:val="dashed" w:sz="4" w:space="0" w:color="auto"/>
            </w:tcBorders>
            <w:tcMar>
              <w:left w:w="57" w:type="dxa"/>
              <w:right w:w="57" w:type="dxa"/>
            </w:tcMar>
          </w:tcPr>
          <w:p w14:paraId="09637607" w14:textId="77777777" w:rsidR="009D194D" w:rsidRPr="00FC1C14" w:rsidRDefault="009D194D" w:rsidP="00DF74A6">
            <w:pPr>
              <w:pStyle w:val="TableText"/>
              <w:rPr>
                <w:b/>
                <w:sz w:val="16"/>
              </w:rPr>
            </w:pPr>
            <w:r>
              <w:rPr>
                <w:sz w:val="16"/>
              </w:rPr>
              <w:t>PostgreSQL on db.r3.</w:t>
            </w:r>
            <w:r w:rsidRPr="00FC1C14">
              <w:rPr>
                <w:sz w:val="16"/>
              </w:rPr>
              <w:t>large</w:t>
            </w:r>
            <w:r>
              <w:rPr>
                <w:sz w:val="16"/>
              </w:rPr>
              <w:t xml:space="preserve"> (Single-AZ)</w:t>
            </w:r>
          </w:p>
        </w:tc>
        <w:tc>
          <w:tcPr>
            <w:tcW w:w="673" w:type="dxa"/>
            <w:tcBorders>
              <w:top w:val="dashed" w:sz="4" w:space="0" w:color="auto"/>
            </w:tcBorders>
          </w:tcPr>
          <w:p w14:paraId="47B3A36A" w14:textId="77777777" w:rsidR="009D194D" w:rsidRPr="00FC1C14" w:rsidRDefault="009D194D" w:rsidP="00061D97">
            <w:pPr>
              <w:pStyle w:val="TableText"/>
              <w:rPr>
                <w:sz w:val="16"/>
              </w:rPr>
            </w:pPr>
            <w:r>
              <w:rPr>
                <w:sz w:val="16"/>
              </w:rPr>
              <w:t>1</w:t>
            </w:r>
          </w:p>
        </w:tc>
        <w:tc>
          <w:tcPr>
            <w:tcW w:w="553" w:type="dxa"/>
            <w:tcBorders>
              <w:top w:val="dashed" w:sz="4" w:space="0" w:color="auto"/>
            </w:tcBorders>
          </w:tcPr>
          <w:p w14:paraId="5190EE2D" w14:textId="77777777" w:rsidR="009D194D" w:rsidRPr="00FC1C14" w:rsidRDefault="009D194D" w:rsidP="00061D97">
            <w:pPr>
              <w:pStyle w:val="TableText"/>
              <w:rPr>
                <w:sz w:val="16"/>
              </w:rPr>
            </w:pPr>
            <w:r>
              <w:rPr>
                <w:sz w:val="16"/>
              </w:rPr>
              <w:t>1</w:t>
            </w:r>
          </w:p>
        </w:tc>
        <w:tc>
          <w:tcPr>
            <w:tcW w:w="640" w:type="dxa"/>
            <w:tcBorders>
              <w:top w:val="dashed" w:sz="4" w:space="0" w:color="auto"/>
            </w:tcBorders>
          </w:tcPr>
          <w:p w14:paraId="400E17ED" w14:textId="77777777" w:rsidR="009D194D" w:rsidRPr="00FC1C14" w:rsidRDefault="009D194D" w:rsidP="00061D97">
            <w:pPr>
              <w:pStyle w:val="TableText"/>
              <w:rPr>
                <w:sz w:val="16"/>
              </w:rPr>
            </w:pPr>
            <w:r>
              <w:rPr>
                <w:sz w:val="16"/>
              </w:rPr>
              <w:t>1</w:t>
            </w:r>
          </w:p>
        </w:tc>
        <w:tc>
          <w:tcPr>
            <w:tcW w:w="693" w:type="dxa"/>
            <w:tcBorders>
              <w:top w:val="dashed" w:sz="4" w:space="0" w:color="auto"/>
            </w:tcBorders>
          </w:tcPr>
          <w:p w14:paraId="77B8C84B" w14:textId="77777777" w:rsidR="009D194D" w:rsidRDefault="009D194D" w:rsidP="00061D97">
            <w:pPr>
              <w:pStyle w:val="TableText"/>
              <w:rPr>
                <w:sz w:val="16"/>
              </w:rPr>
            </w:pPr>
            <w:r>
              <w:rPr>
                <w:sz w:val="16"/>
              </w:rPr>
              <w:t>1</w:t>
            </w:r>
          </w:p>
        </w:tc>
        <w:tc>
          <w:tcPr>
            <w:tcW w:w="700" w:type="dxa"/>
            <w:tcBorders>
              <w:top w:val="dashed" w:sz="4" w:space="0" w:color="auto"/>
            </w:tcBorders>
          </w:tcPr>
          <w:p w14:paraId="06E8E65A" w14:textId="77777777" w:rsidR="009D194D" w:rsidRDefault="009D194D" w:rsidP="00061D97">
            <w:pPr>
              <w:pStyle w:val="TableText"/>
              <w:rPr>
                <w:sz w:val="16"/>
              </w:rPr>
            </w:pPr>
            <w:r>
              <w:rPr>
                <w:sz w:val="16"/>
              </w:rPr>
              <w:t>1</w:t>
            </w:r>
          </w:p>
        </w:tc>
        <w:tc>
          <w:tcPr>
            <w:tcW w:w="1106" w:type="dxa"/>
            <w:tcBorders>
              <w:top w:val="dashed" w:sz="4" w:space="0" w:color="auto"/>
            </w:tcBorders>
          </w:tcPr>
          <w:p w14:paraId="2FD9BCF9" w14:textId="77777777" w:rsidR="009D194D" w:rsidRDefault="009D194D" w:rsidP="00061D97">
            <w:pPr>
              <w:pStyle w:val="TableText"/>
              <w:rPr>
                <w:sz w:val="16"/>
              </w:rPr>
            </w:pPr>
          </w:p>
        </w:tc>
        <w:tc>
          <w:tcPr>
            <w:tcW w:w="749" w:type="dxa"/>
            <w:tcBorders>
              <w:top w:val="dashed" w:sz="4" w:space="0" w:color="auto"/>
            </w:tcBorders>
          </w:tcPr>
          <w:p w14:paraId="4F3371BA" w14:textId="77777777" w:rsidR="009D194D" w:rsidRDefault="009D194D" w:rsidP="00061D97">
            <w:pPr>
              <w:pStyle w:val="TableText"/>
              <w:rPr>
                <w:sz w:val="16"/>
              </w:rPr>
            </w:pPr>
          </w:p>
        </w:tc>
        <w:tc>
          <w:tcPr>
            <w:tcW w:w="784" w:type="dxa"/>
            <w:tcBorders>
              <w:top w:val="dashed" w:sz="4" w:space="0" w:color="auto"/>
            </w:tcBorders>
            <w:shd w:val="clear" w:color="auto" w:fill="C6D9F1" w:themeFill="text2" w:themeFillTint="33"/>
          </w:tcPr>
          <w:p w14:paraId="039EBB2D" w14:textId="77777777" w:rsidR="009D194D" w:rsidRDefault="009D194D" w:rsidP="00061D97">
            <w:pPr>
              <w:pStyle w:val="TableText"/>
              <w:rPr>
                <w:b/>
                <w:sz w:val="16"/>
              </w:rPr>
            </w:pPr>
            <w:r>
              <w:rPr>
                <w:b/>
                <w:sz w:val="16"/>
              </w:rPr>
              <w:t>5</w:t>
            </w:r>
          </w:p>
        </w:tc>
      </w:tr>
      <w:tr w:rsidR="008E1AE2" w:rsidRPr="007C20D4" w14:paraId="05229AE1" w14:textId="77777777" w:rsidTr="007816AF">
        <w:trPr>
          <w:cantSplit/>
        </w:trPr>
        <w:tc>
          <w:tcPr>
            <w:tcW w:w="3421" w:type="dxa"/>
            <w:tcBorders>
              <w:top w:val="dashed" w:sz="4" w:space="0" w:color="auto"/>
              <w:bottom w:val="dashed" w:sz="4" w:space="0" w:color="auto"/>
            </w:tcBorders>
            <w:tcMar>
              <w:left w:w="57" w:type="dxa"/>
              <w:right w:w="57" w:type="dxa"/>
            </w:tcMar>
          </w:tcPr>
          <w:p w14:paraId="5E0ECEB7" w14:textId="77777777" w:rsidR="008E1AE2" w:rsidRDefault="008E1AE2" w:rsidP="008E1AE2">
            <w:pPr>
              <w:pStyle w:val="TableText"/>
              <w:rPr>
                <w:b/>
                <w:sz w:val="16"/>
              </w:rPr>
            </w:pPr>
            <w:r>
              <w:rPr>
                <w:b/>
                <w:sz w:val="16"/>
              </w:rPr>
              <w:t>RDS (Reporting)</w:t>
            </w:r>
          </w:p>
          <w:p w14:paraId="791D254F" w14:textId="77777777" w:rsidR="008E1AE2" w:rsidRDefault="008E1AE2" w:rsidP="008E1AE2">
            <w:pPr>
              <w:pStyle w:val="TableText"/>
              <w:rPr>
                <w:sz w:val="16"/>
              </w:rPr>
            </w:pPr>
            <w:r>
              <w:rPr>
                <w:sz w:val="16"/>
              </w:rPr>
              <w:t>PostgreSQL on db.r3.</w:t>
            </w:r>
            <w:r w:rsidRPr="00FC1C14">
              <w:rPr>
                <w:sz w:val="16"/>
              </w:rPr>
              <w:t>large</w:t>
            </w:r>
            <w:r>
              <w:rPr>
                <w:sz w:val="16"/>
              </w:rPr>
              <w:t xml:space="preserve"> (Multi-AZ)</w:t>
            </w:r>
          </w:p>
        </w:tc>
        <w:tc>
          <w:tcPr>
            <w:tcW w:w="673" w:type="dxa"/>
            <w:tcBorders>
              <w:top w:val="dashed" w:sz="4" w:space="0" w:color="auto"/>
              <w:bottom w:val="dashed" w:sz="4" w:space="0" w:color="auto"/>
            </w:tcBorders>
          </w:tcPr>
          <w:p w14:paraId="6E2D37F0" w14:textId="77777777" w:rsidR="008E1AE2" w:rsidRDefault="008E1AE2" w:rsidP="008E1AE2">
            <w:pPr>
              <w:pStyle w:val="TableText"/>
              <w:rPr>
                <w:sz w:val="16"/>
              </w:rPr>
            </w:pPr>
          </w:p>
          <w:p w14:paraId="57C7F649" w14:textId="77777777" w:rsidR="008E1AE2" w:rsidRDefault="008E1AE2" w:rsidP="008E1AE2">
            <w:pPr>
              <w:pStyle w:val="TableText"/>
              <w:rPr>
                <w:sz w:val="16"/>
              </w:rPr>
            </w:pPr>
          </w:p>
        </w:tc>
        <w:tc>
          <w:tcPr>
            <w:tcW w:w="553" w:type="dxa"/>
            <w:tcBorders>
              <w:top w:val="dashed" w:sz="4" w:space="0" w:color="auto"/>
              <w:bottom w:val="dashed" w:sz="4" w:space="0" w:color="auto"/>
            </w:tcBorders>
          </w:tcPr>
          <w:p w14:paraId="2D40315A" w14:textId="77777777" w:rsidR="008E1AE2" w:rsidRDefault="008E1AE2" w:rsidP="008E1AE2">
            <w:pPr>
              <w:pStyle w:val="TableText"/>
              <w:rPr>
                <w:sz w:val="16"/>
              </w:rPr>
            </w:pPr>
          </w:p>
        </w:tc>
        <w:tc>
          <w:tcPr>
            <w:tcW w:w="640" w:type="dxa"/>
            <w:tcBorders>
              <w:top w:val="dashed" w:sz="4" w:space="0" w:color="auto"/>
              <w:bottom w:val="dashed" w:sz="4" w:space="0" w:color="auto"/>
            </w:tcBorders>
          </w:tcPr>
          <w:p w14:paraId="12B21394" w14:textId="77777777" w:rsidR="008E1AE2" w:rsidRDefault="008E1AE2" w:rsidP="008E1AE2">
            <w:pPr>
              <w:pStyle w:val="TableText"/>
              <w:rPr>
                <w:sz w:val="16"/>
              </w:rPr>
            </w:pPr>
          </w:p>
        </w:tc>
        <w:tc>
          <w:tcPr>
            <w:tcW w:w="693" w:type="dxa"/>
            <w:tcBorders>
              <w:top w:val="dashed" w:sz="4" w:space="0" w:color="auto"/>
              <w:bottom w:val="dashed" w:sz="4" w:space="0" w:color="auto"/>
            </w:tcBorders>
          </w:tcPr>
          <w:p w14:paraId="54A5CBFD" w14:textId="77777777" w:rsidR="008E1AE2" w:rsidRDefault="008E1AE2" w:rsidP="008E1AE2">
            <w:pPr>
              <w:pStyle w:val="TableText"/>
              <w:rPr>
                <w:sz w:val="16"/>
              </w:rPr>
            </w:pPr>
          </w:p>
        </w:tc>
        <w:tc>
          <w:tcPr>
            <w:tcW w:w="700" w:type="dxa"/>
            <w:tcBorders>
              <w:top w:val="dashed" w:sz="4" w:space="0" w:color="auto"/>
              <w:bottom w:val="dashed" w:sz="4" w:space="0" w:color="auto"/>
            </w:tcBorders>
          </w:tcPr>
          <w:p w14:paraId="778F7DBA" w14:textId="77777777" w:rsidR="008E1AE2" w:rsidRDefault="008E1AE2" w:rsidP="008E1AE2">
            <w:pPr>
              <w:pStyle w:val="TableText"/>
              <w:rPr>
                <w:sz w:val="16"/>
              </w:rPr>
            </w:pPr>
          </w:p>
          <w:p w14:paraId="56D73A16" w14:textId="77777777" w:rsidR="008E1AE2" w:rsidRDefault="008E1AE2" w:rsidP="008E1AE2">
            <w:pPr>
              <w:pStyle w:val="TableText"/>
              <w:rPr>
                <w:sz w:val="16"/>
              </w:rPr>
            </w:pPr>
          </w:p>
        </w:tc>
        <w:tc>
          <w:tcPr>
            <w:tcW w:w="1106" w:type="dxa"/>
            <w:tcBorders>
              <w:top w:val="dashed" w:sz="4" w:space="0" w:color="auto"/>
              <w:bottom w:val="dashed" w:sz="4" w:space="0" w:color="auto"/>
            </w:tcBorders>
          </w:tcPr>
          <w:p w14:paraId="19DC3F07" w14:textId="77777777" w:rsidR="008E1AE2" w:rsidRDefault="008E1AE2" w:rsidP="008E1AE2">
            <w:pPr>
              <w:pStyle w:val="TableText"/>
              <w:rPr>
                <w:sz w:val="16"/>
              </w:rPr>
            </w:pPr>
          </w:p>
          <w:p w14:paraId="316AABA3" w14:textId="77777777" w:rsidR="008E1AE2" w:rsidRDefault="008E1AE2" w:rsidP="008E1AE2">
            <w:pPr>
              <w:pStyle w:val="TableText"/>
              <w:rPr>
                <w:sz w:val="16"/>
              </w:rPr>
            </w:pPr>
            <w:r>
              <w:rPr>
                <w:sz w:val="16"/>
              </w:rPr>
              <w:t>1</w:t>
            </w:r>
          </w:p>
        </w:tc>
        <w:tc>
          <w:tcPr>
            <w:tcW w:w="749" w:type="dxa"/>
            <w:tcBorders>
              <w:top w:val="dashed" w:sz="4" w:space="0" w:color="auto"/>
              <w:bottom w:val="dashed" w:sz="4" w:space="0" w:color="auto"/>
            </w:tcBorders>
          </w:tcPr>
          <w:p w14:paraId="6447599D" w14:textId="77777777" w:rsidR="008E1AE2" w:rsidRDefault="008E1AE2" w:rsidP="008E1AE2">
            <w:pPr>
              <w:pStyle w:val="TableText"/>
              <w:rPr>
                <w:sz w:val="16"/>
              </w:rPr>
            </w:pPr>
          </w:p>
          <w:p w14:paraId="2045CE3A" w14:textId="77777777" w:rsidR="008E1AE2" w:rsidRDefault="008E1AE2" w:rsidP="008E1AE2">
            <w:pPr>
              <w:pStyle w:val="TableText"/>
              <w:rPr>
                <w:sz w:val="16"/>
              </w:rPr>
            </w:pPr>
            <w:r>
              <w:rPr>
                <w:sz w:val="16"/>
              </w:rPr>
              <w:t>1</w:t>
            </w:r>
          </w:p>
        </w:tc>
        <w:tc>
          <w:tcPr>
            <w:tcW w:w="784" w:type="dxa"/>
            <w:tcBorders>
              <w:top w:val="dashed" w:sz="4" w:space="0" w:color="auto"/>
              <w:bottom w:val="dashed" w:sz="4" w:space="0" w:color="auto"/>
            </w:tcBorders>
            <w:shd w:val="clear" w:color="auto" w:fill="C6D9F1" w:themeFill="text2" w:themeFillTint="33"/>
          </w:tcPr>
          <w:p w14:paraId="31055A04" w14:textId="77777777" w:rsidR="008E1AE2" w:rsidRDefault="008E1AE2" w:rsidP="008E1AE2">
            <w:pPr>
              <w:pStyle w:val="TableText"/>
              <w:rPr>
                <w:b/>
                <w:sz w:val="16"/>
              </w:rPr>
            </w:pPr>
          </w:p>
          <w:p w14:paraId="355B2837" w14:textId="77777777" w:rsidR="008E1AE2" w:rsidRDefault="008E1AE2" w:rsidP="008E1AE2">
            <w:pPr>
              <w:pStyle w:val="TableText"/>
              <w:rPr>
                <w:b/>
                <w:sz w:val="16"/>
              </w:rPr>
            </w:pPr>
            <w:r>
              <w:rPr>
                <w:b/>
                <w:sz w:val="16"/>
              </w:rPr>
              <w:t>2</w:t>
            </w:r>
          </w:p>
        </w:tc>
      </w:tr>
      <w:tr w:rsidR="008E1AE2" w:rsidRPr="007C20D4" w14:paraId="198B0F59" w14:textId="77777777" w:rsidTr="007816AF">
        <w:trPr>
          <w:cantSplit/>
        </w:trPr>
        <w:tc>
          <w:tcPr>
            <w:tcW w:w="3421" w:type="dxa"/>
            <w:tcBorders>
              <w:top w:val="dashed" w:sz="4" w:space="0" w:color="auto"/>
              <w:bottom w:val="single" w:sz="4" w:space="0" w:color="auto"/>
            </w:tcBorders>
            <w:tcMar>
              <w:left w:w="57" w:type="dxa"/>
              <w:right w:w="57" w:type="dxa"/>
            </w:tcMar>
          </w:tcPr>
          <w:p w14:paraId="1B9C5580" w14:textId="77777777" w:rsidR="008E1AE2" w:rsidRDefault="008E1AE2" w:rsidP="008E1AE2">
            <w:pPr>
              <w:pStyle w:val="TableText"/>
              <w:rPr>
                <w:sz w:val="16"/>
              </w:rPr>
            </w:pPr>
            <w:r>
              <w:rPr>
                <w:sz w:val="16"/>
              </w:rPr>
              <w:t>PostgreSQL on db.r3.</w:t>
            </w:r>
            <w:r w:rsidRPr="00FC1C14">
              <w:rPr>
                <w:sz w:val="16"/>
              </w:rPr>
              <w:t>large</w:t>
            </w:r>
            <w:r>
              <w:rPr>
                <w:sz w:val="16"/>
              </w:rPr>
              <w:t xml:space="preserve"> (Single-AZ)</w:t>
            </w:r>
          </w:p>
        </w:tc>
        <w:tc>
          <w:tcPr>
            <w:tcW w:w="673" w:type="dxa"/>
            <w:tcBorders>
              <w:top w:val="dashed" w:sz="4" w:space="0" w:color="auto"/>
              <w:bottom w:val="single" w:sz="4" w:space="0" w:color="auto"/>
            </w:tcBorders>
          </w:tcPr>
          <w:p w14:paraId="5788C5F9" w14:textId="77777777" w:rsidR="008E1AE2" w:rsidRDefault="008E1AE2" w:rsidP="008E1AE2">
            <w:pPr>
              <w:pStyle w:val="TableText"/>
              <w:rPr>
                <w:sz w:val="16"/>
              </w:rPr>
            </w:pPr>
            <w:r>
              <w:rPr>
                <w:sz w:val="16"/>
              </w:rPr>
              <w:t>1</w:t>
            </w:r>
          </w:p>
        </w:tc>
        <w:tc>
          <w:tcPr>
            <w:tcW w:w="553" w:type="dxa"/>
            <w:tcBorders>
              <w:top w:val="dashed" w:sz="4" w:space="0" w:color="auto"/>
              <w:bottom w:val="single" w:sz="4" w:space="0" w:color="auto"/>
            </w:tcBorders>
          </w:tcPr>
          <w:p w14:paraId="351FBD52" w14:textId="77777777" w:rsidR="008E1AE2" w:rsidRDefault="008E1AE2" w:rsidP="008E1AE2">
            <w:pPr>
              <w:pStyle w:val="TableText"/>
              <w:rPr>
                <w:sz w:val="16"/>
              </w:rPr>
            </w:pPr>
            <w:r>
              <w:rPr>
                <w:sz w:val="16"/>
              </w:rPr>
              <w:t>1</w:t>
            </w:r>
          </w:p>
        </w:tc>
        <w:tc>
          <w:tcPr>
            <w:tcW w:w="640" w:type="dxa"/>
            <w:tcBorders>
              <w:top w:val="dashed" w:sz="4" w:space="0" w:color="auto"/>
              <w:bottom w:val="single" w:sz="4" w:space="0" w:color="auto"/>
            </w:tcBorders>
          </w:tcPr>
          <w:p w14:paraId="1DAEC0CB" w14:textId="77777777" w:rsidR="008E1AE2" w:rsidRDefault="008E1AE2" w:rsidP="008E1AE2">
            <w:pPr>
              <w:pStyle w:val="TableText"/>
              <w:rPr>
                <w:sz w:val="16"/>
              </w:rPr>
            </w:pPr>
            <w:r>
              <w:rPr>
                <w:sz w:val="16"/>
              </w:rPr>
              <w:t>1</w:t>
            </w:r>
          </w:p>
        </w:tc>
        <w:tc>
          <w:tcPr>
            <w:tcW w:w="693" w:type="dxa"/>
            <w:tcBorders>
              <w:top w:val="dashed" w:sz="4" w:space="0" w:color="auto"/>
              <w:bottom w:val="single" w:sz="4" w:space="0" w:color="auto"/>
            </w:tcBorders>
          </w:tcPr>
          <w:p w14:paraId="5426E298" w14:textId="77777777" w:rsidR="008E1AE2" w:rsidRDefault="008E1AE2" w:rsidP="008E1AE2">
            <w:pPr>
              <w:pStyle w:val="TableText"/>
              <w:rPr>
                <w:sz w:val="16"/>
              </w:rPr>
            </w:pPr>
            <w:r>
              <w:rPr>
                <w:sz w:val="16"/>
              </w:rPr>
              <w:t>1</w:t>
            </w:r>
          </w:p>
        </w:tc>
        <w:tc>
          <w:tcPr>
            <w:tcW w:w="700" w:type="dxa"/>
            <w:tcBorders>
              <w:top w:val="dashed" w:sz="4" w:space="0" w:color="auto"/>
              <w:bottom w:val="single" w:sz="4" w:space="0" w:color="auto"/>
            </w:tcBorders>
          </w:tcPr>
          <w:p w14:paraId="72CFB98E" w14:textId="77777777" w:rsidR="008E1AE2" w:rsidRDefault="008E1AE2" w:rsidP="008E1AE2">
            <w:pPr>
              <w:pStyle w:val="TableText"/>
              <w:rPr>
                <w:sz w:val="16"/>
              </w:rPr>
            </w:pPr>
            <w:r>
              <w:rPr>
                <w:sz w:val="16"/>
              </w:rPr>
              <w:t>1</w:t>
            </w:r>
          </w:p>
        </w:tc>
        <w:tc>
          <w:tcPr>
            <w:tcW w:w="1106" w:type="dxa"/>
            <w:tcBorders>
              <w:top w:val="dashed" w:sz="4" w:space="0" w:color="auto"/>
              <w:bottom w:val="single" w:sz="4" w:space="0" w:color="auto"/>
            </w:tcBorders>
          </w:tcPr>
          <w:p w14:paraId="260E82B6" w14:textId="77777777" w:rsidR="008E1AE2" w:rsidRDefault="008E1AE2" w:rsidP="008E1AE2">
            <w:pPr>
              <w:pStyle w:val="TableText"/>
              <w:rPr>
                <w:sz w:val="16"/>
              </w:rPr>
            </w:pPr>
          </w:p>
        </w:tc>
        <w:tc>
          <w:tcPr>
            <w:tcW w:w="749" w:type="dxa"/>
            <w:tcBorders>
              <w:top w:val="dashed" w:sz="4" w:space="0" w:color="auto"/>
              <w:bottom w:val="single" w:sz="4" w:space="0" w:color="auto"/>
            </w:tcBorders>
          </w:tcPr>
          <w:p w14:paraId="15B938FE" w14:textId="77777777" w:rsidR="008E1AE2" w:rsidRDefault="008E1AE2" w:rsidP="008E1AE2">
            <w:pPr>
              <w:pStyle w:val="TableText"/>
              <w:rPr>
                <w:sz w:val="16"/>
              </w:rPr>
            </w:pPr>
          </w:p>
        </w:tc>
        <w:tc>
          <w:tcPr>
            <w:tcW w:w="784" w:type="dxa"/>
            <w:tcBorders>
              <w:top w:val="dashed" w:sz="4" w:space="0" w:color="auto"/>
              <w:bottom w:val="single" w:sz="4" w:space="0" w:color="auto"/>
            </w:tcBorders>
            <w:shd w:val="clear" w:color="auto" w:fill="C6D9F1" w:themeFill="text2" w:themeFillTint="33"/>
          </w:tcPr>
          <w:p w14:paraId="7DCC1693" w14:textId="77777777" w:rsidR="008E1AE2" w:rsidRPr="0087751C" w:rsidRDefault="008E1AE2" w:rsidP="008E1AE2">
            <w:pPr>
              <w:pStyle w:val="TableText"/>
              <w:rPr>
                <w:b/>
                <w:sz w:val="16"/>
              </w:rPr>
            </w:pPr>
            <w:r w:rsidRPr="0087751C">
              <w:rPr>
                <w:b/>
                <w:sz w:val="16"/>
              </w:rPr>
              <w:t>5</w:t>
            </w:r>
          </w:p>
        </w:tc>
      </w:tr>
      <w:tr w:rsidR="009B3FD4" w:rsidRPr="007C20D4" w14:paraId="3F4A1851" w14:textId="77777777" w:rsidTr="000556B1">
        <w:trPr>
          <w:cantSplit/>
        </w:trPr>
        <w:tc>
          <w:tcPr>
            <w:tcW w:w="3421" w:type="dxa"/>
            <w:tcBorders>
              <w:top w:val="single" w:sz="4" w:space="0" w:color="auto"/>
              <w:bottom w:val="single" w:sz="4" w:space="0" w:color="auto"/>
            </w:tcBorders>
            <w:tcMar>
              <w:left w:w="57" w:type="dxa"/>
              <w:right w:w="57" w:type="dxa"/>
            </w:tcMar>
          </w:tcPr>
          <w:p w14:paraId="06D88C3F" w14:textId="77777777" w:rsidR="009B3FD4" w:rsidRPr="009B3FD4" w:rsidRDefault="009B3FD4" w:rsidP="007816AF">
            <w:pPr>
              <w:pStyle w:val="TableText"/>
              <w:rPr>
                <w:b/>
                <w:sz w:val="16"/>
              </w:rPr>
            </w:pPr>
            <w:proofErr w:type="spellStart"/>
            <w:r w:rsidRPr="009B3FD4">
              <w:rPr>
                <w:b/>
                <w:sz w:val="16"/>
              </w:rPr>
              <w:t>Elasti</w:t>
            </w:r>
            <w:r w:rsidR="00447506">
              <w:rPr>
                <w:b/>
                <w:sz w:val="16"/>
              </w:rPr>
              <w:t>c</w:t>
            </w:r>
            <w:r w:rsidRPr="009B3FD4">
              <w:rPr>
                <w:b/>
                <w:sz w:val="16"/>
              </w:rPr>
              <w:t>Search</w:t>
            </w:r>
            <w:proofErr w:type="spellEnd"/>
            <w:r w:rsidRPr="009B3FD4">
              <w:rPr>
                <w:b/>
                <w:sz w:val="16"/>
              </w:rPr>
              <w:t xml:space="preserve"> (Logging/Monitoring)</w:t>
            </w:r>
          </w:p>
          <w:p w14:paraId="3C89083B" w14:textId="77777777" w:rsidR="009B3FD4" w:rsidRPr="009B3FD4" w:rsidRDefault="009B3FD4" w:rsidP="009B3FD4">
            <w:pPr>
              <w:pStyle w:val="TableText"/>
              <w:rPr>
                <w:sz w:val="16"/>
              </w:rPr>
            </w:pPr>
            <w:r w:rsidRPr="009B3FD4">
              <w:rPr>
                <w:sz w:val="16"/>
              </w:rPr>
              <w:t>t2.medium.elasticsearch</w:t>
            </w:r>
          </w:p>
        </w:tc>
        <w:tc>
          <w:tcPr>
            <w:tcW w:w="3259" w:type="dxa"/>
            <w:gridSpan w:val="5"/>
            <w:tcBorders>
              <w:top w:val="single" w:sz="4" w:space="0" w:color="auto"/>
              <w:bottom w:val="single" w:sz="4" w:space="0" w:color="auto"/>
            </w:tcBorders>
          </w:tcPr>
          <w:p w14:paraId="700D93E0" w14:textId="77777777" w:rsidR="009B3FD4" w:rsidRPr="009B3FD4" w:rsidRDefault="009B3FD4" w:rsidP="007816AF">
            <w:pPr>
              <w:pStyle w:val="TableText"/>
              <w:rPr>
                <w:sz w:val="16"/>
              </w:rPr>
            </w:pPr>
          </w:p>
          <w:p w14:paraId="53EEED6A" w14:textId="77777777" w:rsidR="009B3FD4" w:rsidRPr="009B3FD4" w:rsidRDefault="009B3FD4" w:rsidP="007816AF">
            <w:pPr>
              <w:pStyle w:val="TableText"/>
              <w:rPr>
                <w:sz w:val="16"/>
              </w:rPr>
            </w:pPr>
            <w:r w:rsidRPr="009B3FD4">
              <w:rPr>
                <w:sz w:val="16"/>
              </w:rPr>
              <w:t>2</w:t>
            </w:r>
          </w:p>
        </w:tc>
        <w:tc>
          <w:tcPr>
            <w:tcW w:w="1106" w:type="dxa"/>
            <w:tcBorders>
              <w:top w:val="single" w:sz="4" w:space="0" w:color="auto"/>
              <w:bottom w:val="single" w:sz="4" w:space="0" w:color="auto"/>
            </w:tcBorders>
          </w:tcPr>
          <w:p w14:paraId="1016CADC" w14:textId="77777777" w:rsidR="009B3FD4" w:rsidRPr="009B3FD4" w:rsidRDefault="009B3FD4" w:rsidP="007816AF">
            <w:pPr>
              <w:pStyle w:val="TableText"/>
              <w:rPr>
                <w:sz w:val="16"/>
              </w:rPr>
            </w:pPr>
          </w:p>
          <w:p w14:paraId="55711B1C" w14:textId="77777777" w:rsidR="009B3FD4" w:rsidRPr="009B3FD4" w:rsidRDefault="009B3FD4" w:rsidP="007816AF">
            <w:pPr>
              <w:pStyle w:val="TableText"/>
              <w:rPr>
                <w:sz w:val="16"/>
              </w:rPr>
            </w:pPr>
            <w:r w:rsidRPr="009B3FD4">
              <w:rPr>
                <w:sz w:val="16"/>
              </w:rPr>
              <w:t>2</w:t>
            </w:r>
          </w:p>
        </w:tc>
        <w:tc>
          <w:tcPr>
            <w:tcW w:w="749" w:type="dxa"/>
            <w:tcBorders>
              <w:top w:val="single" w:sz="4" w:space="0" w:color="auto"/>
              <w:bottom w:val="single" w:sz="4" w:space="0" w:color="auto"/>
            </w:tcBorders>
          </w:tcPr>
          <w:p w14:paraId="6F29DC0F" w14:textId="77777777" w:rsidR="009B3FD4" w:rsidRPr="009B3FD4" w:rsidRDefault="009B3FD4" w:rsidP="007816AF">
            <w:pPr>
              <w:pStyle w:val="TableText"/>
              <w:rPr>
                <w:sz w:val="16"/>
              </w:rPr>
            </w:pPr>
          </w:p>
          <w:p w14:paraId="33EC11F4" w14:textId="77777777" w:rsidR="009B3FD4" w:rsidRPr="009B3FD4" w:rsidRDefault="009B3FD4" w:rsidP="007816AF">
            <w:pPr>
              <w:pStyle w:val="TableText"/>
              <w:rPr>
                <w:sz w:val="16"/>
              </w:rPr>
            </w:pPr>
            <w:r w:rsidRPr="009B3FD4">
              <w:rPr>
                <w:sz w:val="16"/>
              </w:rPr>
              <w:t>2</w:t>
            </w:r>
          </w:p>
        </w:tc>
        <w:tc>
          <w:tcPr>
            <w:tcW w:w="784" w:type="dxa"/>
            <w:tcBorders>
              <w:top w:val="single" w:sz="4" w:space="0" w:color="auto"/>
              <w:bottom w:val="single" w:sz="4" w:space="0" w:color="auto"/>
            </w:tcBorders>
            <w:shd w:val="clear" w:color="auto" w:fill="C6D9F1" w:themeFill="text2" w:themeFillTint="33"/>
          </w:tcPr>
          <w:p w14:paraId="027983B4" w14:textId="77777777" w:rsidR="009B3FD4" w:rsidRPr="009B3FD4" w:rsidRDefault="009B3FD4" w:rsidP="007816AF">
            <w:pPr>
              <w:pStyle w:val="TableText"/>
              <w:rPr>
                <w:b/>
                <w:sz w:val="16"/>
              </w:rPr>
            </w:pPr>
          </w:p>
          <w:p w14:paraId="0ABE3D80" w14:textId="77777777" w:rsidR="009B3FD4" w:rsidRPr="009B3FD4" w:rsidRDefault="009B3FD4" w:rsidP="007816AF">
            <w:pPr>
              <w:pStyle w:val="TableText"/>
              <w:rPr>
                <w:b/>
                <w:sz w:val="16"/>
              </w:rPr>
            </w:pPr>
            <w:r w:rsidRPr="009B3FD4">
              <w:rPr>
                <w:b/>
                <w:sz w:val="16"/>
              </w:rPr>
              <w:t>6</w:t>
            </w:r>
          </w:p>
        </w:tc>
      </w:tr>
      <w:tr w:rsidR="006A3410" w:rsidRPr="007C20D4" w14:paraId="0C5C4074" w14:textId="77777777" w:rsidTr="000556B1">
        <w:trPr>
          <w:cantSplit/>
        </w:trPr>
        <w:tc>
          <w:tcPr>
            <w:tcW w:w="3421" w:type="dxa"/>
            <w:tcBorders>
              <w:top w:val="single" w:sz="4" w:space="0" w:color="auto"/>
              <w:bottom w:val="single" w:sz="4" w:space="0" w:color="auto"/>
            </w:tcBorders>
            <w:tcMar>
              <w:left w:w="57" w:type="dxa"/>
              <w:right w:w="57" w:type="dxa"/>
            </w:tcMar>
          </w:tcPr>
          <w:p w14:paraId="4A215025" w14:textId="7B0C8982" w:rsidR="006A3410" w:rsidRDefault="006A3410" w:rsidP="007816AF">
            <w:pPr>
              <w:pStyle w:val="TableText"/>
              <w:rPr>
                <w:b/>
                <w:sz w:val="16"/>
              </w:rPr>
            </w:pPr>
            <w:r>
              <w:rPr>
                <w:b/>
                <w:sz w:val="16"/>
              </w:rPr>
              <w:t>Directory Service (Simple AD)</w:t>
            </w:r>
          </w:p>
          <w:p w14:paraId="16A99132" w14:textId="7DE05CC0" w:rsidR="006A3410" w:rsidRPr="0087751C" w:rsidRDefault="006A3410" w:rsidP="007816AF">
            <w:pPr>
              <w:pStyle w:val="TableText"/>
              <w:rPr>
                <w:sz w:val="16"/>
              </w:rPr>
            </w:pPr>
            <w:r>
              <w:rPr>
                <w:sz w:val="16"/>
              </w:rPr>
              <w:t>Small</w:t>
            </w:r>
          </w:p>
        </w:tc>
        <w:tc>
          <w:tcPr>
            <w:tcW w:w="3259" w:type="dxa"/>
            <w:gridSpan w:val="5"/>
            <w:tcBorders>
              <w:top w:val="single" w:sz="4" w:space="0" w:color="auto"/>
              <w:bottom w:val="single" w:sz="4" w:space="0" w:color="auto"/>
            </w:tcBorders>
          </w:tcPr>
          <w:p w14:paraId="0233E965" w14:textId="77777777" w:rsidR="006A3410" w:rsidRPr="009B3FD4" w:rsidRDefault="006A3410" w:rsidP="007816AF">
            <w:pPr>
              <w:pStyle w:val="TableText"/>
              <w:rPr>
                <w:sz w:val="16"/>
              </w:rPr>
            </w:pPr>
          </w:p>
        </w:tc>
        <w:tc>
          <w:tcPr>
            <w:tcW w:w="1106" w:type="dxa"/>
            <w:tcBorders>
              <w:top w:val="single" w:sz="4" w:space="0" w:color="auto"/>
              <w:bottom w:val="single" w:sz="4" w:space="0" w:color="auto"/>
            </w:tcBorders>
          </w:tcPr>
          <w:p w14:paraId="1C8D88B2" w14:textId="77777777" w:rsidR="006A3410" w:rsidRPr="009B3FD4" w:rsidRDefault="006A3410" w:rsidP="007816AF">
            <w:pPr>
              <w:pStyle w:val="TableText"/>
              <w:rPr>
                <w:sz w:val="16"/>
              </w:rPr>
            </w:pPr>
          </w:p>
        </w:tc>
        <w:tc>
          <w:tcPr>
            <w:tcW w:w="749" w:type="dxa"/>
            <w:tcBorders>
              <w:top w:val="single" w:sz="4" w:space="0" w:color="auto"/>
              <w:bottom w:val="single" w:sz="4" w:space="0" w:color="auto"/>
            </w:tcBorders>
          </w:tcPr>
          <w:p w14:paraId="0EF5CF72" w14:textId="77777777" w:rsidR="006A3410" w:rsidRDefault="006A3410" w:rsidP="007816AF">
            <w:pPr>
              <w:pStyle w:val="TableText"/>
              <w:rPr>
                <w:sz w:val="16"/>
              </w:rPr>
            </w:pPr>
          </w:p>
          <w:p w14:paraId="7CC1CAF3" w14:textId="23532C1C" w:rsidR="006A3410" w:rsidRPr="009B3FD4" w:rsidRDefault="006A3410" w:rsidP="007816AF">
            <w:pPr>
              <w:pStyle w:val="TableText"/>
              <w:rPr>
                <w:sz w:val="16"/>
              </w:rPr>
            </w:pPr>
            <w:r>
              <w:rPr>
                <w:sz w:val="16"/>
              </w:rPr>
              <w:t>1</w:t>
            </w:r>
          </w:p>
        </w:tc>
        <w:tc>
          <w:tcPr>
            <w:tcW w:w="784" w:type="dxa"/>
            <w:tcBorders>
              <w:top w:val="single" w:sz="4" w:space="0" w:color="auto"/>
              <w:bottom w:val="single" w:sz="4" w:space="0" w:color="auto"/>
            </w:tcBorders>
            <w:shd w:val="clear" w:color="auto" w:fill="C6D9F1" w:themeFill="text2" w:themeFillTint="33"/>
          </w:tcPr>
          <w:p w14:paraId="6DA285D9" w14:textId="77777777" w:rsidR="006A3410" w:rsidRDefault="006A3410" w:rsidP="007816AF">
            <w:pPr>
              <w:pStyle w:val="TableText"/>
              <w:rPr>
                <w:b/>
                <w:sz w:val="16"/>
              </w:rPr>
            </w:pPr>
          </w:p>
          <w:p w14:paraId="3193C0E8" w14:textId="48CFF979" w:rsidR="006A3410" w:rsidRPr="009B3FD4" w:rsidRDefault="006A3410" w:rsidP="007816AF">
            <w:pPr>
              <w:pStyle w:val="TableText"/>
              <w:rPr>
                <w:b/>
                <w:sz w:val="16"/>
              </w:rPr>
            </w:pPr>
            <w:r>
              <w:rPr>
                <w:b/>
                <w:sz w:val="16"/>
              </w:rPr>
              <w:t>1</w:t>
            </w:r>
          </w:p>
        </w:tc>
      </w:tr>
    </w:tbl>
    <w:p w14:paraId="1893AA78" w14:textId="77777777" w:rsidR="00DF74A6" w:rsidRDefault="00DF74A6" w:rsidP="006078C2">
      <w:pPr>
        <w:pStyle w:val="NormalText"/>
      </w:pPr>
    </w:p>
    <w:p w14:paraId="73FF79FC" w14:textId="77777777" w:rsidR="006078C2" w:rsidRDefault="006078C2" w:rsidP="006078C2">
      <w:pPr>
        <w:pStyle w:val="NormalText"/>
      </w:pPr>
      <w:r>
        <w:t xml:space="preserve">The table below captures </w:t>
      </w:r>
      <w:r w:rsidR="00DF74A6">
        <w:t>additional</w:t>
      </w:r>
      <w:r>
        <w:t xml:space="preserve"> AWS services required </w:t>
      </w:r>
      <w:r w:rsidR="00DF74A6">
        <w:t xml:space="preserve">to support the </w:t>
      </w:r>
      <w:r w:rsidR="00402F70">
        <w:t>SPPS</w:t>
      </w:r>
      <w:r>
        <w:t xml:space="preserve"> solution</w:t>
      </w:r>
      <w:r w:rsidR="00DF74A6">
        <w:t>, which do not require sizing/provisioning.</w:t>
      </w:r>
    </w:p>
    <w:tbl>
      <w:tblPr>
        <w:tblW w:w="4115"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115"/>
      </w:tblGrid>
      <w:tr w:rsidR="00DF74A6" w14:paraId="7907D711" w14:textId="77777777" w:rsidTr="00DF74A6">
        <w:trPr>
          <w:cantSplit/>
          <w:tblHeader/>
        </w:trPr>
        <w:tc>
          <w:tcPr>
            <w:tcW w:w="4115" w:type="dxa"/>
            <w:shd w:val="clear" w:color="auto" w:fill="404040" w:themeFill="text1" w:themeFillTint="BF"/>
          </w:tcPr>
          <w:p w14:paraId="2AF7A1D3" w14:textId="77777777" w:rsidR="00DF74A6" w:rsidRPr="00691460" w:rsidRDefault="00DF74A6" w:rsidP="002B7C74">
            <w:pPr>
              <w:pStyle w:val="TableHeader"/>
            </w:pPr>
            <w:r>
              <w:t>Service Name</w:t>
            </w:r>
          </w:p>
        </w:tc>
      </w:tr>
      <w:tr w:rsidR="00DF74A6" w14:paraId="78A86331" w14:textId="77777777" w:rsidTr="00DF74A6">
        <w:trPr>
          <w:cantSplit/>
        </w:trPr>
        <w:tc>
          <w:tcPr>
            <w:tcW w:w="4115" w:type="dxa"/>
            <w:shd w:val="clear" w:color="auto" w:fill="auto"/>
          </w:tcPr>
          <w:p w14:paraId="3CD2A8F4" w14:textId="77777777" w:rsidR="00DF74A6" w:rsidRPr="00DF74A6" w:rsidRDefault="00DF74A6" w:rsidP="002B7C74">
            <w:pPr>
              <w:pStyle w:val="TableText"/>
              <w:rPr>
                <w:sz w:val="18"/>
              </w:rPr>
            </w:pPr>
            <w:r w:rsidRPr="00DF74A6">
              <w:rPr>
                <w:sz w:val="18"/>
              </w:rPr>
              <w:t>Virtual Private Cloud (VPC)</w:t>
            </w:r>
          </w:p>
        </w:tc>
      </w:tr>
      <w:tr w:rsidR="00DF74A6" w:rsidRPr="00FC1C14" w14:paraId="5F43DCE7" w14:textId="77777777" w:rsidTr="00DF74A6">
        <w:trPr>
          <w:cantSplit/>
        </w:trPr>
        <w:tc>
          <w:tcPr>
            <w:tcW w:w="4115" w:type="dxa"/>
            <w:shd w:val="clear" w:color="auto" w:fill="auto"/>
          </w:tcPr>
          <w:p w14:paraId="6EF244BC" w14:textId="77777777" w:rsidR="00DF74A6" w:rsidRPr="00DF74A6" w:rsidRDefault="00DF74A6" w:rsidP="002B7C74">
            <w:pPr>
              <w:pStyle w:val="TableText"/>
              <w:rPr>
                <w:sz w:val="18"/>
              </w:rPr>
            </w:pPr>
            <w:r w:rsidRPr="00DF74A6">
              <w:rPr>
                <w:sz w:val="18"/>
              </w:rPr>
              <w:t>Simple Storage Service (S3)</w:t>
            </w:r>
          </w:p>
        </w:tc>
      </w:tr>
      <w:tr w:rsidR="00DF74A6" w:rsidRPr="000A1832" w14:paraId="112D567F" w14:textId="77777777" w:rsidTr="00DF74A6">
        <w:trPr>
          <w:cantSplit/>
        </w:trPr>
        <w:tc>
          <w:tcPr>
            <w:tcW w:w="4115" w:type="dxa"/>
            <w:shd w:val="clear" w:color="auto" w:fill="auto"/>
          </w:tcPr>
          <w:p w14:paraId="497E6674" w14:textId="77777777" w:rsidR="00DF74A6" w:rsidRPr="00DF74A6" w:rsidRDefault="00DF74A6" w:rsidP="002B7C74">
            <w:pPr>
              <w:pStyle w:val="TableText"/>
              <w:rPr>
                <w:sz w:val="18"/>
              </w:rPr>
            </w:pPr>
            <w:r w:rsidRPr="00DF74A6">
              <w:rPr>
                <w:sz w:val="18"/>
              </w:rPr>
              <w:t>S3 VPC Endpoint</w:t>
            </w:r>
          </w:p>
        </w:tc>
      </w:tr>
      <w:tr w:rsidR="008E1AE2" w:rsidRPr="000A1832" w14:paraId="4B3605B0" w14:textId="77777777" w:rsidTr="00DF74A6">
        <w:trPr>
          <w:cantSplit/>
        </w:trPr>
        <w:tc>
          <w:tcPr>
            <w:tcW w:w="4115" w:type="dxa"/>
            <w:shd w:val="clear" w:color="auto" w:fill="auto"/>
          </w:tcPr>
          <w:p w14:paraId="135BFE43" w14:textId="77777777" w:rsidR="008E1AE2" w:rsidRPr="00DF74A6" w:rsidRDefault="008E1AE2" w:rsidP="002B7C74">
            <w:pPr>
              <w:pStyle w:val="TableText"/>
              <w:rPr>
                <w:sz w:val="18"/>
              </w:rPr>
            </w:pPr>
            <w:r>
              <w:rPr>
                <w:sz w:val="18"/>
              </w:rPr>
              <w:t>Lambda</w:t>
            </w:r>
          </w:p>
        </w:tc>
      </w:tr>
      <w:tr w:rsidR="00DF74A6" w:rsidRPr="000A1832" w14:paraId="76DE303C" w14:textId="77777777" w:rsidTr="00DF74A6">
        <w:trPr>
          <w:cantSplit/>
        </w:trPr>
        <w:tc>
          <w:tcPr>
            <w:tcW w:w="4115" w:type="dxa"/>
            <w:shd w:val="clear" w:color="auto" w:fill="auto"/>
          </w:tcPr>
          <w:p w14:paraId="7285175D" w14:textId="77777777" w:rsidR="00DF74A6" w:rsidRPr="00DF74A6" w:rsidRDefault="00DF74A6" w:rsidP="002B7C74">
            <w:pPr>
              <w:pStyle w:val="TableText"/>
              <w:rPr>
                <w:sz w:val="18"/>
              </w:rPr>
            </w:pPr>
            <w:r w:rsidRPr="00DF74A6">
              <w:rPr>
                <w:sz w:val="18"/>
              </w:rPr>
              <w:t>Cloud Formation</w:t>
            </w:r>
          </w:p>
        </w:tc>
      </w:tr>
      <w:tr w:rsidR="00DF74A6" w14:paraId="63514B5E" w14:textId="77777777" w:rsidTr="00DF74A6">
        <w:trPr>
          <w:cantSplit/>
        </w:trPr>
        <w:tc>
          <w:tcPr>
            <w:tcW w:w="4115" w:type="dxa"/>
            <w:shd w:val="clear" w:color="auto" w:fill="auto"/>
          </w:tcPr>
          <w:p w14:paraId="44ED6BE7" w14:textId="77777777" w:rsidR="00DF74A6" w:rsidRPr="00DF74A6" w:rsidRDefault="00DF74A6" w:rsidP="002B7C74">
            <w:pPr>
              <w:pStyle w:val="TableText"/>
              <w:jc w:val="left"/>
              <w:rPr>
                <w:sz w:val="18"/>
              </w:rPr>
            </w:pPr>
            <w:r w:rsidRPr="00DF74A6">
              <w:rPr>
                <w:sz w:val="18"/>
              </w:rPr>
              <w:t>Simple Email Service (SES)</w:t>
            </w:r>
          </w:p>
        </w:tc>
      </w:tr>
      <w:tr w:rsidR="00DF74A6" w:rsidRPr="00FC1C14" w14:paraId="68AE05D0" w14:textId="77777777" w:rsidTr="00DF74A6">
        <w:trPr>
          <w:cantSplit/>
        </w:trPr>
        <w:tc>
          <w:tcPr>
            <w:tcW w:w="4115" w:type="dxa"/>
            <w:shd w:val="clear" w:color="auto" w:fill="auto"/>
          </w:tcPr>
          <w:p w14:paraId="40C535CE" w14:textId="77777777" w:rsidR="00DF74A6" w:rsidRPr="00DF74A6" w:rsidRDefault="00DF74A6" w:rsidP="002B7C74">
            <w:pPr>
              <w:pStyle w:val="TableText"/>
              <w:jc w:val="left"/>
              <w:rPr>
                <w:sz w:val="18"/>
              </w:rPr>
            </w:pPr>
            <w:r w:rsidRPr="00DF74A6">
              <w:rPr>
                <w:sz w:val="18"/>
              </w:rPr>
              <w:t>Route53</w:t>
            </w:r>
          </w:p>
        </w:tc>
      </w:tr>
      <w:tr w:rsidR="00DF74A6" w:rsidRPr="00FC1C14" w14:paraId="696450FE" w14:textId="77777777" w:rsidTr="00DF74A6">
        <w:trPr>
          <w:cantSplit/>
        </w:trPr>
        <w:tc>
          <w:tcPr>
            <w:tcW w:w="4115" w:type="dxa"/>
            <w:shd w:val="clear" w:color="auto" w:fill="auto"/>
          </w:tcPr>
          <w:p w14:paraId="7721DE91" w14:textId="77777777" w:rsidR="00DF74A6" w:rsidRPr="00DF74A6" w:rsidRDefault="00DF74A6" w:rsidP="002B7C74">
            <w:pPr>
              <w:pStyle w:val="TableText"/>
              <w:jc w:val="left"/>
              <w:rPr>
                <w:sz w:val="18"/>
              </w:rPr>
            </w:pPr>
            <w:proofErr w:type="spellStart"/>
            <w:r w:rsidRPr="00DF74A6">
              <w:rPr>
                <w:sz w:val="18"/>
              </w:rPr>
              <w:t>Cloudwatch</w:t>
            </w:r>
            <w:proofErr w:type="spellEnd"/>
          </w:p>
        </w:tc>
      </w:tr>
      <w:tr w:rsidR="00DF74A6" w:rsidRPr="00FC1C14" w14:paraId="0BBCE996" w14:textId="77777777" w:rsidTr="00DF74A6">
        <w:trPr>
          <w:cantSplit/>
        </w:trPr>
        <w:tc>
          <w:tcPr>
            <w:tcW w:w="4115" w:type="dxa"/>
            <w:shd w:val="clear" w:color="auto" w:fill="auto"/>
          </w:tcPr>
          <w:p w14:paraId="488404E7" w14:textId="77777777" w:rsidR="00DF74A6" w:rsidRPr="00DF74A6" w:rsidRDefault="00DF74A6" w:rsidP="002B7C74">
            <w:pPr>
              <w:pStyle w:val="TableText"/>
              <w:jc w:val="left"/>
              <w:rPr>
                <w:sz w:val="18"/>
              </w:rPr>
            </w:pPr>
            <w:r w:rsidRPr="00DF74A6">
              <w:rPr>
                <w:sz w:val="18"/>
              </w:rPr>
              <w:t>CloudTrail</w:t>
            </w:r>
          </w:p>
        </w:tc>
      </w:tr>
      <w:tr w:rsidR="00DF74A6" w:rsidRPr="00FC1C14" w14:paraId="38FBE35E" w14:textId="77777777" w:rsidTr="00DF74A6">
        <w:trPr>
          <w:cantSplit/>
        </w:trPr>
        <w:tc>
          <w:tcPr>
            <w:tcW w:w="4115" w:type="dxa"/>
            <w:shd w:val="clear" w:color="auto" w:fill="auto"/>
          </w:tcPr>
          <w:p w14:paraId="6959E6E6" w14:textId="77777777" w:rsidR="00DF74A6" w:rsidRDefault="00DF74A6" w:rsidP="002B7C74">
            <w:pPr>
              <w:pStyle w:val="TableText"/>
              <w:jc w:val="left"/>
              <w:rPr>
                <w:sz w:val="18"/>
              </w:rPr>
            </w:pPr>
            <w:r>
              <w:rPr>
                <w:sz w:val="18"/>
              </w:rPr>
              <w:t>Identity &amp; Access Management (IAM)</w:t>
            </w:r>
          </w:p>
        </w:tc>
      </w:tr>
      <w:tr w:rsidR="00DF74A6" w:rsidRPr="00FC1C14" w14:paraId="01737062" w14:textId="77777777" w:rsidTr="00DF74A6">
        <w:trPr>
          <w:cantSplit/>
        </w:trPr>
        <w:tc>
          <w:tcPr>
            <w:tcW w:w="4115" w:type="dxa"/>
            <w:shd w:val="clear" w:color="auto" w:fill="auto"/>
          </w:tcPr>
          <w:p w14:paraId="324E5083" w14:textId="77777777" w:rsidR="00DF74A6" w:rsidRDefault="00DF74A6" w:rsidP="002B7C74">
            <w:pPr>
              <w:pStyle w:val="TableText"/>
              <w:jc w:val="left"/>
              <w:rPr>
                <w:sz w:val="18"/>
              </w:rPr>
            </w:pPr>
            <w:r>
              <w:rPr>
                <w:sz w:val="18"/>
              </w:rPr>
              <w:t>Elastic Load Balancing (ELB)</w:t>
            </w:r>
          </w:p>
        </w:tc>
      </w:tr>
      <w:tr w:rsidR="00387DBF" w14:paraId="1E6DBFBB" w14:textId="77777777" w:rsidTr="00387DBF">
        <w:trPr>
          <w:cantSplit/>
        </w:trPr>
        <w:tc>
          <w:tcPr>
            <w:tcW w:w="4115" w:type="dxa"/>
            <w:shd w:val="clear" w:color="auto" w:fill="auto"/>
          </w:tcPr>
          <w:p w14:paraId="6854F5FC" w14:textId="77777777" w:rsidR="00387DBF" w:rsidRDefault="00387DBF" w:rsidP="00387DBF">
            <w:pPr>
              <w:pStyle w:val="TableText"/>
              <w:jc w:val="left"/>
              <w:rPr>
                <w:sz w:val="18"/>
              </w:rPr>
            </w:pPr>
            <w:r>
              <w:rPr>
                <w:sz w:val="18"/>
              </w:rPr>
              <w:t>Key Management Service (KMS)</w:t>
            </w:r>
          </w:p>
        </w:tc>
      </w:tr>
    </w:tbl>
    <w:p w14:paraId="44AB1B52" w14:textId="77777777" w:rsidR="006078C2" w:rsidRPr="006078C2" w:rsidRDefault="006078C2" w:rsidP="006078C2"/>
    <w:p w14:paraId="7343E9B6" w14:textId="77777777" w:rsidR="00CF40D6" w:rsidRDefault="00CF40D6" w:rsidP="00CF40D6">
      <w:pPr>
        <w:pStyle w:val="Heading3"/>
      </w:pPr>
      <w:bookmarkStart w:id="205" w:name="_Toc468399933"/>
      <w:r>
        <w:t>Software Specifications</w:t>
      </w:r>
      <w:bookmarkEnd w:id="205"/>
    </w:p>
    <w:p w14:paraId="0F69D704" w14:textId="77777777" w:rsidR="007F5676" w:rsidRDefault="00CF40D6" w:rsidP="00110C51">
      <w:pPr>
        <w:pStyle w:val="NormalText"/>
      </w:pPr>
      <w:r>
        <w:t xml:space="preserve">The table below captures the software inventory required for </w:t>
      </w:r>
      <w:r w:rsidR="00402F70">
        <w:t>SPPS</w:t>
      </w:r>
      <w:r>
        <w:t xml:space="preserve"> solution</w:t>
      </w:r>
    </w:p>
    <w:tbl>
      <w:tblPr>
        <w:tblW w:w="9502"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492"/>
        <w:gridCol w:w="1127"/>
        <w:gridCol w:w="1553"/>
        <w:gridCol w:w="2933"/>
        <w:gridCol w:w="2397"/>
      </w:tblGrid>
      <w:tr w:rsidR="00916F71" w:rsidRPr="00691460" w14:paraId="0B003966" w14:textId="77777777" w:rsidTr="007816AF">
        <w:trPr>
          <w:cantSplit/>
          <w:tblHeader/>
        </w:trPr>
        <w:tc>
          <w:tcPr>
            <w:tcW w:w="1492" w:type="dxa"/>
            <w:shd w:val="clear" w:color="auto" w:fill="404040" w:themeFill="text1" w:themeFillTint="BF"/>
          </w:tcPr>
          <w:p w14:paraId="6A6A7D82" w14:textId="77777777" w:rsidR="00916F71" w:rsidRPr="00691460" w:rsidRDefault="00916F71" w:rsidP="00AF4D39">
            <w:pPr>
              <w:pStyle w:val="TableHeader"/>
            </w:pPr>
            <w:r>
              <w:lastRenderedPageBreak/>
              <w:t>Name</w:t>
            </w:r>
          </w:p>
        </w:tc>
        <w:tc>
          <w:tcPr>
            <w:tcW w:w="1127" w:type="dxa"/>
            <w:shd w:val="clear" w:color="auto" w:fill="404040" w:themeFill="text1" w:themeFillTint="BF"/>
          </w:tcPr>
          <w:p w14:paraId="125DC1E4" w14:textId="77777777" w:rsidR="00916F71" w:rsidRPr="00691460" w:rsidRDefault="00916F71" w:rsidP="00AF4D39">
            <w:pPr>
              <w:pStyle w:val="TableHeader"/>
            </w:pPr>
            <w:r>
              <w:t>Version</w:t>
            </w:r>
          </w:p>
        </w:tc>
        <w:tc>
          <w:tcPr>
            <w:tcW w:w="1553" w:type="dxa"/>
            <w:shd w:val="clear" w:color="auto" w:fill="404040" w:themeFill="text1" w:themeFillTint="BF"/>
          </w:tcPr>
          <w:p w14:paraId="31E3FD41" w14:textId="77777777" w:rsidR="00916F71" w:rsidRPr="00691460" w:rsidRDefault="00916F71" w:rsidP="00AF4D39">
            <w:pPr>
              <w:pStyle w:val="TableHeader"/>
            </w:pPr>
            <w:r>
              <w:t>Vendor</w:t>
            </w:r>
          </w:p>
        </w:tc>
        <w:tc>
          <w:tcPr>
            <w:tcW w:w="2933" w:type="dxa"/>
            <w:shd w:val="clear" w:color="auto" w:fill="404040" w:themeFill="text1" w:themeFillTint="BF"/>
          </w:tcPr>
          <w:p w14:paraId="12776DA6" w14:textId="77777777" w:rsidR="00916F71" w:rsidRDefault="00916F71" w:rsidP="00AF4D39">
            <w:pPr>
              <w:pStyle w:val="TableHeader"/>
            </w:pPr>
            <w:r>
              <w:t>Licence model</w:t>
            </w:r>
          </w:p>
        </w:tc>
        <w:tc>
          <w:tcPr>
            <w:tcW w:w="2397" w:type="dxa"/>
            <w:shd w:val="clear" w:color="auto" w:fill="404040" w:themeFill="text1" w:themeFillTint="BF"/>
          </w:tcPr>
          <w:p w14:paraId="0AB63447" w14:textId="77777777" w:rsidR="00916F71" w:rsidRDefault="003137FF" w:rsidP="003137FF">
            <w:pPr>
              <w:pStyle w:val="TableHeader"/>
            </w:pPr>
            <w:r>
              <w:t>No of licence Units</w:t>
            </w:r>
          </w:p>
        </w:tc>
      </w:tr>
      <w:tr w:rsidR="003137FF" w:rsidRPr="00FC1C14" w14:paraId="1F1C67E3" w14:textId="77777777" w:rsidTr="007816AF">
        <w:trPr>
          <w:cantSplit/>
        </w:trPr>
        <w:tc>
          <w:tcPr>
            <w:tcW w:w="1492" w:type="dxa"/>
            <w:shd w:val="clear" w:color="auto" w:fill="auto"/>
          </w:tcPr>
          <w:p w14:paraId="22A6BAF9" w14:textId="77777777" w:rsidR="003137FF" w:rsidRPr="00B30B11" w:rsidRDefault="003137FF" w:rsidP="00AF4D39">
            <w:pPr>
              <w:pStyle w:val="TableText"/>
              <w:rPr>
                <w:sz w:val="18"/>
              </w:rPr>
            </w:pPr>
            <w:r w:rsidRPr="00B30B11">
              <w:rPr>
                <w:sz w:val="18"/>
              </w:rPr>
              <w:t>Pega PRPC</w:t>
            </w:r>
          </w:p>
        </w:tc>
        <w:tc>
          <w:tcPr>
            <w:tcW w:w="1127" w:type="dxa"/>
          </w:tcPr>
          <w:p w14:paraId="715FAFC8" w14:textId="77777777" w:rsidR="003137FF" w:rsidRPr="00B30B11" w:rsidRDefault="00933884" w:rsidP="00AF4D39">
            <w:pPr>
              <w:pStyle w:val="TableText"/>
              <w:rPr>
                <w:sz w:val="18"/>
              </w:rPr>
            </w:pPr>
            <w:r w:rsidRPr="00B30B11">
              <w:rPr>
                <w:sz w:val="18"/>
              </w:rPr>
              <w:t>7.2.1</w:t>
            </w:r>
          </w:p>
        </w:tc>
        <w:tc>
          <w:tcPr>
            <w:tcW w:w="1553" w:type="dxa"/>
          </w:tcPr>
          <w:p w14:paraId="7EE776E0" w14:textId="77777777" w:rsidR="003137FF" w:rsidRPr="00B30B11" w:rsidRDefault="003137FF" w:rsidP="00AF4D39">
            <w:pPr>
              <w:pStyle w:val="TableText"/>
              <w:rPr>
                <w:sz w:val="18"/>
              </w:rPr>
            </w:pPr>
            <w:r w:rsidRPr="00B30B11">
              <w:rPr>
                <w:sz w:val="18"/>
              </w:rPr>
              <w:t>Pegasystems</w:t>
            </w:r>
          </w:p>
        </w:tc>
        <w:tc>
          <w:tcPr>
            <w:tcW w:w="2933" w:type="dxa"/>
            <w:vMerge w:val="restart"/>
          </w:tcPr>
          <w:p w14:paraId="10C86CE2" w14:textId="77777777" w:rsidR="003137FF" w:rsidRPr="00B30B11" w:rsidRDefault="003137FF" w:rsidP="00A311A6">
            <w:pPr>
              <w:pStyle w:val="TableText"/>
              <w:rPr>
                <w:sz w:val="18"/>
              </w:rPr>
            </w:pPr>
            <w:r w:rsidRPr="00B30B11">
              <w:rPr>
                <w:sz w:val="18"/>
              </w:rPr>
              <w:t>Pega Perpetual Licence</w:t>
            </w:r>
          </w:p>
        </w:tc>
        <w:tc>
          <w:tcPr>
            <w:tcW w:w="2397" w:type="dxa"/>
            <w:vMerge w:val="restart"/>
          </w:tcPr>
          <w:p w14:paraId="7405D72A" w14:textId="77777777" w:rsidR="003137FF" w:rsidRPr="00B30B11" w:rsidRDefault="003137FF" w:rsidP="003137FF">
            <w:pPr>
              <w:pStyle w:val="TableText"/>
              <w:rPr>
                <w:sz w:val="18"/>
              </w:rPr>
            </w:pPr>
            <w:r w:rsidRPr="00B30B11">
              <w:rPr>
                <w:sz w:val="18"/>
              </w:rPr>
              <w:t>100 users (concurrent not named)</w:t>
            </w:r>
          </w:p>
        </w:tc>
      </w:tr>
      <w:tr w:rsidR="003137FF" w:rsidRPr="00FC1C14" w14:paraId="3F7DB284" w14:textId="77777777" w:rsidTr="007816AF">
        <w:trPr>
          <w:cantSplit/>
        </w:trPr>
        <w:tc>
          <w:tcPr>
            <w:tcW w:w="1492" w:type="dxa"/>
            <w:shd w:val="clear" w:color="auto" w:fill="auto"/>
          </w:tcPr>
          <w:p w14:paraId="1FCA2C3C" w14:textId="77777777" w:rsidR="003137FF" w:rsidRPr="00B30B11" w:rsidRDefault="003137FF" w:rsidP="00AF4D39">
            <w:pPr>
              <w:pStyle w:val="TableText"/>
              <w:rPr>
                <w:sz w:val="18"/>
              </w:rPr>
            </w:pPr>
            <w:r w:rsidRPr="00B30B11">
              <w:rPr>
                <w:sz w:val="18"/>
              </w:rPr>
              <w:t>Pega BIX</w:t>
            </w:r>
          </w:p>
        </w:tc>
        <w:tc>
          <w:tcPr>
            <w:tcW w:w="1127" w:type="dxa"/>
          </w:tcPr>
          <w:p w14:paraId="2A0FB930" w14:textId="77777777" w:rsidR="003137FF" w:rsidRPr="00B30B11" w:rsidRDefault="003137FF" w:rsidP="00933884">
            <w:pPr>
              <w:pStyle w:val="TableText"/>
              <w:rPr>
                <w:sz w:val="18"/>
              </w:rPr>
            </w:pPr>
            <w:r w:rsidRPr="00B30B11">
              <w:rPr>
                <w:sz w:val="18"/>
              </w:rPr>
              <w:t>7.</w:t>
            </w:r>
            <w:r w:rsidR="00933884" w:rsidRPr="00B30B11">
              <w:rPr>
                <w:sz w:val="18"/>
              </w:rPr>
              <w:t>2</w:t>
            </w:r>
            <w:r w:rsidRPr="00B30B11">
              <w:rPr>
                <w:sz w:val="18"/>
              </w:rPr>
              <w:t>.</w:t>
            </w:r>
            <w:r w:rsidR="00933884" w:rsidRPr="00B30B11">
              <w:rPr>
                <w:sz w:val="18"/>
              </w:rPr>
              <w:t>1</w:t>
            </w:r>
          </w:p>
        </w:tc>
        <w:tc>
          <w:tcPr>
            <w:tcW w:w="1553" w:type="dxa"/>
          </w:tcPr>
          <w:p w14:paraId="3840338A" w14:textId="77777777" w:rsidR="003137FF" w:rsidRPr="00B30B11" w:rsidRDefault="003137FF" w:rsidP="00AF4D39">
            <w:pPr>
              <w:pStyle w:val="TableText"/>
              <w:rPr>
                <w:sz w:val="18"/>
              </w:rPr>
            </w:pPr>
            <w:r w:rsidRPr="00B30B11">
              <w:rPr>
                <w:sz w:val="18"/>
              </w:rPr>
              <w:t>Pegasystems</w:t>
            </w:r>
          </w:p>
        </w:tc>
        <w:tc>
          <w:tcPr>
            <w:tcW w:w="2933" w:type="dxa"/>
            <w:vMerge/>
          </w:tcPr>
          <w:p w14:paraId="12060B74" w14:textId="77777777" w:rsidR="003137FF" w:rsidRPr="00B30B11" w:rsidRDefault="003137FF" w:rsidP="00AF4D39">
            <w:pPr>
              <w:pStyle w:val="TableText"/>
              <w:rPr>
                <w:sz w:val="18"/>
              </w:rPr>
            </w:pPr>
          </w:p>
        </w:tc>
        <w:tc>
          <w:tcPr>
            <w:tcW w:w="2397" w:type="dxa"/>
            <w:vMerge/>
          </w:tcPr>
          <w:p w14:paraId="0CF21E36" w14:textId="77777777" w:rsidR="003137FF" w:rsidRPr="00B30B11" w:rsidRDefault="003137FF" w:rsidP="00AF4D39">
            <w:pPr>
              <w:pStyle w:val="TableText"/>
              <w:rPr>
                <w:sz w:val="18"/>
              </w:rPr>
            </w:pPr>
          </w:p>
        </w:tc>
      </w:tr>
      <w:tr w:rsidR="00011DA2" w:rsidRPr="00FC1C14" w14:paraId="42FF1699" w14:textId="77777777" w:rsidTr="007816AF">
        <w:trPr>
          <w:cantSplit/>
        </w:trPr>
        <w:tc>
          <w:tcPr>
            <w:tcW w:w="1492" w:type="dxa"/>
            <w:shd w:val="clear" w:color="auto" w:fill="auto"/>
          </w:tcPr>
          <w:p w14:paraId="543654EF" w14:textId="77777777" w:rsidR="00011DA2" w:rsidRPr="00B30B11" w:rsidRDefault="00011DA2" w:rsidP="00011DA2">
            <w:pPr>
              <w:pStyle w:val="TableText"/>
              <w:jc w:val="left"/>
              <w:rPr>
                <w:sz w:val="18"/>
              </w:rPr>
            </w:pPr>
            <w:r w:rsidRPr="00B30B11">
              <w:rPr>
                <w:sz w:val="18"/>
              </w:rPr>
              <w:t>Sophos Server Protection</w:t>
            </w:r>
          </w:p>
        </w:tc>
        <w:tc>
          <w:tcPr>
            <w:tcW w:w="1127" w:type="dxa"/>
          </w:tcPr>
          <w:p w14:paraId="43652CA4" w14:textId="77777777" w:rsidR="00011DA2" w:rsidRPr="00B30B11" w:rsidRDefault="00011DA2" w:rsidP="00011DA2">
            <w:pPr>
              <w:pStyle w:val="TableText"/>
              <w:rPr>
                <w:sz w:val="18"/>
              </w:rPr>
            </w:pPr>
            <w:r w:rsidRPr="00B30B11">
              <w:rPr>
                <w:sz w:val="18"/>
              </w:rPr>
              <w:t>Server Central Protection Standard</w:t>
            </w:r>
          </w:p>
        </w:tc>
        <w:tc>
          <w:tcPr>
            <w:tcW w:w="1553" w:type="dxa"/>
          </w:tcPr>
          <w:p w14:paraId="1B6E64ED" w14:textId="77777777" w:rsidR="00011DA2" w:rsidRPr="00B30B11" w:rsidRDefault="00011DA2" w:rsidP="00011DA2">
            <w:pPr>
              <w:pStyle w:val="TableText"/>
              <w:rPr>
                <w:sz w:val="18"/>
              </w:rPr>
            </w:pPr>
            <w:r w:rsidRPr="00B30B11">
              <w:rPr>
                <w:sz w:val="18"/>
              </w:rPr>
              <w:t>Sophos</w:t>
            </w:r>
          </w:p>
        </w:tc>
        <w:tc>
          <w:tcPr>
            <w:tcW w:w="2933" w:type="dxa"/>
          </w:tcPr>
          <w:p w14:paraId="7522874D" w14:textId="77777777" w:rsidR="00011DA2" w:rsidRPr="00B30B11" w:rsidRDefault="00011DA2" w:rsidP="00011DA2">
            <w:pPr>
              <w:pStyle w:val="TableText"/>
              <w:rPr>
                <w:sz w:val="18"/>
              </w:rPr>
            </w:pPr>
            <w:r w:rsidRPr="00B30B11">
              <w:rPr>
                <w:sz w:val="18"/>
              </w:rPr>
              <w:t>Per server licence</w:t>
            </w:r>
          </w:p>
        </w:tc>
        <w:tc>
          <w:tcPr>
            <w:tcW w:w="2397" w:type="dxa"/>
          </w:tcPr>
          <w:p w14:paraId="48AD7F72" w14:textId="77777777" w:rsidR="00011DA2" w:rsidRPr="00B30B11" w:rsidRDefault="00011DA2" w:rsidP="00011DA2">
            <w:pPr>
              <w:pStyle w:val="TableText"/>
              <w:rPr>
                <w:sz w:val="18"/>
              </w:rPr>
            </w:pPr>
            <w:r w:rsidRPr="00B30B11">
              <w:rPr>
                <w:sz w:val="18"/>
              </w:rPr>
              <w:t>25</w:t>
            </w:r>
          </w:p>
        </w:tc>
      </w:tr>
      <w:tr w:rsidR="00011DA2" w:rsidRPr="00FC1C14" w14:paraId="2009298E" w14:textId="77777777" w:rsidTr="007816AF">
        <w:trPr>
          <w:cantSplit/>
        </w:trPr>
        <w:tc>
          <w:tcPr>
            <w:tcW w:w="1492" w:type="dxa"/>
            <w:shd w:val="clear" w:color="auto" w:fill="auto"/>
          </w:tcPr>
          <w:p w14:paraId="4F12D1C9" w14:textId="77777777" w:rsidR="00011DA2" w:rsidRPr="00B30B11" w:rsidRDefault="00011DA2" w:rsidP="00011DA2">
            <w:pPr>
              <w:pStyle w:val="TableText"/>
              <w:jc w:val="left"/>
              <w:rPr>
                <w:sz w:val="18"/>
              </w:rPr>
            </w:pPr>
            <w:r w:rsidRPr="00B30B11">
              <w:rPr>
                <w:sz w:val="18"/>
              </w:rPr>
              <w:t>Sophos UTM</w:t>
            </w:r>
          </w:p>
        </w:tc>
        <w:tc>
          <w:tcPr>
            <w:tcW w:w="1127" w:type="dxa"/>
          </w:tcPr>
          <w:p w14:paraId="2006DC92" w14:textId="77777777" w:rsidR="00011DA2" w:rsidRPr="00B30B11" w:rsidRDefault="00011DA2" w:rsidP="00011DA2">
            <w:pPr>
              <w:pStyle w:val="TableText"/>
              <w:rPr>
                <w:sz w:val="18"/>
              </w:rPr>
            </w:pPr>
            <w:r w:rsidRPr="00B30B11">
              <w:rPr>
                <w:sz w:val="18"/>
              </w:rPr>
              <w:t>9</w:t>
            </w:r>
          </w:p>
        </w:tc>
        <w:tc>
          <w:tcPr>
            <w:tcW w:w="1553" w:type="dxa"/>
          </w:tcPr>
          <w:p w14:paraId="42488AA1" w14:textId="77777777" w:rsidR="00011DA2" w:rsidRPr="00B30B11" w:rsidRDefault="00011DA2" w:rsidP="00011DA2">
            <w:pPr>
              <w:pStyle w:val="TableText"/>
              <w:rPr>
                <w:sz w:val="18"/>
              </w:rPr>
            </w:pPr>
            <w:r w:rsidRPr="00B30B11">
              <w:rPr>
                <w:sz w:val="18"/>
              </w:rPr>
              <w:t>Sophos</w:t>
            </w:r>
          </w:p>
        </w:tc>
        <w:tc>
          <w:tcPr>
            <w:tcW w:w="2933" w:type="dxa"/>
          </w:tcPr>
          <w:p w14:paraId="73FB282A" w14:textId="77777777" w:rsidR="00011DA2" w:rsidRPr="00B30B11" w:rsidRDefault="00011DA2" w:rsidP="00011DA2">
            <w:pPr>
              <w:pStyle w:val="TableText"/>
              <w:rPr>
                <w:sz w:val="18"/>
              </w:rPr>
            </w:pPr>
            <w:r w:rsidRPr="00B30B11">
              <w:rPr>
                <w:sz w:val="18"/>
              </w:rPr>
              <w:t>Per server licence</w:t>
            </w:r>
          </w:p>
        </w:tc>
        <w:tc>
          <w:tcPr>
            <w:tcW w:w="2397" w:type="dxa"/>
          </w:tcPr>
          <w:p w14:paraId="0540BFC2" w14:textId="66F943EC" w:rsidR="00011DA2" w:rsidRPr="00B30B11" w:rsidRDefault="004724E5" w:rsidP="00011DA2">
            <w:pPr>
              <w:pStyle w:val="TableText"/>
              <w:rPr>
                <w:sz w:val="18"/>
              </w:rPr>
            </w:pPr>
            <w:r>
              <w:rPr>
                <w:sz w:val="18"/>
              </w:rPr>
              <w:t>16</w:t>
            </w:r>
          </w:p>
        </w:tc>
      </w:tr>
      <w:tr w:rsidR="00011DA2" w:rsidRPr="00FC1C14" w14:paraId="5A169442" w14:textId="77777777" w:rsidTr="007816AF">
        <w:trPr>
          <w:cantSplit/>
        </w:trPr>
        <w:tc>
          <w:tcPr>
            <w:tcW w:w="1492" w:type="dxa"/>
            <w:shd w:val="clear" w:color="auto" w:fill="auto"/>
          </w:tcPr>
          <w:p w14:paraId="1A8BE948" w14:textId="77777777" w:rsidR="00011DA2" w:rsidRPr="00B30B11" w:rsidRDefault="00011DA2" w:rsidP="00011DA2">
            <w:pPr>
              <w:pStyle w:val="TableText"/>
              <w:jc w:val="left"/>
              <w:rPr>
                <w:sz w:val="18"/>
              </w:rPr>
            </w:pPr>
            <w:r w:rsidRPr="00B30B11">
              <w:rPr>
                <w:sz w:val="18"/>
              </w:rPr>
              <w:t>Qlik Sense Enterprise</w:t>
            </w:r>
          </w:p>
        </w:tc>
        <w:tc>
          <w:tcPr>
            <w:tcW w:w="1127" w:type="dxa"/>
          </w:tcPr>
          <w:p w14:paraId="04812795" w14:textId="77777777" w:rsidR="00011DA2" w:rsidRPr="00B30B11" w:rsidRDefault="00011DA2" w:rsidP="00011DA2">
            <w:pPr>
              <w:pStyle w:val="TableText"/>
              <w:rPr>
                <w:sz w:val="18"/>
              </w:rPr>
            </w:pPr>
            <w:r w:rsidRPr="00B30B11">
              <w:rPr>
                <w:sz w:val="18"/>
              </w:rPr>
              <w:t>3.1</w:t>
            </w:r>
          </w:p>
        </w:tc>
        <w:tc>
          <w:tcPr>
            <w:tcW w:w="1553" w:type="dxa"/>
          </w:tcPr>
          <w:p w14:paraId="69D829FC" w14:textId="77777777" w:rsidR="00011DA2" w:rsidRPr="00B30B11" w:rsidRDefault="00011DA2" w:rsidP="00011DA2">
            <w:pPr>
              <w:pStyle w:val="TableText"/>
              <w:rPr>
                <w:sz w:val="18"/>
              </w:rPr>
            </w:pPr>
            <w:r>
              <w:rPr>
                <w:sz w:val="18"/>
              </w:rPr>
              <w:t>Qlik</w:t>
            </w:r>
          </w:p>
        </w:tc>
        <w:tc>
          <w:tcPr>
            <w:tcW w:w="2933" w:type="dxa"/>
          </w:tcPr>
          <w:p w14:paraId="24CFA4DB" w14:textId="77777777" w:rsidR="00011DA2" w:rsidRDefault="00011DA2" w:rsidP="00011DA2">
            <w:pPr>
              <w:pStyle w:val="TableText"/>
              <w:rPr>
                <w:sz w:val="18"/>
              </w:rPr>
            </w:pPr>
            <w:r>
              <w:rPr>
                <w:sz w:val="18"/>
              </w:rPr>
              <w:t>Named User</w:t>
            </w:r>
          </w:p>
          <w:p w14:paraId="4CF42625" w14:textId="77777777" w:rsidR="00011DA2" w:rsidRPr="00B30B11" w:rsidRDefault="00011DA2" w:rsidP="00011DA2">
            <w:pPr>
              <w:pStyle w:val="TableText"/>
              <w:rPr>
                <w:sz w:val="18"/>
              </w:rPr>
            </w:pPr>
            <w:r>
              <w:rPr>
                <w:sz w:val="18"/>
              </w:rPr>
              <w:t>Variable User Tokens</w:t>
            </w:r>
          </w:p>
        </w:tc>
        <w:tc>
          <w:tcPr>
            <w:tcW w:w="2397" w:type="dxa"/>
          </w:tcPr>
          <w:p w14:paraId="4D68494F" w14:textId="77777777" w:rsidR="00011DA2" w:rsidRDefault="00733C96" w:rsidP="00590DAA">
            <w:pPr>
              <w:pStyle w:val="TableText"/>
              <w:rPr>
                <w:sz w:val="18"/>
              </w:rPr>
            </w:pPr>
            <w:r>
              <w:rPr>
                <w:sz w:val="18"/>
              </w:rPr>
              <w:t>2</w:t>
            </w:r>
            <w:r w:rsidR="00011DA2">
              <w:rPr>
                <w:sz w:val="18"/>
              </w:rPr>
              <w:t xml:space="preserve">0 named users </w:t>
            </w:r>
          </w:p>
          <w:p w14:paraId="34D13CCF" w14:textId="77777777" w:rsidR="00011DA2" w:rsidRPr="00B30B11" w:rsidRDefault="00733C96" w:rsidP="00201CAA">
            <w:pPr>
              <w:pStyle w:val="TableText"/>
              <w:rPr>
                <w:sz w:val="18"/>
              </w:rPr>
            </w:pPr>
            <w:r>
              <w:rPr>
                <w:sz w:val="18"/>
              </w:rPr>
              <w:t>3</w:t>
            </w:r>
            <w:r w:rsidR="00011DA2">
              <w:rPr>
                <w:sz w:val="18"/>
              </w:rPr>
              <w:t>0 variable user tokens</w:t>
            </w:r>
          </w:p>
        </w:tc>
      </w:tr>
      <w:tr w:rsidR="00011DA2" w:rsidRPr="00FC1C14" w14:paraId="0E8FAD45" w14:textId="77777777" w:rsidTr="007816AF">
        <w:trPr>
          <w:cantSplit/>
        </w:trPr>
        <w:tc>
          <w:tcPr>
            <w:tcW w:w="1492" w:type="dxa"/>
            <w:shd w:val="clear" w:color="auto" w:fill="auto"/>
          </w:tcPr>
          <w:p w14:paraId="2F42979F" w14:textId="77777777" w:rsidR="00011DA2" w:rsidRPr="001754D9" w:rsidRDefault="00011DA2" w:rsidP="00011DA2">
            <w:pPr>
              <w:pStyle w:val="TableText"/>
              <w:jc w:val="left"/>
              <w:rPr>
                <w:sz w:val="18"/>
              </w:rPr>
            </w:pPr>
            <w:proofErr w:type="spellStart"/>
            <w:r w:rsidRPr="001754D9">
              <w:rPr>
                <w:sz w:val="18"/>
              </w:rPr>
              <w:t>JasperReports</w:t>
            </w:r>
            <w:proofErr w:type="spellEnd"/>
            <w:r w:rsidRPr="001754D9">
              <w:rPr>
                <w:sz w:val="18"/>
              </w:rPr>
              <w:t xml:space="preserve"> Library</w:t>
            </w:r>
          </w:p>
        </w:tc>
        <w:tc>
          <w:tcPr>
            <w:tcW w:w="1127" w:type="dxa"/>
          </w:tcPr>
          <w:p w14:paraId="28BF7AF7" w14:textId="77777777" w:rsidR="00011DA2" w:rsidRPr="001754D9" w:rsidRDefault="00011DA2" w:rsidP="00011DA2">
            <w:pPr>
              <w:pStyle w:val="TableText"/>
              <w:rPr>
                <w:sz w:val="18"/>
              </w:rPr>
            </w:pPr>
            <w:r w:rsidRPr="001754D9">
              <w:rPr>
                <w:sz w:val="18"/>
              </w:rPr>
              <w:t>6.3.1</w:t>
            </w:r>
          </w:p>
        </w:tc>
        <w:tc>
          <w:tcPr>
            <w:tcW w:w="1553" w:type="dxa"/>
          </w:tcPr>
          <w:p w14:paraId="54DD2527" w14:textId="77777777" w:rsidR="00011DA2" w:rsidRPr="001754D9" w:rsidRDefault="00011DA2" w:rsidP="00011DA2">
            <w:pPr>
              <w:pStyle w:val="TableText"/>
              <w:rPr>
                <w:sz w:val="18"/>
              </w:rPr>
            </w:pPr>
            <w:r w:rsidRPr="001754D9">
              <w:rPr>
                <w:sz w:val="18"/>
              </w:rPr>
              <w:t>TIBCO Software</w:t>
            </w:r>
          </w:p>
        </w:tc>
        <w:tc>
          <w:tcPr>
            <w:tcW w:w="2933" w:type="dxa"/>
            <w:vMerge w:val="restart"/>
          </w:tcPr>
          <w:p w14:paraId="42E737B0" w14:textId="77777777" w:rsidR="00011DA2" w:rsidRPr="001754D9" w:rsidRDefault="00011DA2" w:rsidP="00011DA2">
            <w:pPr>
              <w:pStyle w:val="TableText"/>
              <w:rPr>
                <w:sz w:val="18"/>
              </w:rPr>
            </w:pPr>
            <w:r w:rsidRPr="001754D9">
              <w:rPr>
                <w:sz w:val="18"/>
              </w:rPr>
              <w:t>Licenced as Jasper Reports Rep</w:t>
            </w:r>
            <w:r>
              <w:rPr>
                <w:sz w:val="18"/>
              </w:rPr>
              <w:t>orting Edition with ETL Add-on.</w:t>
            </w:r>
          </w:p>
        </w:tc>
        <w:tc>
          <w:tcPr>
            <w:tcW w:w="2397" w:type="dxa"/>
            <w:vMerge w:val="restart"/>
          </w:tcPr>
          <w:p w14:paraId="3B5031B4" w14:textId="77777777" w:rsidR="00011DA2" w:rsidRPr="001754D9" w:rsidRDefault="00011DA2" w:rsidP="00011DA2">
            <w:pPr>
              <w:pStyle w:val="TableText"/>
              <w:rPr>
                <w:sz w:val="18"/>
              </w:rPr>
            </w:pPr>
            <w:r>
              <w:rPr>
                <w:sz w:val="18"/>
              </w:rPr>
              <w:t>1</w:t>
            </w:r>
          </w:p>
        </w:tc>
      </w:tr>
      <w:tr w:rsidR="00011DA2" w:rsidRPr="00FC1C14" w14:paraId="11580CD1" w14:textId="77777777" w:rsidTr="007816AF">
        <w:trPr>
          <w:cantSplit/>
        </w:trPr>
        <w:tc>
          <w:tcPr>
            <w:tcW w:w="1492" w:type="dxa"/>
            <w:shd w:val="clear" w:color="auto" w:fill="auto"/>
          </w:tcPr>
          <w:p w14:paraId="38F6F29A" w14:textId="77777777" w:rsidR="00011DA2" w:rsidRPr="001754D9" w:rsidRDefault="00011DA2" w:rsidP="00011DA2">
            <w:pPr>
              <w:pStyle w:val="TableText"/>
              <w:jc w:val="left"/>
              <w:rPr>
                <w:sz w:val="18"/>
              </w:rPr>
            </w:pPr>
            <w:proofErr w:type="spellStart"/>
            <w:r w:rsidRPr="001754D9">
              <w:rPr>
                <w:sz w:val="18"/>
              </w:rPr>
              <w:t>JasperSoft</w:t>
            </w:r>
            <w:proofErr w:type="spellEnd"/>
            <w:r w:rsidRPr="001754D9">
              <w:rPr>
                <w:sz w:val="18"/>
              </w:rPr>
              <w:t xml:space="preserve"> ETL</w:t>
            </w:r>
          </w:p>
        </w:tc>
        <w:tc>
          <w:tcPr>
            <w:tcW w:w="1127" w:type="dxa"/>
          </w:tcPr>
          <w:p w14:paraId="74C5E32C" w14:textId="77777777" w:rsidR="00011DA2" w:rsidRPr="001754D9" w:rsidRDefault="00011DA2" w:rsidP="00011DA2">
            <w:pPr>
              <w:pStyle w:val="TableText"/>
              <w:rPr>
                <w:sz w:val="18"/>
              </w:rPr>
            </w:pPr>
            <w:r w:rsidRPr="001754D9">
              <w:rPr>
                <w:sz w:val="18"/>
              </w:rPr>
              <w:t>6.2.1</w:t>
            </w:r>
          </w:p>
        </w:tc>
        <w:tc>
          <w:tcPr>
            <w:tcW w:w="1553" w:type="dxa"/>
          </w:tcPr>
          <w:p w14:paraId="66A8F808" w14:textId="77777777" w:rsidR="00011DA2" w:rsidRPr="001754D9" w:rsidRDefault="00011DA2" w:rsidP="00011DA2">
            <w:pPr>
              <w:pStyle w:val="TableText"/>
              <w:rPr>
                <w:sz w:val="18"/>
              </w:rPr>
            </w:pPr>
            <w:r w:rsidRPr="001754D9">
              <w:rPr>
                <w:sz w:val="18"/>
              </w:rPr>
              <w:t>TIBCO Software</w:t>
            </w:r>
          </w:p>
        </w:tc>
        <w:tc>
          <w:tcPr>
            <w:tcW w:w="2933" w:type="dxa"/>
            <w:vMerge/>
          </w:tcPr>
          <w:p w14:paraId="7B403E38" w14:textId="77777777" w:rsidR="00011DA2" w:rsidRPr="001754D9" w:rsidRDefault="00011DA2" w:rsidP="00011DA2">
            <w:pPr>
              <w:pStyle w:val="TableText"/>
              <w:rPr>
                <w:sz w:val="18"/>
              </w:rPr>
            </w:pPr>
          </w:p>
        </w:tc>
        <w:tc>
          <w:tcPr>
            <w:tcW w:w="2397" w:type="dxa"/>
            <w:vMerge/>
          </w:tcPr>
          <w:p w14:paraId="6A9FD916" w14:textId="77777777" w:rsidR="00011DA2" w:rsidRPr="001754D9" w:rsidRDefault="00011DA2" w:rsidP="00011DA2">
            <w:pPr>
              <w:pStyle w:val="TableText"/>
              <w:rPr>
                <w:sz w:val="18"/>
              </w:rPr>
            </w:pPr>
          </w:p>
        </w:tc>
      </w:tr>
      <w:tr w:rsidR="00011DA2" w:rsidRPr="00FC1C14" w14:paraId="4CA10C52" w14:textId="77777777" w:rsidTr="007816AF">
        <w:trPr>
          <w:cantSplit/>
        </w:trPr>
        <w:tc>
          <w:tcPr>
            <w:tcW w:w="1492" w:type="dxa"/>
            <w:shd w:val="clear" w:color="auto" w:fill="auto"/>
          </w:tcPr>
          <w:p w14:paraId="79F07002" w14:textId="77777777" w:rsidR="00011DA2" w:rsidRDefault="00011DA2" w:rsidP="00011DA2">
            <w:pPr>
              <w:pStyle w:val="TableText"/>
              <w:jc w:val="left"/>
              <w:rPr>
                <w:sz w:val="18"/>
              </w:rPr>
            </w:pPr>
            <w:r w:rsidRPr="00B30B11">
              <w:rPr>
                <w:sz w:val="18"/>
              </w:rPr>
              <w:t>Microsoft Internet Information Services</w:t>
            </w:r>
          </w:p>
        </w:tc>
        <w:tc>
          <w:tcPr>
            <w:tcW w:w="1127" w:type="dxa"/>
          </w:tcPr>
          <w:p w14:paraId="180604E0" w14:textId="77777777" w:rsidR="00011DA2" w:rsidRDefault="00011DA2" w:rsidP="00011DA2">
            <w:pPr>
              <w:pStyle w:val="TableText"/>
              <w:rPr>
                <w:sz w:val="18"/>
              </w:rPr>
            </w:pPr>
            <w:r w:rsidRPr="00B30B11">
              <w:rPr>
                <w:sz w:val="18"/>
              </w:rPr>
              <w:t>8.5</w:t>
            </w:r>
          </w:p>
        </w:tc>
        <w:tc>
          <w:tcPr>
            <w:tcW w:w="1553" w:type="dxa"/>
          </w:tcPr>
          <w:p w14:paraId="39F5BA80" w14:textId="77777777" w:rsidR="00011DA2" w:rsidRDefault="00011DA2" w:rsidP="00011DA2">
            <w:pPr>
              <w:pStyle w:val="TableText"/>
              <w:rPr>
                <w:sz w:val="18"/>
              </w:rPr>
            </w:pPr>
            <w:r w:rsidRPr="00B30B11">
              <w:rPr>
                <w:sz w:val="18"/>
              </w:rPr>
              <w:t>Microsoft</w:t>
            </w:r>
          </w:p>
        </w:tc>
        <w:tc>
          <w:tcPr>
            <w:tcW w:w="2933" w:type="dxa"/>
          </w:tcPr>
          <w:p w14:paraId="23009206" w14:textId="77777777" w:rsidR="00011DA2" w:rsidRDefault="00011DA2" w:rsidP="00011DA2">
            <w:pPr>
              <w:pStyle w:val="TableText"/>
              <w:rPr>
                <w:sz w:val="18"/>
              </w:rPr>
            </w:pPr>
            <w:r w:rsidRPr="00B30B11">
              <w:rPr>
                <w:sz w:val="18"/>
              </w:rPr>
              <w:t>N/A - Included in Windows Server</w:t>
            </w:r>
          </w:p>
        </w:tc>
        <w:tc>
          <w:tcPr>
            <w:tcW w:w="2397" w:type="dxa"/>
          </w:tcPr>
          <w:p w14:paraId="67EEBBA1" w14:textId="77777777" w:rsidR="00011DA2" w:rsidRDefault="00011DA2" w:rsidP="00011DA2">
            <w:pPr>
              <w:pStyle w:val="TableText"/>
              <w:rPr>
                <w:sz w:val="18"/>
              </w:rPr>
            </w:pPr>
            <w:r w:rsidRPr="00B30B11">
              <w:rPr>
                <w:sz w:val="18"/>
              </w:rPr>
              <w:t>N/A</w:t>
            </w:r>
          </w:p>
        </w:tc>
      </w:tr>
      <w:tr w:rsidR="00011DA2" w:rsidRPr="00FC1C14" w14:paraId="149C9995" w14:textId="77777777" w:rsidTr="007816AF">
        <w:trPr>
          <w:cantSplit/>
        </w:trPr>
        <w:tc>
          <w:tcPr>
            <w:tcW w:w="1492" w:type="dxa"/>
            <w:shd w:val="clear" w:color="auto" w:fill="auto"/>
          </w:tcPr>
          <w:p w14:paraId="596270CB" w14:textId="77777777" w:rsidR="00011DA2" w:rsidRDefault="00011DA2" w:rsidP="00011DA2">
            <w:pPr>
              <w:pStyle w:val="TableText"/>
              <w:jc w:val="left"/>
              <w:rPr>
                <w:sz w:val="18"/>
              </w:rPr>
            </w:pPr>
            <w:r w:rsidRPr="00B30B11">
              <w:rPr>
                <w:sz w:val="18"/>
              </w:rPr>
              <w:t>Apache Tomcat</w:t>
            </w:r>
          </w:p>
        </w:tc>
        <w:tc>
          <w:tcPr>
            <w:tcW w:w="1127" w:type="dxa"/>
          </w:tcPr>
          <w:p w14:paraId="308DEEC5" w14:textId="77777777" w:rsidR="00011DA2" w:rsidRDefault="00011DA2" w:rsidP="00011DA2">
            <w:pPr>
              <w:pStyle w:val="TableText"/>
              <w:rPr>
                <w:sz w:val="18"/>
              </w:rPr>
            </w:pPr>
            <w:r>
              <w:rPr>
                <w:sz w:val="18"/>
              </w:rPr>
              <w:t>8.5.5</w:t>
            </w:r>
          </w:p>
        </w:tc>
        <w:tc>
          <w:tcPr>
            <w:tcW w:w="1553" w:type="dxa"/>
          </w:tcPr>
          <w:p w14:paraId="500DB8EF" w14:textId="77777777" w:rsidR="00011DA2" w:rsidRDefault="00011DA2" w:rsidP="00011DA2">
            <w:pPr>
              <w:pStyle w:val="TableText"/>
              <w:rPr>
                <w:sz w:val="18"/>
              </w:rPr>
            </w:pPr>
            <w:r w:rsidRPr="00B30B11">
              <w:rPr>
                <w:sz w:val="18"/>
              </w:rPr>
              <w:t>Apache</w:t>
            </w:r>
          </w:p>
        </w:tc>
        <w:tc>
          <w:tcPr>
            <w:tcW w:w="2933" w:type="dxa"/>
          </w:tcPr>
          <w:p w14:paraId="397C7999" w14:textId="77777777" w:rsidR="00011DA2" w:rsidRDefault="00011DA2" w:rsidP="00011DA2">
            <w:pPr>
              <w:pStyle w:val="TableText"/>
              <w:rPr>
                <w:sz w:val="18"/>
              </w:rPr>
            </w:pPr>
            <w:r w:rsidRPr="00B30B11">
              <w:rPr>
                <w:sz w:val="18"/>
              </w:rPr>
              <w:t>N/A – Included in RHES</w:t>
            </w:r>
          </w:p>
        </w:tc>
        <w:tc>
          <w:tcPr>
            <w:tcW w:w="2397" w:type="dxa"/>
          </w:tcPr>
          <w:p w14:paraId="7751B513" w14:textId="77777777" w:rsidR="00011DA2" w:rsidRDefault="00011DA2" w:rsidP="00011DA2">
            <w:pPr>
              <w:pStyle w:val="TableText"/>
              <w:rPr>
                <w:sz w:val="18"/>
              </w:rPr>
            </w:pPr>
            <w:r w:rsidRPr="00B30B11">
              <w:rPr>
                <w:sz w:val="18"/>
              </w:rPr>
              <w:t>N/A</w:t>
            </w:r>
          </w:p>
        </w:tc>
      </w:tr>
      <w:tr w:rsidR="00011DA2" w:rsidRPr="00FC1C14" w14:paraId="22C9C3CE" w14:textId="77777777" w:rsidTr="007816AF">
        <w:trPr>
          <w:cantSplit/>
        </w:trPr>
        <w:tc>
          <w:tcPr>
            <w:tcW w:w="1492" w:type="dxa"/>
            <w:shd w:val="clear" w:color="auto" w:fill="auto"/>
          </w:tcPr>
          <w:p w14:paraId="56BCB062" w14:textId="77777777" w:rsidR="00011DA2" w:rsidRDefault="00011DA2" w:rsidP="00011DA2">
            <w:pPr>
              <w:pStyle w:val="TableText"/>
              <w:jc w:val="left"/>
              <w:rPr>
                <w:sz w:val="18"/>
              </w:rPr>
            </w:pPr>
            <w:r w:rsidRPr="00B30B11">
              <w:rPr>
                <w:sz w:val="18"/>
              </w:rPr>
              <w:t>AWS CLI</w:t>
            </w:r>
          </w:p>
        </w:tc>
        <w:tc>
          <w:tcPr>
            <w:tcW w:w="1127" w:type="dxa"/>
          </w:tcPr>
          <w:p w14:paraId="1FC795D7" w14:textId="77777777" w:rsidR="00011DA2" w:rsidRDefault="00011DA2" w:rsidP="00011DA2">
            <w:pPr>
              <w:pStyle w:val="TableText"/>
              <w:rPr>
                <w:sz w:val="18"/>
              </w:rPr>
            </w:pPr>
            <w:r w:rsidRPr="00B30B11">
              <w:rPr>
                <w:sz w:val="18"/>
              </w:rPr>
              <w:t>1.10.38</w:t>
            </w:r>
          </w:p>
        </w:tc>
        <w:tc>
          <w:tcPr>
            <w:tcW w:w="1553" w:type="dxa"/>
          </w:tcPr>
          <w:p w14:paraId="46CC24B5" w14:textId="77777777" w:rsidR="00011DA2" w:rsidRDefault="00011DA2" w:rsidP="00011DA2">
            <w:pPr>
              <w:pStyle w:val="TableText"/>
              <w:rPr>
                <w:sz w:val="18"/>
              </w:rPr>
            </w:pPr>
            <w:r w:rsidRPr="00B30B11">
              <w:rPr>
                <w:sz w:val="18"/>
              </w:rPr>
              <w:t>Amazon Web Services</w:t>
            </w:r>
          </w:p>
        </w:tc>
        <w:tc>
          <w:tcPr>
            <w:tcW w:w="2933" w:type="dxa"/>
          </w:tcPr>
          <w:p w14:paraId="20A91829" w14:textId="77777777" w:rsidR="00011DA2" w:rsidRDefault="00011DA2" w:rsidP="00011DA2">
            <w:pPr>
              <w:pStyle w:val="TableText"/>
              <w:rPr>
                <w:sz w:val="18"/>
              </w:rPr>
            </w:pPr>
            <w:r w:rsidRPr="00B30B11">
              <w:rPr>
                <w:sz w:val="18"/>
              </w:rPr>
              <w:t xml:space="preserve">N/A - Included in AWS </w:t>
            </w:r>
          </w:p>
        </w:tc>
        <w:tc>
          <w:tcPr>
            <w:tcW w:w="2397" w:type="dxa"/>
          </w:tcPr>
          <w:p w14:paraId="12109FA9" w14:textId="77777777" w:rsidR="00011DA2" w:rsidRDefault="00011DA2" w:rsidP="00011DA2">
            <w:pPr>
              <w:pStyle w:val="TableText"/>
              <w:rPr>
                <w:sz w:val="18"/>
              </w:rPr>
            </w:pPr>
            <w:r w:rsidRPr="00B30B11">
              <w:rPr>
                <w:sz w:val="18"/>
              </w:rPr>
              <w:t>N/A</w:t>
            </w:r>
          </w:p>
        </w:tc>
      </w:tr>
      <w:tr w:rsidR="002914F6" w:rsidRPr="00FC1C14" w14:paraId="28DCE241" w14:textId="77777777" w:rsidTr="007816AF">
        <w:trPr>
          <w:cantSplit/>
        </w:trPr>
        <w:tc>
          <w:tcPr>
            <w:tcW w:w="1492" w:type="dxa"/>
            <w:shd w:val="clear" w:color="auto" w:fill="auto"/>
          </w:tcPr>
          <w:p w14:paraId="31696C29" w14:textId="77777777" w:rsidR="002914F6" w:rsidRDefault="002914F6" w:rsidP="002914F6">
            <w:pPr>
              <w:pStyle w:val="TableText"/>
              <w:jc w:val="left"/>
              <w:rPr>
                <w:sz w:val="18"/>
              </w:rPr>
            </w:pPr>
            <w:r>
              <w:rPr>
                <w:sz w:val="18"/>
              </w:rPr>
              <w:t>AWS Java SDK</w:t>
            </w:r>
          </w:p>
        </w:tc>
        <w:tc>
          <w:tcPr>
            <w:tcW w:w="1127" w:type="dxa"/>
          </w:tcPr>
          <w:p w14:paraId="34672ED2" w14:textId="77777777" w:rsidR="002914F6" w:rsidRDefault="002914F6" w:rsidP="002914F6">
            <w:pPr>
              <w:pStyle w:val="TableText"/>
              <w:rPr>
                <w:sz w:val="18"/>
              </w:rPr>
            </w:pPr>
            <w:r>
              <w:rPr>
                <w:sz w:val="18"/>
              </w:rPr>
              <w:t>1.11.36</w:t>
            </w:r>
          </w:p>
        </w:tc>
        <w:tc>
          <w:tcPr>
            <w:tcW w:w="1553" w:type="dxa"/>
          </w:tcPr>
          <w:p w14:paraId="757C0487" w14:textId="77777777" w:rsidR="002914F6" w:rsidRDefault="002914F6" w:rsidP="002914F6">
            <w:pPr>
              <w:pStyle w:val="TableText"/>
              <w:rPr>
                <w:sz w:val="18"/>
              </w:rPr>
            </w:pPr>
            <w:r w:rsidRPr="00B30B11">
              <w:rPr>
                <w:sz w:val="18"/>
              </w:rPr>
              <w:t>Amazon Web Services</w:t>
            </w:r>
          </w:p>
        </w:tc>
        <w:tc>
          <w:tcPr>
            <w:tcW w:w="2933" w:type="dxa"/>
          </w:tcPr>
          <w:p w14:paraId="31C6B1DE" w14:textId="77777777" w:rsidR="002914F6" w:rsidRDefault="002914F6" w:rsidP="002914F6">
            <w:pPr>
              <w:pStyle w:val="TableText"/>
              <w:rPr>
                <w:sz w:val="18"/>
              </w:rPr>
            </w:pPr>
            <w:r w:rsidRPr="00B30B11">
              <w:rPr>
                <w:sz w:val="18"/>
              </w:rPr>
              <w:t xml:space="preserve">N/A - Included in AWS </w:t>
            </w:r>
          </w:p>
        </w:tc>
        <w:tc>
          <w:tcPr>
            <w:tcW w:w="2397" w:type="dxa"/>
          </w:tcPr>
          <w:p w14:paraId="2EA2712F" w14:textId="77777777" w:rsidR="002914F6" w:rsidRDefault="002914F6" w:rsidP="002914F6">
            <w:pPr>
              <w:pStyle w:val="TableText"/>
              <w:rPr>
                <w:sz w:val="18"/>
              </w:rPr>
            </w:pPr>
            <w:r w:rsidRPr="00B30B11">
              <w:rPr>
                <w:sz w:val="18"/>
              </w:rPr>
              <w:t>N/A</w:t>
            </w:r>
          </w:p>
        </w:tc>
      </w:tr>
      <w:tr w:rsidR="002914F6" w:rsidRPr="00FC1C14" w14:paraId="79BF7492" w14:textId="77777777" w:rsidTr="007816AF">
        <w:trPr>
          <w:cantSplit/>
        </w:trPr>
        <w:tc>
          <w:tcPr>
            <w:tcW w:w="1492" w:type="dxa"/>
            <w:shd w:val="clear" w:color="auto" w:fill="auto"/>
          </w:tcPr>
          <w:p w14:paraId="3CE0AAB6" w14:textId="77777777" w:rsidR="002914F6" w:rsidRDefault="002914F6" w:rsidP="002914F6">
            <w:pPr>
              <w:pStyle w:val="TableText"/>
              <w:jc w:val="left"/>
              <w:rPr>
                <w:sz w:val="18"/>
              </w:rPr>
            </w:pPr>
            <w:proofErr w:type="spellStart"/>
            <w:r>
              <w:rPr>
                <w:sz w:val="18"/>
              </w:rPr>
              <w:t>NSClient</w:t>
            </w:r>
            <w:proofErr w:type="spellEnd"/>
          </w:p>
          <w:p w14:paraId="1201CC74" w14:textId="77777777" w:rsidR="002914F6" w:rsidRDefault="002914F6" w:rsidP="002914F6">
            <w:pPr>
              <w:pStyle w:val="TableText"/>
              <w:jc w:val="left"/>
              <w:rPr>
                <w:sz w:val="18"/>
              </w:rPr>
            </w:pPr>
            <w:r>
              <w:rPr>
                <w:sz w:val="18"/>
              </w:rPr>
              <w:t>(Monitoring Client/Agent)</w:t>
            </w:r>
          </w:p>
        </w:tc>
        <w:tc>
          <w:tcPr>
            <w:tcW w:w="1127" w:type="dxa"/>
          </w:tcPr>
          <w:p w14:paraId="6A0D4ACA" w14:textId="77777777" w:rsidR="002914F6" w:rsidRDefault="002914F6" w:rsidP="002914F6">
            <w:pPr>
              <w:pStyle w:val="TableText"/>
              <w:rPr>
                <w:sz w:val="18"/>
              </w:rPr>
            </w:pPr>
            <w:r>
              <w:rPr>
                <w:sz w:val="18"/>
              </w:rPr>
              <w:t>0.4.4</w:t>
            </w:r>
          </w:p>
        </w:tc>
        <w:tc>
          <w:tcPr>
            <w:tcW w:w="1553" w:type="dxa"/>
          </w:tcPr>
          <w:p w14:paraId="1AFB209F" w14:textId="77777777" w:rsidR="002914F6" w:rsidRDefault="002914F6" w:rsidP="002914F6">
            <w:pPr>
              <w:pStyle w:val="TableText"/>
              <w:rPr>
                <w:sz w:val="18"/>
              </w:rPr>
            </w:pPr>
            <w:r>
              <w:rPr>
                <w:sz w:val="18"/>
              </w:rPr>
              <w:t>NSClient.org</w:t>
            </w:r>
          </w:p>
        </w:tc>
        <w:tc>
          <w:tcPr>
            <w:tcW w:w="2933" w:type="dxa"/>
          </w:tcPr>
          <w:p w14:paraId="2F1F2331" w14:textId="77777777" w:rsidR="000F644A" w:rsidRDefault="002914F6" w:rsidP="002914F6">
            <w:pPr>
              <w:pStyle w:val="TableText"/>
              <w:rPr>
                <w:sz w:val="18"/>
              </w:rPr>
            </w:pPr>
            <w:r>
              <w:rPr>
                <w:sz w:val="18"/>
              </w:rPr>
              <w:t>Free / Open Source</w:t>
            </w:r>
            <w:r w:rsidR="000F644A">
              <w:rPr>
                <w:sz w:val="18"/>
              </w:rPr>
              <w:t xml:space="preserve"> *</w:t>
            </w:r>
          </w:p>
          <w:p w14:paraId="5895E7D0" w14:textId="77777777" w:rsidR="002F5D5F" w:rsidRDefault="001303F1" w:rsidP="002914F6">
            <w:pPr>
              <w:pStyle w:val="TableText"/>
              <w:rPr>
                <w:sz w:val="18"/>
              </w:rPr>
            </w:pPr>
            <w:r>
              <w:rPr>
                <w:sz w:val="18"/>
              </w:rPr>
              <w:t xml:space="preserve">Licensed under </w:t>
            </w:r>
            <w:r w:rsidR="002914F6">
              <w:rPr>
                <w:sz w:val="18"/>
              </w:rPr>
              <w:t>G</w:t>
            </w:r>
            <w:r w:rsidR="002F5D5F">
              <w:rPr>
                <w:sz w:val="18"/>
              </w:rPr>
              <w:t>NU G</w:t>
            </w:r>
            <w:r w:rsidR="002914F6">
              <w:rPr>
                <w:sz w:val="18"/>
              </w:rPr>
              <w:t>PL</w:t>
            </w:r>
            <w:r w:rsidR="002F5D5F">
              <w:rPr>
                <w:sz w:val="18"/>
              </w:rPr>
              <w:t>:</w:t>
            </w:r>
          </w:p>
          <w:p w14:paraId="09EB0EAD" w14:textId="77777777" w:rsidR="002F5D5F" w:rsidRDefault="00676330" w:rsidP="002914F6">
            <w:pPr>
              <w:pStyle w:val="TableText"/>
              <w:rPr>
                <w:sz w:val="18"/>
              </w:rPr>
            </w:pPr>
            <w:hyperlink r:id="rId61" w:history="1">
              <w:r w:rsidR="002F5D5F" w:rsidRPr="00DE4210">
                <w:rPr>
                  <w:rStyle w:val="Hyperlink"/>
                  <w:sz w:val="18"/>
                </w:rPr>
                <w:t>https://docs.nsclient.org/license.html</w:t>
              </w:r>
            </w:hyperlink>
          </w:p>
        </w:tc>
        <w:tc>
          <w:tcPr>
            <w:tcW w:w="2397" w:type="dxa"/>
          </w:tcPr>
          <w:p w14:paraId="199EBCD8" w14:textId="77777777" w:rsidR="002914F6" w:rsidRDefault="002914F6" w:rsidP="002914F6">
            <w:pPr>
              <w:pStyle w:val="TableText"/>
              <w:rPr>
                <w:sz w:val="18"/>
              </w:rPr>
            </w:pPr>
            <w:r>
              <w:rPr>
                <w:sz w:val="18"/>
              </w:rPr>
              <w:t>N/A</w:t>
            </w:r>
          </w:p>
        </w:tc>
      </w:tr>
      <w:tr w:rsidR="002914F6" w:rsidRPr="00FC1C14" w14:paraId="6E881B69" w14:textId="77777777" w:rsidTr="007816AF">
        <w:trPr>
          <w:cantSplit/>
        </w:trPr>
        <w:tc>
          <w:tcPr>
            <w:tcW w:w="1492" w:type="dxa"/>
            <w:shd w:val="clear" w:color="auto" w:fill="auto"/>
          </w:tcPr>
          <w:p w14:paraId="40E7F788" w14:textId="77777777" w:rsidR="002914F6" w:rsidRDefault="002914F6" w:rsidP="002914F6">
            <w:pPr>
              <w:pStyle w:val="TableText"/>
              <w:jc w:val="left"/>
              <w:rPr>
                <w:sz w:val="18"/>
              </w:rPr>
            </w:pPr>
            <w:r>
              <w:rPr>
                <w:sz w:val="18"/>
              </w:rPr>
              <w:t>Exp4j</w:t>
            </w:r>
            <w:r w:rsidR="00855DFB">
              <w:rPr>
                <w:sz w:val="18"/>
              </w:rPr>
              <w:t xml:space="preserve"> #</w:t>
            </w:r>
          </w:p>
          <w:p w14:paraId="1E0FE4DD" w14:textId="77777777" w:rsidR="002914F6" w:rsidRDefault="002914F6" w:rsidP="002914F6">
            <w:pPr>
              <w:pStyle w:val="TableText"/>
              <w:jc w:val="left"/>
              <w:rPr>
                <w:sz w:val="18"/>
              </w:rPr>
            </w:pPr>
            <w:r>
              <w:rPr>
                <w:sz w:val="18"/>
              </w:rPr>
              <w:t>(Pega ruleset expression engine)</w:t>
            </w:r>
          </w:p>
        </w:tc>
        <w:tc>
          <w:tcPr>
            <w:tcW w:w="1127" w:type="dxa"/>
          </w:tcPr>
          <w:p w14:paraId="62CBBE8F" w14:textId="77777777" w:rsidR="002914F6" w:rsidRDefault="002914F6" w:rsidP="002914F6">
            <w:pPr>
              <w:pStyle w:val="TableText"/>
              <w:rPr>
                <w:sz w:val="18"/>
              </w:rPr>
            </w:pPr>
            <w:r>
              <w:rPr>
                <w:sz w:val="18"/>
              </w:rPr>
              <w:t>0.4.7</w:t>
            </w:r>
          </w:p>
        </w:tc>
        <w:tc>
          <w:tcPr>
            <w:tcW w:w="1553" w:type="dxa"/>
          </w:tcPr>
          <w:p w14:paraId="3D5A70B5" w14:textId="77777777" w:rsidR="002914F6" w:rsidRDefault="002914F6" w:rsidP="002914F6">
            <w:pPr>
              <w:pStyle w:val="TableText"/>
              <w:rPr>
                <w:sz w:val="18"/>
              </w:rPr>
            </w:pPr>
            <w:r w:rsidRPr="007816AF">
              <w:rPr>
                <w:sz w:val="18"/>
              </w:rPr>
              <w:t>http://www.objecthunter.net/exp4j/</w:t>
            </w:r>
          </w:p>
        </w:tc>
        <w:tc>
          <w:tcPr>
            <w:tcW w:w="2933" w:type="dxa"/>
          </w:tcPr>
          <w:p w14:paraId="51A293CA" w14:textId="77777777" w:rsidR="001303F1" w:rsidRDefault="002914F6" w:rsidP="002914F6">
            <w:pPr>
              <w:pStyle w:val="TableText"/>
              <w:rPr>
                <w:sz w:val="18"/>
              </w:rPr>
            </w:pPr>
            <w:r w:rsidRPr="001754D9">
              <w:rPr>
                <w:sz w:val="18"/>
              </w:rPr>
              <w:t xml:space="preserve">Free / </w:t>
            </w:r>
            <w:r>
              <w:rPr>
                <w:sz w:val="18"/>
              </w:rPr>
              <w:t xml:space="preserve">Open Source </w:t>
            </w:r>
          </w:p>
          <w:p w14:paraId="650C8386" w14:textId="77777777" w:rsidR="001303F1" w:rsidRDefault="001303F1">
            <w:pPr>
              <w:pStyle w:val="TableText"/>
              <w:rPr>
                <w:sz w:val="18"/>
              </w:rPr>
            </w:pPr>
            <w:r>
              <w:rPr>
                <w:sz w:val="18"/>
              </w:rPr>
              <w:t xml:space="preserve">Licensed under </w:t>
            </w:r>
            <w:r w:rsidR="002914F6" w:rsidRPr="001754D9">
              <w:rPr>
                <w:sz w:val="18"/>
              </w:rPr>
              <w:t>Apache 2.</w:t>
            </w:r>
            <w:r>
              <w:rPr>
                <w:sz w:val="18"/>
              </w:rPr>
              <w:t>0:</w:t>
            </w:r>
          </w:p>
          <w:p w14:paraId="2C1E8F09" w14:textId="77777777" w:rsidR="002914F6" w:rsidRDefault="00676330">
            <w:pPr>
              <w:pStyle w:val="TableText"/>
              <w:rPr>
                <w:sz w:val="18"/>
              </w:rPr>
            </w:pPr>
            <w:hyperlink r:id="rId62" w:history="1">
              <w:r w:rsidR="001303F1" w:rsidRPr="00DE4210">
                <w:rPr>
                  <w:rStyle w:val="Hyperlink"/>
                  <w:sz w:val="18"/>
                </w:rPr>
                <w:t>http://www.objecthunter.net/exp4j/license.html</w:t>
              </w:r>
            </w:hyperlink>
          </w:p>
        </w:tc>
        <w:tc>
          <w:tcPr>
            <w:tcW w:w="2397" w:type="dxa"/>
          </w:tcPr>
          <w:p w14:paraId="2B622091" w14:textId="77777777" w:rsidR="002914F6" w:rsidRDefault="002914F6" w:rsidP="002914F6">
            <w:pPr>
              <w:pStyle w:val="TableText"/>
              <w:rPr>
                <w:sz w:val="18"/>
              </w:rPr>
            </w:pPr>
            <w:r>
              <w:rPr>
                <w:sz w:val="18"/>
              </w:rPr>
              <w:t>N/A</w:t>
            </w:r>
          </w:p>
        </w:tc>
      </w:tr>
      <w:tr w:rsidR="002914F6" w:rsidRPr="00FC1C14" w14:paraId="7DD1783A" w14:textId="77777777" w:rsidTr="007816AF">
        <w:trPr>
          <w:cantSplit/>
        </w:trPr>
        <w:tc>
          <w:tcPr>
            <w:tcW w:w="1492" w:type="dxa"/>
            <w:shd w:val="clear" w:color="auto" w:fill="auto"/>
          </w:tcPr>
          <w:p w14:paraId="769088F2" w14:textId="77777777" w:rsidR="002914F6" w:rsidRPr="001754D9" w:rsidRDefault="002914F6">
            <w:pPr>
              <w:pStyle w:val="TableText"/>
              <w:jc w:val="left"/>
              <w:rPr>
                <w:sz w:val="18"/>
              </w:rPr>
            </w:pPr>
            <w:proofErr w:type="spellStart"/>
            <w:r w:rsidRPr="001754D9">
              <w:rPr>
                <w:sz w:val="18"/>
              </w:rPr>
              <w:t>PGAdmin</w:t>
            </w:r>
            <w:proofErr w:type="spellEnd"/>
            <w:r w:rsidRPr="001754D9">
              <w:rPr>
                <w:sz w:val="18"/>
              </w:rPr>
              <w:t xml:space="preserve"> </w:t>
            </w:r>
            <w:r w:rsidR="002B288F">
              <w:rPr>
                <w:sz w:val="18"/>
              </w:rPr>
              <w:t xml:space="preserve">IV </w:t>
            </w:r>
            <w:r w:rsidRPr="001754D9">
              <w:rPr>
                <w:sz w:val="18"/>
              </w:rPr>
              <w:t>(</w:t>
            </w:r>
            <w:r w:rsidR="002B288F" w:rsidRPr="001754D9">
              <w:rPr>
                <w:sz w:val="18"/>
              </w:rPr>
              <w:t>Postgre</w:t>
            </w:r>
            <w:r w:rsidR="002B288F">
              <w:rPr>
                <w:sz w:val="18"/>
              </w:rPr>
              <w:t>SQL</w:t>
            </w:r>
            <w:r w:rsidR="002B288F" w:rsidRPr="001754D9">
              <w:rPr>
                <w:sz w:val="18"/>
              </w:rPr>
              <w:t xml:space="preserve"> </w:t>
            </w:r>
            <w:r w:rsidR="002B288F">
              <w:rPr>
                <w:sz w:val="18"/>
              </w:rPr>
              <w:t>GUI</w:t>
            </w:r>
            <w:r w:rsidRPr="001754D9">
              <w:rPr>
                <w:sz w:val="18"/>
              </w:rPr>
              <w:t>)</w:t>
            </w:r>
          </w:p>
        </w:tc>
        <w:tc>
          <w:tcPr>
            <w:tcW w:w="1127" w:type="dxa"/>
          </w:tcPr>
          <w:p w14:paraId="21E2AB38" w14:textId="77777777" w:rsidR="002914F6" w:rsidRPr="001754D9" w:rsidRDefault="002B288F" w:rsidP="002914F6">
            <w:pPr>
              <w:pStyle w:val="TableText"/>
              <w:rPr>
                <w:sz w:val="18"/>
              </w:rPr>
            </w:pPr>
            <w:r>
              <w:rPr>
                <w:sz w:val="18"/>
              </w:rPr>
              <w:t>1.1</w:t>
            </w:r>
          </w:p>
        </w:tc>
        <w:tc>
          <w:tcPr>
            <w:tcW w:w="1553" w:type="dxa"/>
          </w:tcPr>
          <w:p w14:paraId="0FCF4E33" w14:textId="77777777" w:rsidR="002914F6" w:rsidRPr="001754D9" w:rsidRDefault="002914F6" w:rsidP="002914F6">
            <w:pPr>
              <w:pStyle w:val="TableText"/>
              <w:rPr>
                <w:sz w:val="18"/>
              </w:rPr>
            </w:pPr>
            <w:proofErr w:type="spellStart"/>
            <w:r w:rsidRPr="001754D9">
              <w:rPr>
                <w:sz w:val="18"/>
              </w:rPr>
              <w:t>PGAdmin</w:t>
            </w:r>
            <w:proofErr w:type="spellEnd"/>
          </w:p>
        </w:tc>
        <w:tc>
          <w:tcPr>
            <w:tcW w:w="2933" w:type="dxa"/>
          </w:tcPr>
          <w:p w14:paraId="1EF7BF9D" w14:textId="77777777" w:rsidR="001303F1" w:rsidRDefault="002914F6" w:rsidP="002914F6">
            <w:pPr>
              <w:pStyle w:val="TableText"/>
              <w:rPr>
                <w:sz w:val="18"/>
              </w:rPr>
            </w:pPr>
            <w:r w:rsidRPr="001754D9">
              <w:rPr>
                <w:sz w:val="18"/>
              </w:rPr>
              <w:t xml:space="preserve">Free / </w:t>
            </w:r>
            <w:r>
              <w:rPr>
                <w:sz w:val="18"/>
              </w:rPr>
              <w:t xml:space="preserve">Open Source </w:t>
            </w:r>
            <w:r w:rsidR="002B288F">
              <w:rPr>
                <w:sz w:val="18"/>
              </w:rPr>
              <w:t>*</w:t>
            </w:r>
          </w:p>
          <w:p w14:paraId="217EAFA5" w14:textId="77777777" w:rsidR="001303F1" w:rsidRDefault="001303F1">
            <w:pPr>
              <w:pStyle w:val="TableText"/>
              <w:rPr>
                <w:sz w:val="18"/>
              </w:rPr>
            </w:pPr>
            <w:r>
              <w:rPr>
                <w:sz w:val="18"/>
              </w:rPr>
              <w:t xml:space="preserve">Licensed under </w:t>
            </w:r>
            <w:r w:rsidR="002914F6" w:rsidRPr="001754D9">
              <w:rPr>
                <w:sz w:val="18"/>
              </w:rPr>
              <w:t>PostgreSQL licence</w:t>
            </w:r>
            <w:r>
              <w:rPr>
                <w:sz w:val="18"/>
              </w:rPr>
              <w:t>:</w:t>
            </w:r>
          </w:p>
          <w:p w14:paraId="14251CF8" w14:textId="77777777" w:rsidR="002914F6" w:rsidRPr="001754D9" w:rsidRDefault="00676330">
            <w:pPr>
              <w:pStyle w:val="TableText"/>
              <w:rPr>
                <w:sz w:val="18"/>
              </w:rPr>
            </w:pPr>
            <w:hyperlink r:id="rId63" w:anchor="postgresql" w:history="1">
              <w:r w:rsidR="002B288F" w:rsidRPr="00DE4210">
                <w:rPr>
                  <w:rStyle w:val="Hyperlink"/>
                  <w:sz w:val="18"/>
                </w:rPr>
                <w:t>https://www.pgadmin.org/licence.php#postgresql</w:t>
              </w:r>
            </w:hyperlink>
          </w:p>
        </w:tc>
        <w:tc>
          <w:tcPr>
            <w:tcW w:w="2397" w:type="dxa"/>
          </w:tcPr>
          <w:p w14:paraId="6ED50944" w14:textId="77777777" w:rsidR="002914F6" w:rsidRPr="001754D9" w:rsidRDefault="002914F6" w:rsidP="002914F6">
            <w:pPr>
              <w:pStyle w:val="TableText"/>
              <w:rPr>
                <w:sz w:val="18"/>
              </w:rPr>
            </w:pPr>
            <w:r w:rsidRPr="001754D9">
              <w:rPr>
                <w:sz w:val="18"/>
              </w:rPr>
              <w:t>N/A</w:t>
            </w:r>
          </w:p>
        </w:tc>
      </w:tr>
      <w:tr w:rsidR="002914F6" w:rsidRPr="00FC1C14" w14:paraId="645D9910" w14:textId="77777777" w:rsidTr="007816AF">
        <w:trPr>
          <w:cantSplit/>
        </w:trPr>
        <w:tc>
          <w:tcPr>
            <w:tcW w:w="1492" w:type="dxa"/>
            <w:shd w:val="clear" w:color="auto" w:fill="auto"/>
          </w:tcPr>
          <w:p w14:paraId="67FE3317" w14:textId="77777777" w:rsidR="002914F6" w:rsidRPr="001754D9" w:rsidRDefault="002914F6" w:rsidP="002914F6">
            <w:pPr>
              <w:pStyle w:val="TableText"/>
              <w:jc w:val="left"/>
              <w:rPr>
                <w:sz w:val="18"/>
              </w:rPr>
            </w:pPr>
            <w:r w:rsidRPr="001754D9">
              <w:rPr>
                <w:sz w:val="18"/>
              </w:rPr>
              <w:lastRenderedPageBreak/>
              <w:t>Putty (Bastion host for windows)</w:t>
            </w:r>
          </w:p>
        </w:tc>
        <w:tc>
          <w:tcPr>
            <w:tcW w:w="1127" w:type="dxa"/>
          </w:tcPr>
          <w:p w14:paraId="1DFAFA76" w14:textId="77777777" w:rsidR="002914F6" w:rsidRPr="001754D9" w:rsidRDefault="002914F6" w:rsidP="002914F6">
            <w:pPr>
              <w:pStyle w:val="TableText"/>
              <w:rPr>
                <w:sz w:val="18"/>
              </w:rPr>
            </w:pPr>
            <w:r w:rsidRPr="001754D9">
              <w:rPr>
                <w:sz w:val="18"/>
              </w:rPr>
              <w:t>0.67</w:t>
            </w:r>
          </w:p>
        </w:tc>
        <w:tc>
          <w:tcPr>
            <w:tcW w:w="1553" w:type="dxa"/>
          </w:tcPr>
          <w:p w14:paraId="40673312" w14:textId="77777777" w:rsidR="002914F6" w:rsidRPr="001754D9" w:rsidRDefault="002914F6" w:rsidP="002914F6">
            <w:pPr>
              <w:pStyle w:val="TableText"/>
              <w:rPr>
                <w:sz w:val="18"/>
              </w:rPr>
            </w:pPr>
            <w:r w:rsidRPr="001754D9">
              <w:rPr>
                <w:sz w:val="18"/>
              </w:rPr>
              <w:t>Simon Tatham</w:t>
            </w:r>
          </w:p>
        </w:tc>
        <w:tc>
          <w:tcPr>
            <w:tcW w:w="2933" w:type="dxa"/>
          </w:tcPr>
          <w:p w14:paraId="521F07D7" w14:textId="77777777" w:rsidR="002B288F" w:rsidRDefault="002914F6" w:rsidP="002914F6">
            <w:pPr>
              <w:pStyle w:val="TableText"/>
              <w:rPr>
                <w:sz w:val="18"/>
              </w:rPr>
            </w:pPr>
            <w:r w:rsidRPr="001754D9">
              <w:rPr>
                <w:sz w:val="18"/>
              </w:rPr>
              <w:t xml:space="preserve">Free / </w:t>
            </w:r>
            <w:r>
              <w:rPr>
                <w:sz w:val="18"/>
              </w:rPr>
              <w:t>Open Source</w:t>
            </w:r>
            <w:r w:rsidR="002B288F">
              <w:rPr>
                <w:sz w:val="18"/>
              </w:rPr>
              <w:t xml:space="preserve"> *</w:t>
            </w:r>
          </w:p>
          <w:p w14:paraId="0B7C95D4" w14:textId="77777777" w:rsidR="002B288F" w:rsidRDefault="002B288F">
            <w:pPr>
              <w:pStyle w:val="TableText"/>
              <w:rPr>
                <w:sz w:val="18"/>
              </w:rPr>
            </w:pPr>
            <w:r>
              <w:rPr>
                <w:sz w:val="18"/>
              </w:rPr>
              <w:t xml:space="preserve">Licensed under </w:t>
            </w:r>
            <w:r w:rsidR="002914F6" w:rsidRPr="001754D9">
              <w:rPr>
                <w:sz w:val="18"/>
              </w:rPr>
              <w:t>MIT Licence</w:t>
            </w:r>
            <w:r>
              <w:rPr>
                <w:sz w:val="18"/>
              </w:rPr>
              <w:t>:</w:t>
            </w:r>
          </w:p>
          <w:p w14:paraId="458CADDF" w14:textId="77777777" w:rsidR="002914F6" w:rsidRPr="001754D9" w:rsidRDefault="00676330">
            <w:pPr>
              <w:pStyle w:val="TableText"/>
              <w:rPr>
                <w:sz w:val="18"/>
              </w:rPr>
            </w:pPr>
            <w:hyperlink r:id="rId64" w:history="1">
              <w:r w:rsidR="002B288F" w:rsidRPr="00DE4210">
                <w:rPr>
                  <w:rStyle w:val="Hyperlink"/>
                  <w:sz w:val="18"/>
                </w:rPr>
                <w:t>http://www.chiark.greenend.org.uk/~sgtatham/putty/licence.html</w:t>
              </w:r>
            </w:hyperlink>
          </w:p>
        </w:tc>
        <w:tc>
          <w:tcPr>
            <w:tcW w:w="2397" w:type="dxa"/>
          </w:tcPr>
          <w:p w14:paraId="40F72545" w14:textId="77777777" w:rsidR="002914F6" w:rsidRPr="001754D9" w:rsidRDefault="002914F6" w:rsidP="002914F6">
            <w:pPr>
              <w:pStyle w:val="TableText"/>
              <w:rPr>
                <w:sz w:val="18"/>
              </w:rPr>
            </w:pPr>
            <w:r w:rsidRPr="001754D9">
              <w:rPr>
                <w:sz w:val="18"/>
              </w:rPr>
              <w:t>N/A</w:t>
            </w:r>
          </w:p>
        </w:tc>
      </w:tr>
      <w:tr w:rsidR="002914F6" w:rsidRPr="00FC1C14" w14:paraId="46B4A303" w14:textId="77777777" w:rsidTr="007816AF">
        <w:trPr>
          <w:cantSplit/>
        </w:trPr>
        <w:tc>
          <w:tcPr>
            <w:tcW w:w="1492" w:type="dxa"/>
            <w:shd w:val="clear" w:color="auto" w:fill="auto"/>
          </w:tcPr>
          <w:p w14:paraId="75C5E236" w14:textId="77777777" w:rsidR="002914F6" w:rsidRDefault="002914F6" w:rsidP="002914F6">
            <w:pPr>
              <w:pStyle w:val="TableText"/>
              <w:jc w:val="left"/>
              <w:rPr>
                <w:sz w:val="18"/>
              </w:rPr>
            </w:pPr>
            <w:r w:rsidRPr="001754D9">
              <w:rPr>
                <w:sz w:val="18"/>
              </w:rPr>
              <w:t>Selenium</w:t>
            </w:r>
            <w:r w:rsidR="000F644A">
              <w:rPr>
                <w:sz w:val="18"/>
              </w:rPr>
              <w:t xml:space="preserve"> ^</w:t>
            </w:r>
          </w:p>
          <w:p w14:paraId="438424EF" w14:textId="77777777" w:rsidR="001303F1" w:rsidRPr="001754D9" w:rsidRDefault="001303F1">
            <w:pPr>
              <w:pStyle w:val="TableText"/>
              <w:jc w:val="left"/>
              <w:rPr>
                <w:sz w:val="18"/>
              </w:rPr>
            </w:pPr>
            <w:r>
              <w:rPr>
                <w:sz w:val="18"/>
              </w:rPr>
              <w:t>(Test Automation)</w:t>
            </w:r>
          </w:p>
        </w:tc>
        <w:tc>
          <w:tcPr>
            <w:tcW w:w="1127" w:type="dxa"/>
          </w:tcPr>
          <w:p w14:paraId="3F89AD48" w14:textId="77777777" w:rsidR="002914F6" w:rsidRPr="001754D9" w:rsidRDefault="002914F6" w:rsidP="002914F6">
            <w:pPr>
              <w:pStyle w:val="TableText"/>
              <w:rPr>
                <w:sz w:val="18"/>
              </w:rPr>
            </w:pPr>
            <w:r w:rsidRPr="001754D9">
              <w:rPr>
                <w:sz w:val="18"/>
              </w:rPr>
              <w:t>3.0</w:t>
            </w:r>
          </w:p>
        </w:tc>
        <w:tc>
          <w:tcPr>
            <w:tcW w:w="1553" w:type="dxa"/>
          </w:tcPr>
          <w:p w14:paraId="1FC96F6F" w14:textId="77777777" w:rsidR="002914F6" w:rsidRPr="001754D9" w:rsidRDefault="002914F6" w:rsidP="002914F6">
            <w:pPr>
              <w:pStyle w:val="TableText"/>
              <w:rPr>
                <w:sz w:val="18"/>
              </w:rPr>
            </w:pPr>
            <w:proofErr w:type="spellStart"/>
            <w:r w:rsidRPr="001754D9">
              <w:rPr>
                <w:sz w:val="18"/>
              </w:rPr>
              <w:t>SeleniumHQ</w:t>
            </w:r>
            <w:proofErr w:type="spellEnd"/>
          </w:p>
        </w:tc>
        <w:tc>
          <w:tcPr>
            <w:tcW w:w="2933" w:type="dxa"/>
          </w:tcPr>
          <w:p w14:paraId="0DC4CBB8" w14:textId="77777777" w:rsidR="002B288F" w:rsidRDefault="002914F6" w:rsidP="002914F6">
            <w:pPr>
              <w:pStyle w:val="TableText"/>
              <w:rPr>
                <w:sz w:val="18"/>
              </w:rPr>
            </w:pPr>
            <w:r w:rsidRPr="001754D9">
              <w:rPr>
                <w:sz w:val="18"/>
              </w:rPr>
              <w:t xml:space="preserve">Free / </w:t>
            </w:r>
            <w:r>
              <w:rPr>
                <w:sz w:val="18"/>
              </w:rPr>
              <w:t xml:space="preserve">Open Source </w:t>
            </w:r>
            <w:r w:rsidR="002B288F">
              <w:rPr>
                <w:sz w:val="18"/>
              </w:rPr>
              <w:t>*</w:t>
            </w:r>
          </w:p>
          <w:p w14:paraId="51C815E1" w14:textId="77777777" w:rsidR="002B288F" w:rsidRDefault="002B288F" w:rsidP="002914F6">
            <w:pPr>
              <w:pStyle w:val="TableText"/>
              <w:rPr>
                <w:sz w:val="18"/>
              </w:rPr>
            </w:pPr>
            <w:r>
              <w:rPr>
                <w:sz w:val="18"/>
              </w:rPr>
              <w:t xml:space="preserve">Licensed under </w:t>
            </w:r>
            <w:r w:rsidR="002914F6" w:rsidRPr="001754D9">
              <w:rPr>
                <w:sz w:val="18"/>
              </w:rPr>
              <w:t>Apache 2.0</w:t>
            </w:r>
            <w:r>
              <w:rPr>
                <w:sz w:val="18"/>
              </w:rPr>
              <w:t>:</w:t>
            </w:r>
          </w:p>
          <w:p w14:paraId="03FC2FE2" w14:textId="77777777" w:rsidR="002914F6" w:rsidRPr="001754D9" w:rsidRDefault="00676330" w:rsidP="002914F6">
            <w:pPr>
              <w:pStyle w:val="TableText"/>
              <w:rPr>
                <w:sz w:val="18"/>
              </w:rPr>
            </w:pPr>
            <w:hyperlink r:id="rId65" w:history="1">
              <w:r w:rsidR="002B288F" w:rsidRPr="00DE4210">
                <w:rPr>
                  <w:rStyle w:val="Hyperlink"/>
                  <w:sz w:val="18"/>
                </w:rPr>
                <w:t>http://docs.seleniumhq.org/about/license.jsp</w:t>
              </w:r>
            </w:hyperlink>
          </w:p>
        </w:tc>
        <w:tc>
          <w:tcPr>
            <w:tcW w:w="2397" w:type="dxa"/>
          </w:tcPr>
          <w:p w14:paraId="7CC5AE17" w14:textId="77777777" w:rsidR="002914F6" w:rsidRPr="001754D9" w:rsidRDefault="002914F6" w:rsidP="002914F6">
            <w:pPr>
              <w:pStyle w:val="TableText"/>
              <w:rPr>
                <w:sz w:val="18"/>
              </w:rPr>
            </w:pPr>
            <w:r w:rsidRPr="001754D9">
              <w:rPr>
                <w:sz w:val="18"/>
              </w:rPr>
              <w:t>N/A</w:t>
            </w:r>
          </w:p>
        </w:tc>
      </w:tr>
      <w:tr w:rsidR="002914F6" w:rsidRPr="00FC1C14" w14:paraId="1D70D7A4" w14:textId="77777777" w:rsidTr="007816AF">
        <w:trPr>
          <w:cantSplit/>
        </w:trPr>
        <w:tc>
          <w:tcPr>
            <w:tcW w:w="1492" w:type="dxa"/>
            <w:shd w:val="clear" w:color="auto" w:fill="auto"/>
          </w:tcPr>
          <w:p w14:paraId="1ADE9145" w14:textId="77777777" w:rsidR="001303F1" w:rsidRDefault="002914F6" w:rsidP="002914F6">
            <w:pPr>
              <w:pStyle w:val="TableText"/>
              <w:jc w:val="left"/>
              <w:rPr>
                <w:sz w:val="18"/>
              </w:rPr>
            </w:pPr>
            <w:r w:rsidRPr="001754D9">
              <w:rPr>
                <w:sz w:val="18"/>
              </w:rPr>
              <w:t>Jenkins</w:t>
            </w:r>
            <w:r w:rsidR="000F644A">
              <w:rPr>
                <w:sz w:val="18"/>
              </w:rPr>
              <w:t xml:space="preserve"> ^</w:t>
            </w:r>
          </w:p>
          <w:p w14:paraId="6777BC1C" w14:textId="77777777" w:rsidR="001303F1" w:rsidRPr="001754D9" w:rsidRDefault="001303F1" w:rsidP="002914F6">
            <w:pPr>
              <w:pStyle w:val="TableText"/>
              <w:jc w:val="left"/>
              <w:rPr>
                <w:sz w:val="18"/>
              </w:rPr>
            </w:pPr>
            <w:r>
              <w:rPr>
                <w:sz w:val="18"/>
              </w:rPr>
              <w:t>(Continuous Integration)</w:t>
            </w:r>
          </w:p>
        </w:tc>
        <w:tc>
          <w:tcPr>
            <w:tcW w:w="1127" w:type="dxa"/>
          </w:tcPr>
          <w:p w14:paraId="77787947" w14:textId="77777777" w:rsidR="002914F6" w:rsidRPr="001754D9" w:rsidRDefault="002914F6" w:rsidP="002914F6">
            <w:pPr>
              <w:pStyle w:val="TableText"/>
              <w:rPr>
                <w:sz w:val="18"/>
              </w:rPr>
            </w:pPr>
            <w:r w:rsidRPr="001754D9">
              <w:rPr>
                <w:sz w:val="18"/>
              </w:rPr>
              <w:t>2.25</w:t>
            </w:r>
          </w:p>
        </w:tc>
        <w:tc>
          <w:tcPr>
            <w:tcW w:w="1553" w:type="dxa"/>
          </w:tcPr>
          <w:p w14:paraId="63D18357" w14:textId="77777777" w:rsidR="002914F6" w:rsidRPr="001754D9" w:rsidRDefault="002914F6" w:rsidP="002914F6">
            <w:pPr>
              <w:pStyle w:val="TableText"/>
              <w:rPr>
                <w:sz w:val="18"/>
              </w:rPr>
            </w:pPr>
            <w:r w:rsidRPr="001754D9">
              <w:rPr>
                <w:sz w:val="18"/>
              </w:rPr>
              <w:t>Jenkins.io</w:t>
            </w:r>
          </w:p>
        </w:tc>
        <w:tc>
          <w:tcPr>
            <w:tcW w:w="2933" w:type="dxa"/>
          </w:tcPr>
          <w:p w14:paraId="77A885D5" w14:textId="77777777" w:rsidR="002B288F" w:rsidRDefault="002914F6" w:rsidP="002914F6">
            <w:pPr>
              <w:pStyle w:val="TableText"/>
              <w:rPr>
                <w:sz w:val="18"/>
              </w:rPr>
            </w:pPr>
            <w:r w:rsidRPr="001754D9">
              <w:rPr>
                <w:sz w:val="18"/>
              </w:rPr>
              <w:t xml:space="preserve">Free / </w:t>
            </w:r>
            <w:r>
              <w:rPr>
                <w:sz w:val="18"/>
              </w:rPr>
              <w:t>Open Source</w:t>
            </w:r>
            <w:r w:rsidR="002B288F">
              <w:rPr>
                <w:sz w:val="18"/>
              </w:rPr>
              <w:t xml:space="preserve"> * </w:t>
            </w:r>
          </w:p>
          <w:p w14:paraId="1723256E" w14:textId="77777777" w:rsidR="002B288F" w:rsidRDefault="002B288F">
            <w:pPr>
              <w:pStyle w:val="TableText"/>
              <w:rPr>
                <w:sz w:val="18"/>
              </w:rPr>
            </w:pPr>
            <w:r>
              <w:rPr>
                <w:sz w:val="18"/>
              </w:rPr>
              <w:t xml:space="preserve">Licensed under </w:t>
            </w:r>
            <w:r w:rsidR="002914F6" w:rsidRPr="001754D9">
              <w:rPr>
                <w:sz w:val="18"/>
              </w:rPr>
              <w:t>MIT Licence</w:t>
            </w:r>
            <w:r>
              <w:rPr>
                <w:sz w:val="18"/>
              </w:rPr>
              <w:t>:</w:t>
            </w:r>
          </w:p>
          <w:p w14:paraId="3A5FB9EA" w14:textId="77777777" w:rsidR="002914F6" w:rsidRPr="001754D9" w:rsidRDefault="00676330">
            <w:pPr>
              <w:pStyle w:val="TableText"/>
              <w:rPr>
                <w:sz w:val="18"/>
              </w:rPr>
            </w:pPr>
            <w:hyperlink r:id="rId66" w:history="1">
              <w:r w:rsidR="002B288F" w:rsidRPr="00DE4210">
                <w:rPr>
                  <w:rStyle w:val="Hyperlink"/>
                  <w:sz w:val="18"/>
                </w:rPr>
                <w:t>https://jenkins.io/license/</w:t>
              </w:r>
            </w:hyperlink>
          </w:p>
        </w:tc>
        <w:tc>
          <w:tcPr>
            <w:tcW w:w="2397" w:type="dxa"/>
          </w:tcPr>
          <w:p w14:paraId="056C0E64" w14:textId="77777777" w:rsidR="002914F6" w:rsidRPr="001754D9" w:rsidRDefault="002914F6" w:rsidP="002914F6">
            <w:pPr>
              <w:pStyle w:val="TableText"/>
              <w:rPr>
                <w:sz w:val="18"/>
              </w:rPr>
            </w:pPr>
            <w:r w:rsidRPr="001754D9">
              <w:rPr>
                <w:sz w:val="18"/>
              </w:rPr>
              <w:t>N/A</w:t>
            </w:r>
          </w:p>
        </w:tc>
      </w:tr>
      <w:tr w:rsidR="002914F6" w:rsidRPr="00FC1C14" w14:paraId="0099BD4E" w14:textId="77777777" w:rsidTr="007816AF">
        <w:trPr>
          <w:cantSplit/>
        </w:trPr>
        <w:tc>
          <w:tcPr>
            <w:tcW w:w="1492" w:type="dxa"/>
            <w:shd w:val="clear" w:color="auto" w:fill="auto"/>
          </w:tcPr>
          <w:p w14:paraId="0D0D62BB" w14:textId="77777777" w:rsidR="002914F6" w:rsidRDefault="002914F6" w:rsidP="002914F6">
            <w:pPr>
              <w:pStyle w:val="TableText"/>
              <w:jc w:val="left"/>
              <w:rPr>
                <w:sz w:val="18"/>
              </w:rPr>
            </w:pPr>
            <w:r w:rsidRPr="001754D9">
              <w:rPr>
                <w:sz w:val="18"/>
              </w:rPr>
              <w:t>Cucumber</w:t>
            </w:r>
            <w:r w:rsidR="000F644A">
              <w:rPr>
                <w:sz w:val="18"/>
              </w:rPr>
              <w:t xml:space="preserve"> ^</w:t>
            </w:r>
          </w:p>
          <w:p w14:paraId="55916398" w14:textId="77777777" w:rsidR="001303F1" w:rsidRPr="001754D9" w:rsidRDefault="001303F1" w:rsidP="002914F6">
            <w:pPr>
              <w:pStyle w:val="TableText"/>
              <w:jc w:val="left"/>
              <w:rPr>
                <w:sz w:val="18"/>
              </w:rPr>
            </w:pPr>
            <w:r>
              <w:rPr>
                <w:sz w:val="18"/>
              </w:rPr>
              <w:t>(Automation Test Scenarios)</w:t>
            </w:r>
          </w:p>
        </w:tc>
        <w:tc>
          <w:tcPr>
            <w:tcW w:w="1127" w:type="dxa"/>
          </w:tcPr>
          <w:p w14:paraId="45A698E2" w14:textId="77777777" w:rsidR="002914F6" w:rsidRPr="001754D9" w:rsidRDefault="002914F6" w:rsidP="002914F6">
            <w:pPr>
              <w:pStyle w:val="TableText"/>
              <w:rPr>
                <w:sz w:val="18"/>
              </w:rPr>
            </w:pPr>
            <w:r w:rsidRPr="001754D9">
              <w:rPr>
                <w:sz w:val="18"/>
              </w:rPr>
              <w:t>1.3.15</w:t>
            </w:r>
          </w:p>
        </w:tc>
        <w:tc>
          <w:tcPr>
            <w:tcW w:w="1553" w:type="dxa"/>
          </w:tcPr>
          <w:p w14:paraId="2343E7B3" w14:textId="77777777" w:rsidR="002914F6" w:rsidRPr="001754D9" w:rsidRDefault="002914F6" w:rsidP="002914F6">
            <w:pPr>
              <w:pStyle w:val="TableText"/>
              <w:rPr>
                <w:sz w:val="18"/>
              </w:rPr>
            </w:pPr>
            <w:r w:rsidRPr="001754D9">
              <w:rPr>
                <w:sz w:val="18"/>
              </w:rPr>
              <w:t>Cucumber Ltd</w:t>
            </w:r>
          </w:p>
        </w:tc>
        <w:tc>
          <w:tcPr>
            <w:tcW w:w="2933" w:type="dxa"/>
          </w:tcPr>
          <w:p w14:paraId="7F1C9072" w14:textId="77777777" w:rsidR="005B524A" w:rsidRDefault="002914F6" w:rsidP="002914F6">
            <w:pPr>
              <w:pStyle w:val="TableText"/>
              <w:rPr>
                <w:sz w:val="18"/>
              </w:rPr>
            </w:pPr>
            <w:r w:rsidRPr="001754D9">
              <w:rPr>
                <w:sz w:val="18"/>
              </w:rPr>
              <w:t xml:space="preserve">Free / </w:t>
            </w:r>
            <w:r>
              <w:rPr>
                <w:sz w:val="18"/>
              </w:rPr>
              <w:t>Open Source</w:t>
            </w:r>
            <w:r w:rsidR="005B524A">
              <w:rPr>
                <w:sz w:val="18"/>
              </w:rPr>
              <w:t xml:space="preserve"> *</w:t>
            </w:r>
          </w:p>
          <w:p w14:paraId="05DE5E21" w14:textId="77777777" w:rsidR="005B524A" w:rsidRDefault="005B524A">
            <w:pPr>
              <w:pStyle w:val="TableText"/>
              <w:rPr>
                <w:sz w:val="18"/>
              </w:rPr>
            </w:pPr>
            <w:r>
              <w:rPr>
                <w:sz w:val="18"/>
              </w:rPr>
              <w:t xml:space="preserve">Licensed under </w:t>
            </w:r>
            <w:r w:rsidR="002914F6" w:rsidRPr="001754D9">
              <w:rPr>
                <w:sz w:val="18"/>
              </w:rPr>
              <w:t>MIT Licence</w:t>
            </w:r>
            <w:r>
              <w:rPr>
                <w:sz w:val="18"/>
              </w:rPr>
              <w:t>:</w:t>
            </w:r>
          </w:p>
          <w:p w14:paraId="3ECDBD14" w14:textId="77777777" w:rsidR="002914F6" w:rsidRPr="001754D9" w:rsidRDefault="00676330">
            <w:pPr>
              <w:pStyle w:val="TableText"/>
              <w:rPr>
                <w:sz w:val="18"/>
              </w:rPr>
            </w:pPr>
            <w:hyperlink r:id="rId67" w:history="1">
              <w:r w:rsidR="005B524A" w:rsidRPr="00DE4210">
                <w:rPr>
                  <w:rStyle w:val="Hyperlink"/>
                  <w:sz w:val="18"/>
                </w:rPr>
                <w:t>https://github.com/cucumber/cucumber/blob/master/LICENSE</w:t>
              </w:r>
            </w:hyperlink>
          </w:p>
        </w:tc>
        <w:tc>
          <w:tcPr>
            <w:tcW w:w="2397" w:type="dxa"/>
          </w:tcPr>
          <w:p w14:paraId="75DB7EBB" w14:textId="77777777" w:rsidR="002914F6" w:rsidRPr="001754D9" w:rsidRDefault="002914F6" w:rsidP="002914F6">
            <w:pPr>
              <w:pStyle w:val="TableText"/>
              <w:rPr>
                <w:sz w:val="18"/>
              </w:rPr>
            </w:pPr>
            <w:r w:rsidRPr="001754D9">
              <w:rPr>
                <w:sz w:val="18"/>
              </w:rPr>
              <w:t>N/A</w:t>
            </w:r>
          </w:p>
        </w:tc>
      </w:tr>
    </w:tbl>
    <w:p w14:paraId="25000612" w14:textId="77777777" w:rsidR="00CF40D6" w:rsidRDefault="00CF40D6" w:rsidP="00110C51">
      <w:pPr>
        <w:pStyle w:val="NormalText"/>
      </w:pPr>
    </w:p>
    <w:p w14:paraId="0CF5A4E1" w14:textId="77777777" w:rsidR="00CF40D6" w:rsidRDefault="000F644A" w:rsidP="00110C51">
      <w:pPr>
        <w:pStyle w:val="NormalText"/>
      </w:pPr>
      <w:r>
        <w:t xml:space="preserve">* License reviewed, and no restrictions identified that would limit use for SPPS </w:t>
      </w:r>
    </w:p>
    <w:p w14:paraId="46C2FD87" w14:textId="77777777" w:rsidR="001303F1" w:rsidRDefault="001303F1" w:rsidP="00110C51">
      <w:pPr>
        <w:pStyle w:val="NormalText"/>
      </w:pPr>
      <w:r w:rsidRPr="001303F1">
        <w:t xml:space="preserve">^ For additional details on implementation of these tools, refer to the following wiki page: </w:t>
      </w:r>
      <w:hyperlink r:id="rId68" w:history="1">
        <w:r w:rsidRPr="00DE4210">
          <w:rPr>
            <w:rStyle w:val="Hyperlink"/>
          </w:rPr>
          <w:t>https://publictransportvic.atlassian.net/wiki/display/OPSMR1/Automation+Testing</w:t>
        </w:r>
      </w:hyperlink>
    </w:p>
    <w:p w14:paraId="41850590" w14:textId="77777777" w:rsidR="001303F1" w:rsidRDefault="00855DFB" w:rsidP="00110C51">
      <w:pPr>
        <w:pStyle w:val="NormalText"/>
      </w:pPr>
      <w:r>
        <w:t xml:space="preserve"># </w:t>
      </w:r>
      <w:r w:rsidR="00276C30">
        <w:t>Component will not preclude f</w:t>
      </w:r>
      <w:r w:rsidR="0081450F">
        <w:t xml:space="preserve">uture </w:t>
      </w:r>
      <w:r w:rsidR="00F702A1">
        <w:t>upgrade</w:t>
      </w:r>
      <w:r w:rsidR="0081450F">
        <w:t>s</w:t>
      </w:r>
      <w:r w:rsidR="00F702A1">
        <w:t xml:space="preserve"> of Pega</w:t>
      </w:r>
      <w:r w:rsidR="00276C30">
        <w:t xml:space="preserve">. </w:t>
      </w:r>
      <w:r w:rsidR="00F47BD6">
        <w:t xml:space="preserve">Any future </w:t>
      </w:r>
      <w:r w:rsidR="00276C30">
        <w:t xml:space="preserve">Java version compatibility </w:t>
      </w:r>
      <w:r w:rsidR="00F47BD6">
        <w:t>issues may be managed by recompile, if required.</w:t>
      </w:r>
    </w:p>
    <w:p w14:paraId="27333B7B" w14:textId="77777777" w:rsidR="00CF40D6" w:rsidRDefault="00CF40D6" w:rsidP="00110C51">
      <w:pPr>
        <w:pStyle w:val="NormalText"/>
      </w:pPr>
    </w:p>
    <w:p w14:paraId="737DB32D" w14:textId="77777777" w:rsidR="00CF40D6" w:rsidRDefault="00CF40D6" w:rsidP="00110C51">
      <w:pPr>
        <w:pStyle w:val="NormalText"/>
      </w:pPr>
    </w:p>
    <w:p w14:paraId="384FA8DA" w14:textId="77777777" w:rsidR="00CF40D6" w:rsidRDefault="00CF40D6" w:rsidP="00110C51">
      <w:pPr>
        <w:pStyle w:val="NormalText"/>
      </w:pPr>
    </w:p>
    <w:p w14:paraId="630D956D" w14:textId="77777777" w:rsidR="00CF40D6" w:rsidRPr="00110C51" w:rsidRDefault="00CF40D6" w:rsidP="00110C51">
      <w:pPr>
        <w:pStyle w:val="NormalText"/>
        <w:sectPr w:rsidR="00CF40D6" w:rsidRPr="00110C51" w:rsidSect="00777AB1">
          <w:headerReference w:type="first" r:id="rId69"/>
          <w:footerReference w:type="first" r:id="rId70"/>
          <w:pgSz w:w="11906" w:h="16838" w:code="9"/>
          <w:pgMar w:top="245" w:right="1274" w:bottom="245" w:left="720" w:header="288" w:footer="168" w:gutter="0"/>
          <w:cols w:space="720"/>
          <w:titlePg/>
          <w:docGrid w:linePitch="360"/>
        </w:sectPr>
      </w:pPr>
    </w:p>
    <w:p w14:paraId="1B2A5576" w14:textId="77777777" w:rsidR="00583C22" w:rsidRPr="00C47010" w:rsidRDefault="00583C22" w:rsidP="00583C22">
      <w:pPr>
        <w:pStyle w:val="Heading2"/>
      </w:pPr>
      <w:bookmarkStart w:id="206" w:name="_Ref433606775"/>
      <w:bookmarkStart w:id="207" w:name="_Toc468399934"/>
      <w:r w:rsidRPr="00C47010">
        <w:lastRenderedPageBreak/>
        <w:t>Infrastructure Architecture</w:t>
      </w:r>
      <w:bookmarkEnd w:id="206"/>
      <w:bookmarkEnd w:id="207"/>
    </w:p>
    <w:p w14:paraId="421D41B2" w14:textId="77777777" w:rsidR="000D63DF" w:rsidRPr="00480642" w:rsidRDefault="000D63DF" w:rsidP="000D63DF">
      <w:pPr>
        <w:pStyle w:val="NormalText"/>
      </w:pPr>
      <w:r w:rsidRPr="00480642">
        <w:t xml:space="preserve">The </w:t>
      </w:r>
      <w:r w:rsidR="00402F70">
        <w:t>SPPS</w:t>
      </w:r>
      <w:r w:rsidRPr="00480642">
        <w:t xml:space="preserve"> solution consists of a fault tolerant pool of servers, network infrastructure and communications services based in AWS, orchestrated to provide continuous, highly available, stable operation of the solution.</w:t>
      </w:r>
    </w:p>
    <w:p w14:paraId="776E1B7C" w14:textId="77777777" w:rsidR="00583C22" w:rsidRPr="00480642" w:rsidRDefault="00583C22" w:rsidP="001800EE">
      <w:pPr>
        <w:pStyle w:val="NormalText"/>
      </w:pPr>
      <w:r w:rsidRPr="00480642">
        <w:t xml:space="preserve">The </w:t>
      </w:r>
      <w:r w:rsidR="00402F70">
        <w:t>SPPS</w:t>
      </w:r>
      <w:r w:rsidRPr="00480642">
        <w:t xml:space="preserve"> production environment will be spread across two highly resilient </w:t>
      </w:r>
      <w:r w:rsidR="006C4169" w:rsidRPr="00480642">
        <w:t xml:space="preserve">availability zones </w:t>
      </w:r>
      <w:r w:rsidRPr="00480642">
        <w:t>in the Sydney region. The design follows the same resiliency principle and proposes each level with two devices across two AWS Availability Zones</w:t>
      </w:r>
      <w:r w:rsidR="000D63DF" w:rsidRPr="00480642">
        <w:t>.</w:t>
      </w:r>
      <w:r w:rsidRPr="00480642">
        <w:t xml:space="preserve">  Failover is automatic between devices and </w:t>
      </w:r>
      <w:r w:rsidR="006C4169" w:rsidRPr="00480642">
        <w:t>availability zones</w:t>
      </w:r>
      <w:r w:rsidRPr="00480642">
        <w:t xml:space="preserve"> and load is balanced across servers.  The solution is designed at all levels to route around any failed device or server and will automatically spin up replacement </w:t>
      </w:r>
      <w:r w:rsidR="000D63DF" w:rsidRPr="00480642">
        <w:t>servers/services upon failure.</w:t>
      </w:r>
      <w:r w:rsidR="00195073">
        <w:t xml:space="preserve"> </w:t>
      </w:r>
      <w:r w:rsidR="00FB317F">
        <w:t>The system is able to scale up/down without manual intervention</w:t>
      </w:r>
      <w:r w:rsidR="00195073" w:rsidRPr="001800EE">
        <w:t xml:space="preserve"> in response to high load.</w:t>
      </w:r>
    </w:p>
    <w:p w14:paraId="56214B5F" w14:textId="6073C2D7" w:rsidR="000D63DF" w:rsidRPr="00480642" w:rsidRDefault="000D63DF" w:rsidP="001800EE">
      <w:pPr>
        <w:pStyle w:val="NormalText"/>
      </w:pPr>
      <w:r w:rsidRPr="00480642">
        <w:t>The s</w:t>
      </w:r>
      <w:r w:rsidR="004F6940" w:rsidRPr="00480642">
        <w:t xml:space="preserve">olution </w:t>
      </w:r>
      <w:r w:rsidRPr="00480642">
        <w:t xml:space="preserve">follows a </w:t>
      </w:r>
      <w:r w:rsidR="00583C22" w:rsidRPr="00480642">
        <w:t xml:space="preserve">minimum permissions model along with </w:t>
      </w:r>
      <w:r w:rsidRPr="00480642">
        <w:t xml:space="preserve">threat management </w:t>
      </w:r>
      <w:r w:rsidR="00583C22" w:rsidRPr="00480642">
        <w:t xml:space="preserve">devices </w:t>
      </w:r>
      <w:r w:rsidRPr="00480642">
        <w:t>at the perimeter/gateway</w:t>
      </w:r>
      <w:r w:rsidR="0079007B">
        <w:t xml:space="preserve">, security group isolation for solution components </w:t>
      </w:r>
      <w:r w:rsidRPr="00480642">
        <w:t xml:space="preserve">and </w:t>
      </w:r>
      <w:r w:rsidR="0079007B">
        <w:t xml:space="preserve">fine-grained access control using the </w:t>
      </w:r>
      <w:r w:rsidR="00583C22" w:rsidRPr="00480642">
        <w:t xml:space="preserve">AWS </w:t>
      </w:r>
      <w:r w:rsidR="0079007B">
        <w:t>Identity and Access Management s</w:t>
      </w:r>
      <w:r w:rsidR="00583C22" w:rsidRPr="00480642">
        <w:t xml:space="preserve">ecurity </w:t>
      </w:r>
      <w:r w:rsidRPr="00480642">
        <w:t>framework</w:t>
      </w:r>
      <w:r w:rsidR="00583C22" w:rsidRPr="00480642">
        <w:t>.  Access is restricted at every layer of the design to allow only the minimum necessary network traffic.  Communication is restricted</w:t>
      </w:r>
      <w:r w:rsidRPr="00480642">
        <w:t xml:space="preserve"> by whitelisting access between servers/services to support application and processing requirements only.</w:t>
      </w:r>
      <w:r w:rsidR="00E027B8">
        <w:t xml:space="preserve"> Administrative access to the AWS environment is via bastion host from a restricted IP range for a select group of administrative users which are managed in AWS Directory Service.</w:t>
      </w:r>
    </w:p>
    <w:p w14:paraId="565567EF" w14:textId="77777777" w:rsidR="00A623E8" w:rsidRPr="00480642" w:rsidRDefault="00583C22" w:rsidP="001800EE">
      <w:pPr>
        <w:pStyle w:val="NormalText"/>
      </w:pPr>
      <w:r w:rsidRPr="00480642">
        <w:t xml:space="preserve">AWS Cloud Formation is used to create a blueprint from which environments and servers can be created rapidly and automatically to ensure that each of the environments is consistent and re-creatable.  All resources, including network, security, authentication, DNS, and monitoring, are created from this blueprint. The user facing website will be created using the blueprint on a hardened server image to ensure </w:t>
      </w:r>
      <w:r w:rsidR="00E11F72" w:rsidRPr="00480642">
        <w:t xml:space="preserve">that the solution </w:t>
      </w:r>
      <w:r w:rsidRPr="00480642">
        <w:t>meet</w:t>
      </w:r>
      <w:r w:rsidR="00E11F72" w:rsidRPr="00480642">
        <w:t>s</w:t>
      </w:r>
      <w:r w:rsidRPr="00480642">
        <w:t xml:space="preserve"> or exceed</w:t>
      </w:r>
      <w:r w:rsidR="00E11F72" w:rsidRPr="00480642">
        <w:t>s</w:t>
      </w:r>
      <w:r w:rsidRPr="00480642">
        <w:t xml:space="preserve"> PTV security requirements and provide</w:t>
      </w:r>
      <w:r w:rsidR="00E11F72" w:rsidRPr="00480642">
        <w:t>s</w:t>
      </w:r>
      <w:r w:rsidRPr="00480642">
        <w:t xml:space="preserve"> a consistent, automatically scaling, self-healing and manageable environment.</w:t>
      </w:r>
    </w:p>
    <w:p w14:paraId="25810F4C" w14:textId="77777777" w:rsidR="00E11F72" w:rsidRDefault="00480642" w:rsidP="001800EE">
      <w:pPr>
        <w:pStyle w:val="NormalText"/>
        <w:rPr>
          <w:highlight w:val="yellow"/>
        </w:rPr>
      </w:pPr>
      <w:r w:rsidRPr="00480642">
        <w:t xml:space="preserve">Infrastructure outside the AWS platform required for integrating with existing PTV systems will be hosted within the </w:t>
      </w:r>
      <w:proofErr w:type="spellStart"/>
      <w:r w:rsidRPr="00480642">
        <w:t>CenITex</w:t>
      </w:r>
      <w:proofErr w:type="spellEnd"/>
      <w:r w:rsidRPr="00480642">
        <w:t xml:space="preserve"> network on virtualised highly-available servers.</w:t>
      </w:r>
      <w:r w:rsidR="00E11F72">
        <w:rPr>
          <w:highlight w:val="yellow"/>
        </w:rPr>
        <w:t xml:space="preserve"> </w:t>
      </w:r>
    </w:p>
    <w:p w14:paraId="6334976C" w14:textId="77777777" w:rsidR="00A623E8" w:rsidRDefault="00A623E8">
      <w:pPr>
        <w:spacing w:after="0"/>
        <w:ind w:left="0"/>
        <w:rPr>
          <w:highlight w:val="yellow"/>
          <w:lang w:val="en-AU"/>
        </w:rPr>
      </w:pPr>
      <w:r>
        <w:rPr>
          <w:highlight w:val="yellow"/>
        </w:rPr>
        <w:br w:type="page"/>
      </w:r>
    </w:p>
    <w:p w14:paraId="73A1E8A4" w14:textId="77777777" w:rsidR="009F4814" w:rsidRDefault="009F4814" w:rsidP="009F4814">
      <w:pPr>
        <w:pStyle w:val="Heading3"/>
      </w:pPr>
      <w:bookmarkStart w:id="208" w:name="_Toc468399935"/>
      <w:bookmarkStart w:id="209" w:name="_Ref469403992"/>
      <w:r>
        <w:lastRenderedPageBreak/>
        <w:t>Production</w:t>
      </w:r>
      <w:bookmarkEnd w:id="208"/>
      <w:bookmarkEnd w:id="209"/>
    </w:p>
    <w:p w14:paraId="2566D6B0" w14:textId="03AFAC06" w:rsidR="00572DD3" w:rsidRDefault="00676330" w:rsidP="00572DD3">
      <w:pPr>
        <w:keepNext/>
        <w:spacing w:after="0"/>
        <w:ind w:left="0"/>
      </w:pPr>
      <w:ins w:id="210" w:author="Nicole Yip" w:date="2017-03-02T13:46:00Z">
        <w:r>
          <w:rPr>
            <w:noProof/>
          </w:rPr>
          <w:object w:dxaOrig="19956" w:dyaOrig="8481" w14:anchorId="4D62B970">
            <v:shape id="_x0000_i1029" type="#_x0000_t75" alt="" style="width:743.35pt;height:315.9pt;mso-width-percent:0;mso-height-percent:0;mso-width-percent:0;mso-height-percent:0" o:ole="">
              <v:imagedata r:id="rId71" o:title=""/>
            </v:shape>
            <o:OLEObject Type="Embed" ProgID="Visio.Drawing.15" ShapeID="_x0000_i1029" DrawAspect="Content" ObjectID="_1633090928" r:id="rId72"/>
          </w:object>
        </w:r>
      </w:ins>
    </w:p>
    <w:p w14:paraId="7546E232" w14:textId="77777777" w:rsidR="00572DD3" w:rsidRDefault="00572DD3" w:rsidP="00572DD3">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20</w:t>
      </w:r>
      <w:r w:rsidR="00676330">
        <w:rPr>
          <w:noProof/>
        </w:rPr>
        <w:fldChar w:fldCharType="end"/>
      </w:r>
      <w:r w:rsidR="007418B2">
        <w:rPr>
          <w:noProof/>
        </w:rPr>
        <w:t>:</w:t>
      </w:r>
      <w:r>
        <w:t xml:space="preserve"> Production Physical Architecture – AWS</w:t>
      </w:r>
    </w:p>
    <w:p w14:paraId="3B608436" w14:textId="77777777" w:rsidR="00A9737B" w:rsidRDefault="00A9737B" w:rsidP="00572DD3">
      <w:r>
        <w:t>The production environment has been designed in a manner that provides security, availability, scalability, performance and reliability. Highlights of the production environment are as follows:</w:t>
      </w:r>
    </w:p>
    <w:p w14:paraId="00BCE2C3" w14:textId="77777777" w:rsidR="00696B5E" w:rsidRDefault="00696B5E" w:rsidP="00590DAA">
      <w:pPr>
        <w:pStyle w:val="ListParagraph"/>
        <w:numPr>
          <w:ilvl w:val="0"/>
          <w:numId w:val="38"/>
        </w:numPr>
      </w:pPr>
      <w:r>
        <w:t>High availability across all components by deploying components across multiple availability zones (With Elastic Load Balancer for load-balanced EC2 instances, and Multi-AZ configuration for RDS databases)</w:t>
      </w:r>
    </w:p>
    <w:p w14:paraId="69540FD4" w14:textId="77777777" w:rsidR="00696B5E" w:rsidRDefault="00696B5E" w:rsidP="00590DAA">
      <w:pPr>
        <w:pStyle w:val="ListParagraph"/>
        <w:numPr>
          <w:ilvl w:val="0"/>
          <w:numId w:val="38"/>
        </w:numPr>
      </w:pPr>
      <w:r>
        <w:lastRenderedPageBreak/>
        <w:t>Auto-scaled EC2 instances to provide high availability, and further scaling (if performance thresholds exceeded).</w:t>
      </w:r>
    </w:p>
    <w:p w14:paraId="58F032AC" w14:textId="77777777" w:rsidR="00696B5E" w:rsidRDefault="00696B5E" w:rsidP="00590DAA">
      <w:pPr>
        <w:pStyle w:val="ListParagraph"/>
        <w:numPr>
          <w:ilvl w:val="0"/>
          <w:numId w:val="38"/>
        </w:numPr>
      </w:pPr>
      <w:r>
        <w:t>Use of highly available and durable AWS services (</w:t>
      </w:r>
      <w:proofErr w:type="spellStart"/>
      <w:r>
        <w:t>eg</w:t>
      </w:r>
      <w:proofErr w:type="spellEnd"/>
      <w:r>
        <w:t xml:space="preserve">, S3, Lambda, SES, </w:t>
      </w:r>
      <w:proofErr w:type="spellStart"/>
      <w:r>
        <w:t>ElasticSearch</w:t>
      </w:r>
      <w:proofErr w:type="spellEnd"/>
      <w:r>
        <w:t>)</w:t>
      </w:r>
    </w:p>
    <w:p w14:paraId="11D4E30E" w14:textId="77777777" w:rsidR="00A9737B" w:rsidRDefault="00A9737B" w:rsidP="00590DAA">
      <w:pPr>
        <w:pStyle w:val="ListParagraph"/>
        <w:numPr>
          <w:ilvl w:val="0"/>
          <w:numId w:val="38"/>
        </w:numPr>
      </w:pPr>
      <w:r>
        <w:t>All application servers</w:t>
      </w:r>
      <w:r w:rsidR="00696B5E">
        <w:t xml:space="preserve"> grouped by function and </w:t>
      </w:r>
      <w:r>
        <w:t xml:space="preserve">are hosted in </w:t>
      </w:r>
      <w:r w:rsidR="00696B5E">
        <w:t xml:space="preserve">separate, </w:t>
      </w:r>
      <w:r>
        <w:t>private subnets</w:t>
      </w:r>
    </w:p>
    <w:p w14:paraId="2F173926" w14:textId="77777777" w:rsidR="00A9737B" w:rsidRDefault="00A9737B" w:rsidP="00590DAA">
      <w:pPr>
        <w:pStyle w:val="ListParagraph"/>
        <w:numPr>
          <w:ilvl w:val="0"/>
          <w:numId w:val="38"/>
        </w:numPr>
      </w:pPr>
      <w:r>
        <w:t xml:space="preserve">Each component of the solution </w:t>
      </w:r>
      <w:r w:rsidR="00696B5E">
        <w:t xml:space="preserve">deployed/provisioned in </w:t>
      </w:r>
      <w:r>
        <w:t xml:space="preserve">isolated in separate </w:t>
      </w:r>
      <w:r w:rsidR="00696B5E">
        <w:t>s</w:t>
      </w:r>
      <w:r>
        <w:t xml:space="preserve">ecurity </w:t>
      </w:r>
      <w:r w:rsidR="00696B5E">
        <w:t>g</w:t>
      </w:r>
      <w:r>
        <w:t>roup</w:t>
      </w:r>
      <w:r w:rsidR="00696B5E">
        <w:t>s</w:t>
      </w:r>
      <w:r>
        <w:t>, where communications between security groups is explicitly granted by whitelist (</w:t>
      </w:r>
      <w:proofErr w:type="spellStart"/>
      <w:r>
        <w:t>ip</w:t>
      </w:r>
      <w:proofErr w:type="spellEnd"/>
      <w:r>
        <w:t>, protocol, port) only.</w:t>
      </w:r>
    </w:p>
    <w:p w14:paraId="28F82EF6" w14:textId="77777777" w:rsidR="00696B5E" w:rsidRDefault="00696B5E" w:rsidP="00590DAA">
      <w:pPr>
        <w:pStyle w:val="ListParagraph"/>
        <w:numPr>
          <w:ilvl w:val="0"/>
          <w:numId w:val="38"/>
        </w:numPr>
      </w:pPr>
      <w:r>
        <w:t xml:space="preserve">Entry for application traffic is secured via a single gateway (UTM) in a public subnet, where threat management activities can be performed prior to allowing traffic internal to the private subnets. </w:t>
      </w:r>
    </w:p>
    <w:p w14:paraId="542E6A22" w14:textId="77777777" w:rsidR="00696B5E" w:rsidRDefault="00696B5E" w:rsidP="00572DD3"/>
    <w:p w14:paraId="13AA813B" w14:textId="77777777" w:rsidR="00572DD3" w:rsidRDefault="00B9089E" w:rsidP="00572DD3">
      <w:pPr>
        <w:keepNext/>
      </w:pPr>
      <w:r>
        <w:rPr>
          <w:noProof/>
          <w:lang w:val="en-AU" w:eastAsia="en-AU"/>
        </w:rPr>
        <w:lastRenderedPageBreak/>
        <w:drawing>
          <wp:inline distT="0" distB="0" distL="0" distR="0" wp14:anchorId="1AABA54F" wp14:editId="5C67F01E">
            <wp:extent cx="8943975" cy="3435136"/>
            <wp:effectExtent l="0" t="0" r="0" b="0"/>
            <wp:docPr id="2" name="Picture 2" descr="C:\Users\adam.rozencwajg\Documents\Clients\PTV\SADDiagrams\Physical-Prod-CenI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m.rozencwajg\Documents\Clients\PTV\SADDiagrams\Physical-Prod-CenITex.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949990" cy="3437446"/>
                    </a:xfrm>
                    <a:prstGeom prst="rect">
                      <a:avLst/>
                    </a:prstGeom>
                    <a:noFill/>
                    <a:ln>
                      <a:noFill/>
                    </a:ln>
                  </pic:spPr>
                </pic:pic>
              </a:graphicData>
            </a:graphic>
          </wp:inline>
        </w:drawing>
      </w:r>
    </w:p>
    <w:p w14:paraId="0F2C76F9" w14:textId="77777777" w:rsidR="00572DD3" w:rsidRDefault="00572DD3" w:rsidP="00572DD3">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21</w:t>
      </w:r>
      <w:r w:rsidR="00676330">
        <w:rPr>
          <w:noProof/>
        </w:rPr>
        <w:fldChar w:fldCharType="end"/>
      </w:r>
      <w:r w:rsidR="007418B2">
        <w:rPr>
          <w:noProof/>
        </w:rPr>
        <w:t>:</w:t>
      </w:r>
      <w:r>
        <w:t xml:space="preserve"> Production Physical Architecture </w:t>
      </w:r>
      <w:r w:rsidR="00696B5E">
        <w:t>–</w:t>
      </w:r>
      <w:r>
        <w:t xml:space="preserve"> </w:t>
      </w:r>
      <w:proofErr w:type="spellStart"/>
      <w:r>
        <w:t>CenITex</w:t>
      </w:r>
      <w:proofErr w:type="spellEnd"/>
    </w:p>
    <w:p w14:paraId="37DCED53" w14:textId="77777777" w:rsidR="00696B5E" w:rsidRDefault="00696B5E" w:rsidP="00696B5E">
      <w:r>
        <w:t>The production environment has been designed in a manner that provides security</w:t>
      </w:r>
      <w:r w:rsidR="005C19EB">
        <w:t xml:space="preserve"> and </w:t>
      </w:r>
      <w:r>
        <w:t>availability. Highlights of the production environment are as follows:</w:t>
      </w:r>
    </w:p>
    <w:p w14:paraId="31894BD7" w14:textId="77777777" w:rsidR="005C19EB" w:rsidRDefault="005C19EB">
      <w:pPr>
        <w:pStyle w:val="ListParagraph"/>
        <w:numPr>
          <w:ilvl w:val="0"/>
          <w:numId w:val="38"/>
        </w:numPr>
      </w:pPr>
      <w:r>
        <w:t xml:space="preserve">File Transfer Server and FTPS server hosted virtual machines that can leverage </w:t>
      </w:r>
      <w:proofErr w:type="spellStart"/>
      <w:r>
        <w:t>vMotion</w:t>
      </w:r>
      <w:proofErr w:type="spellEnd"/>
      <w:r>
        <w:t xml:space="preserve"> (or equivalent) transfer to alternate hosts in the event of underlying physical host failure.</w:t>
      </w:r>
    </w:p>
    <w:p w14:paraId="7B2F43E7" w14:textId="77777777" w:rsidR="005C19EB" w:rsidRDefault="005C19EB">
      <w:pPr>
        <w:pStyle w:val="ListParagraph"/>
        <w:numPr>
          <w:ilvl w:val="0"/>
          <w:numId w:val="38"/>
        </w:numPr>
      </w:pPr>
      <w:r>
        <w:t xml:space="preserve">Perimeter DMZ to provide isolation layer between the internet and </w:t>
      </w:r>
      <w:proofErr w:type="spellStart"/>
      <w:r>
        <w:t>CenITex</w:t>
      </w:r>
      <w:proofErr w:type="spellEnd"/>
      <w:r>
        <w:t xml:space="preserve"> internal network, with firewalls at each boundary</w:t>
      </w:r>
    </w:p>
    <w:p w14:paraId="5F4CFC16" w14:textId="77777777" w:rsidR="00696B5E" w:rsidRDefault="005C19EB">
      <w:pPr>
        <w:pStyle w:val="ListParagraph"/>
        <w:numPr>
          <w:ilvl w:val="0"/>
          <w:numId w:val="38"/>
        </w:numPr>
      </w:pPr>
      <w:r>
        <w:t>Scanning of emails for threats prior to receipt by PTV SMTP Server/Proxy.</w:t>
      </w:r>
      <w:r w:rsidR="00696B5E">
        <w:t xml:space="preserve"> </w:t>
      </w:r>
    </w:p>
    <w:p w14:paraId="18FE70E2" w14:textId="3C319074" w:rsidR="00AD6011" w:rsidRDefault="00AD6011">
      <w:pPr>
        <w:pStyle w:val="ListParagraph"/>
        <w:numPr>
          <w:ilvl w:val="0"/>
          <w:numId w:val="38"/>
        </w:numPr>
      </w:pPr>
      <w:r>
        <w:t xml:space="preserve">Email sent from Amazon SES to </w:t>
      </w:r>
      <w:proofErr w:type="spellStart"/>
      <w:r>
        <w:t>proofpoint</w:t>
      </w:r>
      <w:proofErr w:type="spellEnd"/>
      <w:r>
        <w:t xml:space="preserve">, and from </w:t>
      </w:r>
      <w:proofErr w:type="spellStart"/>
      <w:r>
        <w:t>proofpoint</w:t>
      </w:r>
      <w:proofErr w:type="spellEnd"/>
      <w:r>
        <w:t xml:space="preserve"> to the PTV SMTP server is sent using a secured channel (STARTTLS)</w:t>
      </w:r>
    </w:p>
    <w:p w14:paraId="276FCBE8" w14:textId="77777777" w:rsidR="006B2E25" w:rsidRPr="006B2E25" w:rsidRDefault="006B2E25" w:rsidP="006B2E25">
      <w:pPr>
        <w:pStyle w:val="Heading3"/>
        <w:ind w:left="1276" w:hanging="850"/>
        <w:rPr>
          <w:b w:val="0"/>
          <w:bCs w:val="0"/>
        </w:rPr>
      </w:pPr>
      <w:bookmarkStart w:id="211" w:name="_Toc468399936"/>
      <w:bookmarkStart w:id="212" w:name="_Toc468399937"/>
      <w:bookmarkStart w:id="213" w:name="_Ref469403995"/>
      <w:bookmarkEnd w:id="211"/>
      <w:r>
        <w:lastRenderedPageBreak/>
        <w:t>Pre-Production (Production Support)</w:t>
      </w:r>
      <w:bookmarkEnd w:id="212"/>
      <w:bookmarkEnd w:id="213"/>
    </w:p>
    <w:p w14:paraId="06EE5D0D" w14:textId="5AE03D48" w:rsidR="006B2E25" w:rsidRDefault="00676330" w:rsidP="00E61A40">
      <w:pPr>
        <w:pStyle w:val="Caption"/>
        <w:jc w:val="center"/>
      </w:pPr>
      <w:ins w:id="214" w:author="Nicole Yip" w:date="2017-03-02T13:47:00Z">
        <w:r>
          <w:rPr>
            <w:noProof/>
          </w:rPr>
          <w:object w:dxaOrig="19956" w:dyaOrig="8481" w14:anchorId="5FD6F47E">
            <v:shape id="_x0000_i1028" type="#_x0000_t75" alt="" style="width:743.35pt;height:315.9pt;mso-width-percent:0;mso-height-percent:0;mso-width-percent:0;mso-height-percent:0" o:ole="">
              <v:imagedata r:id="rId74" o:title=""/>
            </v:shape>
            <o:OLEObject Type="Embed" ProgID="Visio.Drawing.15" ShapeID="_x0000_i1028" DrawAspect="Content" ObjectID="_1633090929" r:id="rId75"/>
          </w:object>
        </w:r>
      </w:ins>
    </w:p>
    <w:p w14:paraId="01746011" w14:textId="77777777" w:rsidR="006B2E25" w:rsidRDefault="006B2E25" w:rsidP="006B2E25">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22</w:t>
      </w:r>
      <w:r w:rsidR="00676330">
        <w:rPr>
          <w:noProof/>
        </w:rPr>
        <w:fldChar w:fldCharType="end"/>
      </w:r>
      <w:r w:rsidR="007418B2">
        <w:rPr>
          <w:noProof/>
        </w:rPr>
        <w:t>:</w:t>
      </w:r>
      <w:r>
        <w:t xml:space="preserve"> </w:t>
      </w:r>
      <w:r w:rsidR="00E61A40">
        <w:t>Pre-</w:t>
      </w:r>
      <w:r>
        <w:t>Production Physical Architecture – AWS</w:t>
      </w:r>
    </w:p>
    <w:p w14:paraId="68962352" w14:textId="77777777" w:rsidR="00A9737B" w:rsidRPr="00183452" w:rsidRDefault="00A9737B" w:rsidP="00BC4485">
      <w:r>
        <w:t xml:space="preserve">The topology, specification and configuration of the pre-production environment is as per production to ensure provisioning, testing and support and operation are consistent with the production environment. </w:t>
      </w:r>
    </w:p>
    <w:p w14:paraId="62D5F501" w14:textId="77777777" w:rsidR="00AC22DB" w:rsidRDefault="00B9089E" w:rsidP="006B2E25">
      <w:pPr>
        <w:pStyle w:val="Caption"/>
        <w:jc w:val="center"/>
      </w:pPr>
      <w:r>
        <w:rPr>
          <w:noProof/>
          <w:lang w:val="en-AU" w:eastAsia="en-AU"/>
        </w:rPr>
        <w:lastRenderedPageBreak/>
        <w:drawing>
          <wp:inline distT="0" distB="0" distL="0" distR="0" wp14:anchorId="18994D1B" wp14:editId="4C2FB463">
            <wp:extent cx="9439275" cy="3695700"/>
            <wp:effectExtent l="0" t="0" r="9525" b="0"/>
            <wp:docPr id="11" name="Picture 11" descr="C:\Users\adam.rozencwajg\Documents\Clients\PTV\SADDiagrams\Physical-PreProd-CenI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am.rozencwajg\Documents\Clients\PTV\SADDiagrams\Physical-PreProd-CenITex.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439275" cy="3695700"/>
                    </a:xfrm>
                    <a:prstGeom prst="rect">
                      <a:avLst/>
                    </a:prstGeom>
                    <a:noFill/>
                    <a:ln>
                      <a:noFill/>
                    </a:ln>
                  </pic:spPr>
                </pic:pic>
              </a:graphicData>
            </a:graphic>
          </wp:inline>
        </w:drawing>
      </w:r>
    </w:p>
    <w:p w14:paraId="4525021A" w14:textId="77777777" w:rsidR="006B2E25" w:rsidRDefault="006B2E25" w:rsidP="006B2E25">
      <w:pPr>
        <w:pStyle w:val="Caption"/>
        <w:jc w:val="center"/>
      </w:pPr>
      <w:r>
        <w:t xml:space="preserve">Figure </w:t>
      </w:r>
      <w:r w:rsidR="00676330">
        <w:fldChar w:fldCharType="begin"/>
      </w:r>
      <w:r w:rsidR="00676330">
        <w:instrText xml:space="preserve"> SEQ Figu</w:instrText>
      </w:r>
      <w:r w:rsidR="00676330">
        <w:instrText xml:space="preserve">re \* ARABIC </w:instrText>
      </w:r>
      <w:r w:rsidR="00676330">
        <w:fldChar w:fldCharType="separate"/>
      </w:r>
      <w:r w:rsidR="00642CBC">
        <w:rPr>
          <w:noProof/>
        </w:rPr>
        <w:t>23</w:t>
      </w:r>
      <w:r w:rsidR="00676330">
        <w:rPr>
          <w:noProof/>
        </w:rPr>
        <w:fldChar w:fldCharType="end"/>
      </w:r>
      <w:r w:rsidR="007418B2">
        <w:rPr>
          <w:noProof/>
        </w:rPr>
        <w:t>:</w:t>
      </w:r>
      <w:r>
        <w:t xml:space="preserve"> </w:t>
      </w:r>
      <w:r w:rsidR="002361D9">
        <w:t>Pre-</w:t>
      </w:r>
      <w:r>
        <w:t xml:space="preserve">Production Physical Architecture </w:t>
      </w:r>
      <w:r w:rsidR="00AC22DB">
        <w:t>–</w:t>
      </w:r>
      <w:r>
        <w:t xml:space="preserve"> </w:t>
      </w:r>
      <w:proofErr w:type="spellStart"/>
      <w:r>
        <w:t>CenITex</w:t>
      </w:r>
      <w:proofErr w:type="spellEnd"/>
    </w:p>
    <w:p w14:paraId="37CE7803" w14:textId="77777777" w:rsidR="00AC22DB" w:rsidRDefault="00AC22DB" w:rsidP="00AC22DB">
      <w:pPr>
        <w:pStyle w:val="Heading3"/>
        <w:ind w:left="1276" w:hanging="850"/>
      </w:pPr>
      <w:bookmarkStart w:id="215" w:name="_Toc468399938"/>
      <w:bookmarkStart w:id="216" w:name="_Ref469404062"/>
      <w:r>
        <w:lastRenderedPageBreak/>
        <w:t>Systems Integration Test / User Acceptance Test / Training</w:t>
      </w:r>
      <w:bookmarkEnd w:id="215"/>
      <w:bookmarkEnd w:id="216"/>
    </w:p>
    <w:p w14:paraId="06DED965" w14:textId="543F0458" w:rsidR="00AC22DB" w:rsidRPr="00AC22DB" w:rsidRDefault="00676330" w:rsidP="00AC22DB">
      <w:ins w:id="217" w:author="Nicole Yip" w:date="2017-03-02T13:48:00Z">
        <w:r>
          <w:rPr>
            <w:noProof/>
          </w:rPr>
          <w:object w:dxaOrig="31437" w:dyaOrig="8481" w14:anchorId="00749809">
            <v:shape id="_x0000_i1027" type="#_x0000_t75" alt="" style="width:743.5pt;height:200.6pt;mso-width-percent:0;mso-height-percent:0;mso-width-percent:0;mso-height-percent:0" o:ole="">
              <v:imagedata r:id="rId77" o:title=""/>
            </v:shape>
            <o:OLEObject Type="Embed" ProgID="Visio.Drawing.15" ShapeID="_x0000_i1027" DrawAspect="Content" ObjectID="_1633090930" r:id="rId78"/>
          </w:object>
        </w:r>
      </w:ins>
    </w:p>
    <w:p w14:paraId="2E46A40D" w14:textId="77777777" w:rsidR="002361D9" w:rsidRDefault="002361D9" w:rsidP="002361D9">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24</w:t>
      </w:r>
      <w:r w:rsidR="00676330">
        <w:rPr>
          <w:noProof/>
        </w:rPr>
        <w:fldChar w:fldCharType="end"/>
      </w:r>
      <w:r w:rsidR="007418B2">
        <w:rPr>
          <w:noProof/>
        </w:rPr>
        <w:t>:</w:t>
      </w:r>
      <w:r>
        <w:t xml:space="preserve"> </w:t>
      </w:r>
      <w:r w:rsidR="00AD4BED">
        <w:t xml:space="preserve">Test </w:t>
      </w:r>
      <w:r>
        <w:t>Physical Architecture – AWS</w:t>
      </w:r>
    </w:p>
    <w:p w14:paraId="67104E94" w14:textId="77777777" w:rsidR="00E700E7" w:rsidRDefault="00E700E7" w:rsidP="00E700E7">
      <w:r>
        <w:t>The test environment has been designed in a manner that provides similar functionality to production, while reducing server specification and redundancy / availability. The environment leverages ‘on-demand’ EC2 server instances, which can be powered down (and not charged for) when not in use.</w:t>
      </w:r>
    </w:p>
    <w:p w14:paraId="77A36505" w14:textId="77777777" w:rsidR="00E700E7" w:rsidRDefault="00E700E7" w:rsidP="00BC4485">
      <w:r>
        <w:t xml:space="preserve">The test environment has been designed so that core </w:t>
      </w:r>
      <w:r w:rsidR="002555E3">
        <w:t xml:space="preserve">infrastructure </w:t>
      </w:r>
      <w:r>
        <w:t>components (</w:t>
      </w:r>
      <w:proofErr w:type="spellStart"/>
      <w:r>
        <w:t>ie</w:t>
      </w:r>
      <w:proofErr w:type="spellEnd"/>
      <w:r>
        <w:t xml:space="preserve"> UTM gateway, etc) are implemented once, and </w:t>
      </w:r>
      <w:r w:rsidR="002555E3">
        <w:t xml:space="preserve">application </w:t>
      </w:r>
      <w:r w:rsidR="00273976">
        <w:t xml:space="preserve">components </w:t>
      </w:r>
      <w:r w:rsidR="002555E3">
        <w:t>(</w:t>
      </w:r>
      <w:proofErr w:type="spellStart"/>
      <w:r w:rsidR="002555E3">
        <w:t>ie</w:t>
      </w:r>
      <w:proofErr w:type="spellEnd"/>
      <w:r w:rsidR="002555E3">
        <w:t xml:space="preserve"> </w:t>
      </w:r>
      <w:proofErr w:type="spellStart"/>
      <w:r w:rsidR="002555E3">
        <w:t>Pega</w:t>
      </w:r>
      <w:proofErr w:type="spellEnd"/>
      <w:r w:rsidR="002555E3">
        <w:t xml:space="preserve">, databases, etc) </w:t>
      </w:r>
      <w:r w:rsidR="00273976">
        <w:t xml:space="preserve">are </w:t>
      </w:r>
      <w:r>
        <w:t xml:space="preserve">provisioned </w:t>
      </w:r>
      <w:r w:rsidR="002555E3">
        <w:t>for each class of testing (</w:t>
      </w:r>
      <w:proofErr w:type="spellStart"/>
      <w:r w:rsidR="002555E3">
        <w:t>ie</w:t>
      </w:r>
      <w:proofErr w:type="spellEnd"/>
      <w:r w:rsidR="002555E3">
        <w:t xml:space="preserve">, </w:t>
      </w:r>
      <w:r>
        <w:t xml:space="preserve">SIT, UAT and </w:t>
      </w:r>
      <w:r w:rsidR="002555E3">
        <w:t>Training).</w:t>
      </w:r>
    </w:p>
    <w:p w14:paraId="5267682D" w14:textId="77777777" w:rsidR="00E700E7" w:rsidRPr="00183452" w:rsidRDefault="00E700E7" w:rsidP="00BC4485"/>
    <w:p w14:paraId="64146DD2" w14:textId="77777777" w:rsidR="00AC22DB" w:rsidRPr="00AC22DB" w:rsidRDefault="00B9089E" w:rsidP="00AC22DB">
      <w:r>
        <w:rPr>
          <w:noProof/>
          <w:lang w:val="en-AU" w:eastAsia="en-AU"/>
        </w:rPr>
        <w:lastRenderedPageBreak/>
        <w:drawing>
          <wp:inline distT="0" distB="0" distL="0" distR="0" wp14:anchorId="3FBF927B" wp14:editId="3363621C">
            <wp:extent cx="9439275" cy="3695700"/>
            <wp:effectExtent l="0" t="0" r="9525" b="0"/>
            <wp:docPr id="12" name="Picture 12" descr="C:\Users\adam.rozencwajg\Documents\Clients\PTV\SADDiagrams\Physical-PreProd-CenI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am.rozencwajg\Documents\Clients\PTV\SADDiagrams\Physical-PreProd-CenITex.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439275" cy="3695700"/>
                    </a:xfrm>
                    <a:prstGeom prst="rect">
                      <a:avLst/>
                    </a:prstGeom>
                    <a:noFill/>
                    <a:ln>
                      <a:noFill/>
                    </a:ln>
                  </pic:spPr>
                </pic:pic>
              </a:graphicData>
            </a:graphic>
          </wp:inline>
        </w:drawing>
      </w:r>
    </w:p>
    <w:p w14:paraId="7EC60B92" w14:textId="77777777" w:rsidR="002361D9" w:rsidRDefault="002361D9" w:rsidP="002361D9">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25</w:t>
      </w:r>
      <w:r w:rsidR="00676330">
        <w:rPr>
          <w:noProof/>
        </w:rPr>
        <w:fldChar w:fldCharType="end"/>
      </w:r>
      <w:r w:rsidR="007418B2">
        <w:rPr>
          <w:noProof/>
        </w:rPr>
        <w:t>:</w:t>
      </w:r>
      <w:r>
        <w:t xml:space="preserve"> </w:t>
      </w:r>
      <w:r w:rsidR="00AD4BED">
        <w:t xml:space="preserve">Test </w:t>
      </w:r>
      <w:r>
        <w:t xml:space="preserve">Physical Architecture – </w:t>
      </w:r>
      <w:proofErr w:type="spellStart"/>
      <w:r>
        <w:t>CenITex</w:t>
      </w:r>
      <w:proofErr w:type="spellEnd"/>
    </w:p>
    <w:p w14:paraId="0EB6CAAA" w14:textId="77777777" w:rsidR="00AC22DB" w:rsidRDefault="00AC22DB" w:rsidP="00AC22DB"/>
    <w:p w14:paraId="1589A185" w14:textId="77777777" w:rsidR="009F4814" w:rsidRDefault="009F4814" w:rsidP="009F4814">
      <w:pPr>
        <w:pStyle w:val="Heading3"/>
      </w:pPr>
      <w:bookmarkStart w:id="218" w:name="_Toc468399939"/>
      <w:bookmarkStart w:id="219" w:name="_Ref469404064"/>
      <w:r>
        <w:lastRenderedPageBreak/>
        <w:t>Development / System Test</w:t>
      </w:r>
      <w:bookmarkEnd w:id="218"/>
      <w:bookmarkEnd w:id="219"/>
      <w:r>
        <w:t xml:space="preserve"> </w:t>
      </w:r>
    </w:p>
    <w:p w14:paraId="5C0622E9" w14:textId="5232B800" w:rsidR="00FC3DEE" w:rsidRPr="00FC3DEE" w:rsidRDefault="00676330" w:rsidP="00FC3DEE">
      <w:ins w:id="220" w:author="Nicole Yip" w:date="2017-03-02T13:49:00Z">
        <w:r>
          <w:rPr>
            <w:noProof/>
          </w:rPr>
          <w:object w:dxaOrig="25484" w:dyaOrig="8481" w14:anchorId="0194756D">
            <v:shape id="_x0000_i1026" type="#_x0000_t75" alt="" style="width:744pt;height:247pt;mso-width-percent:0;mso-height-percent:0;mso-width-percent:0;mso-height-percent:0" o:ole="">
              <v:imagedata r:id="rId79" o:title=""/>
            </v:shape>
            <o:OLEObject Type="Embed" ProgID="Visio.Drawing.15" ShapeID="_x0000_i1026" DrawAspect="Content" ObjectID="_1633090931" r:id="rId80"/>
          </w:object>
        </w:r>
      </w:ins>
    </w:p>
    <w:p w14:paraId="72763C4D" w14:textId="77777777" w:rsidR="00FC3DEE" w:rsidRDefault="00FC3DEE" w:rsidP="00FC3DEE">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26</w:t>
      </w:r>
      <w:r w:rsidR="00676330">
        <w:rPr>
          <w:noProof/>
        </w:rPr>
        <w:fldChar w:fldCharType="end"/>
      </w:r>
      <w:r w:rsidR="007418B2">
        <w:rPr>
          <w:noProof/>
        </w:rPr>
        <w:t>:</w:t>
      </w:r>
      <w:r>
        <w:t xml:space="preserve"> Development Physical Architecture – AWS</w:t>
      </w:r>
    </w:p>
    <w:p w14:paraId="3CF4593F" w14:textId="77777777" w:rsidR="008130E3" w:rsidRDefault="008130E3" w:rsidP="008130E3">
      <w:r>
        <w:t>The development environment has been designed in a manner that provides similar functionality to production, while reducing server specification and redundancy / availability. The environment leverages ‘on-demand’ EC2 server instances, which can be powered down (and not charged for) when not in use.</w:t>
      </w:r>
    </w:p>
    <w:p w14:paraId="0510A8B9" w14:textId="77777777" w:rsidR="008130E3" w:rsidRDefault="008130E3" w:rsidP="008130E3">
      <w:r>
        <w:t xml:space="preserve">The </w:t>
      </w:r>
      <w:r w:rsidR="007866FA">
        <w:t>development</w:t>
      </w:r>
      <w:r>
        <w:t xml:space="preserve"> environment has been designed so that core infrastructure components (</w:t>
      </w:r>
      <w:proofErr w:type="spellStart"/>
      <w:r>
        <w:t>ie</w:t>
      </w:r>
      <w:proofErr w:type="spellEnd"/>
      <w:r>
        <w:t xml:space="preserve"> UTM gateway, etc) are implemented once, and application components (</w:t>
      </w:r>
      <w:proofErr w:type="spellStart"/>
      <w:r>
        <w:t>ie</w:t>
      </w:r>
      <w:proofErr w:type="spellEnd"/>
      <w:r>
        <w:t xml:space="preserve"> </w:t>
      </w:r>
      <w:proofErr w:type="spellStart"/>
      <w:r>
        <w:t>Pega</w:t>
      </w:r>
      <w:proofErr w:type="spellEnd"/>
      <w:r>
        <w:t xml:space="preserve">, databases, etc) are provisioned for </w:t>
      </w:r>
      <w:r w:rsidR="007866FA">
        <w:t>development and system testing</w:t>
      </w:r>
      <w:r>
        <w:t>.</w:t>
      </w:r>
    </w:p>
    <w:p w14:paraId="6B2564B9" w14:textId="77777777" w:rsidR="00AD4BED" w:rsidRPr="00FC3DEE" w:rsidRDefault="00AD4BED" w:rsidP="00AD4BED">
      <w:pPr>
        <w:rPr>
          <w:b/>
        </w:rPr>
      </w:pPr>
    </w:p>
    <w:p w14:paraId="1495EACC" w14:textId="77777777" w:rsidR="00AD4BED" w:rsidRDefault="00B9089E" w:rsidP="00AD4BED">
      <w:r>
        <w:rPr>
          <w:noProof/>
          <w:lang w:val="en-AU" w:eastAsia="en-AU"/>
        </w:rPr>
        <w:lastRenderedPageBreak/>
        <w:drawing>
          <wp:inline distT="0" distB="0" distL="0" distR="0" wp14:anchorId="6A09B264" wp14:editId="110D94DA">
            <wp:extent cx="9448800" cy="4000500"/>
            <wp:effectExtent l="0" t="0" r="0" b="0"/>
            <wp:docPr id="13" name="Picture 13" descr="C:\Users\adam.rozencwajg\Documents\Clients\PTV\SADDiagrams\Physical-Dev-CenI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am.rozencwajg\Documents\Clients\PTV\SADDiagrams\Physical-Dev-CenITex.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448800" cy="4000500"/>
                    </a:xfrm>
                    <a:prstGeom prst="rect">
                      <a:avLst/>
                    </a:prstGeom>
                    <a:noFill/>
                    <a:ln>
                      <a:noFill/>
                    </a:ln>
                  </pic:spPr>
                </pic:pic>
              </a:graphicData>
            </a:graphic>
          </wp:inline>
        </w:drawing>
      </w:r>
    </w:p>
    <w:p w14:paraId="565D42A4" w14:textId="77777777" w:rsidR="00AD4BED" w:rsidRDefault="00AD4BED" w:rsidP="00AD4BED">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27</w:t>
      </w:r>
      <w:r w:rsidR="00676330">
        <w:rPr>
          <w:noProof/>
        </w:rPr>
        <w:fldChar w:fldCharType="end"/>
      </w:r>
      <w:r w:rsidR="007418B2">
        <w:rPr>
          <w:noProof/>
        </w:rPr>
        <w:t>:</w:t>
      </w:r>
      <w:r>
        <w:t xml:space="preserve"> Development Physical Architecture – </w:t>
      </w:r>
      <w:proofErr w:type="spellStart"/>
      <w:r>
        <w:t>CenITex</w:t>
      </w:r>
      <w:proofErr w:type="spellEnd"/>
    </w:p>
    <w:p w14:paraId="52D25FB3" w14:textId="77777777" w:rsidR="00AD4BED" w:rsidRPr="00AD4BED" w:rsidRDefault="00AD4BED" w:rsidP="00AD4BED"/>
    <w:p w14:paraId="6BAE32DC" w14:textId="77777777" w:rsidR="00345FC1" w:rsidRDefault="00345FC1" w:rsidP="00345FC1">
      <w:pPr>
        <w:pStyle w:val="Heading3"/>
      </w:pPr>
      <w:bookmarkStart w:id="221" w:name="_Toc468399940"/>
      <w:bookmarkStart w:id="222" w:name="_Ref469404200"/>
      <w:r w:rsidRPr="001B489A">
        <w:t>DevOps</w:t>
      </w:r>
      <w:bookmarkEnd w:id="221"/>
      <w:bookmarkEnd w:id="222"/>
      <w:r w:rsidRPr="001B489A">
        <w:t xml:space="preserve"> </w:t>
      </w:r>
    </w:p>
    <w:p w14:paraId="14E22426" w14:textId="77777777" w:rsidR="006A78E6" w:rsidRPr="00AC740E" w:rsidRDefault="006A78E6" w:rsidP="00BC4485"/>
    <w:p w14:paraId="429193F4" w14:textId="4BF134C4" w:rsidR="00FC3DEE" w:rsidRDefault="00676330" w:rsidP="00FC3DEE">
      <w:ins w:id="223" w:author="Nicole Yip" w:date="2017-03-02T13:49:00Z">
        <w:r>
          <w:rPr>
            <w:noProof/>
          </w:rPr>
          <w:object w:dxaOrig="16413" w:dyaOrig="8481" w14:anchorId="3E61CD42">
            <v:shape id="_x0000_i1025" type="#_x0000_t75" alt="" style="width:743.5pt;height:384pt;mso-width-percent:0;mso-height-percent:0;mso-width-percent:0;mso-height-percent:0" o:ole="">
              <v:imagedata r:id="rId82" o:title=""/>
            </v:shape>
            <o:OLEObject Type="Embed" ProgID="Visio.Drawing.15" ShapeID="_x0000_i1025" DrawAspect="Content" ObjectID="_1633090932" r:id="rId83"/>
          </w:object>
        </w:r>
      </w:ins>
    </w:p>
    <w:p w14:paraId="65E5E2C9" w14:textId="77777777" w:rsidR="001B489A" w:rsidRDefault="001B489A" w:rsidP="001B489A">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28</w:t>
      </w:r>
      <w:r w:rsidR="00676330">
        <w:rPr>
          <w:noProof/>
        </w:rPr>
        <w:fldChar w:fldCharType="end"/>
      </w:r>
      <w:r w:rsidR="007418B2">
        <w:rPr>
          <w:noProof/>
        </w:rPr>
        <w:t>:</w:t>
      </w:r>
      <w:r>
        <w:t xml:space="preserve"> DevOps Physical Architecture – AWS</w:t>
      </w:r>
    </w:p>
    <w:p w14:paraId="3F3A2F7B" w14:textId="77777777" w:rsidR="003D300A" w:rsidRDefault="003D300A" w:rsidP="00BC4485">
      <w:r>
        <w:lastRenderedPageBreak/>
        <w:t xml:space="preserve">The DevOps environment has been designed in a highly-available manner that provides security and </w:t>
      </w:r>
      <w:r w:rsidR="002E5E03">
        <w:t xml:space="preserve">common supporting infrastructure to all the environments. </w:t>
      </w:r>
      <w:r w:rsidR="00C44011">
        <w:t xml:space="preserve">Highlights of the </w:t>
      </w:r>
      <w:r w:rsidR="004716B0">
        <w:t>DevOps</w:t>
      </w:r>
      <w:r w:rsidR="00C44011">
        <w:t xml:space="preserve"> environment are as follows:</w:t>
      </w:r>
    </w:p>
    <w:p w14:paraId="363C6231" w14:textId="77777777" w:rsidR="003D300A" w:rsidRDefault="003D300A" w:rsidP="003D300A">
      <w:pPr>
        <w:pStyle w:val="ListParagraph"/>
        <w:numPr>
          <w:ilvl w:val="0"/>
          <w:numId w:val="38"/>
        </w:numPr>
      </w:pPr>
      <w:r>
        <w:t>Single point of entry</w:t>
      </w:r>
      <w:r w:rsidR="00C44011">
        <w:t xml:space="preserve"> into the solution for management activities/interfaces, with access restricted to PTV network</w:t>
      </w:r>
    </w:p>
    <w:p w14:paraId="458FC9D7" w14:textId="2D97DFBC" w:rsidR="00C44011" w:rsidRDefault="00C44011" w:rsidP="003D300A">
      <w:pPr>
        <w:pStyle w:val="ListParagraph"/>
        <w:numPr>
          <w:ilvl w:val="0"/>
          <w:numId w:val="38"/>
        </w:numPr>
      </w:pPr>
      <w:r>
        <w:t xml:space="preserve">Supports infrastructure common to all environments, namely bastion hosts, Monitoring Agent, </w:t>
      </w:r>
      <w:r w:rsidR="009B4EB8">
        <w:t xml:space="preserve">Directory Services, </w:t>
      </w:r>
      <w:r>
        <w:t>Time synchronisation server, Continuous Integration and Test Automation servers</w:t>
      </w:r>
    </w:p>
    <w:p w14:paraId="383F275B" w14:textId="77777777" w:rsidR="003D300A" w:rsidRDefault="003D300A" w:rsidP="003D300A">
      <w:pPr>
        <w:pStyle w:val="ListParagraph"/>
        <w:numPr>
          <w:ilvl w:val="0"/>
          <w:numId w:val="38"/>
        </w:numPr>
      </w:pPr>
      <w:r>
        <w:t>Auto-scaled EC2 instances to provide high availability</w:t>
      </w:r>
    </w:p>
    <w:p w14:paraId="69D59743" w14:textId="77777777" w:rsidR="003D300A" w:rsidRPr="00183452" w:rsidRDefault="00C44011" w:rsidP="00BC4485">
      <w:pPr>
        <w:pStyle w:val="ListParagraph"/>
        <w:numPr>
          <w:ilvl w:val="0"/>
          <w:numId w:val="38"/>
        </w:numPr>
      </w:pPr>
      <w:r>
        <w:t>C</w:t>
      </w:r>
      <w:r w:rsidR="003D300A">
        <w:t>omponent</w:t>
      </w:r>
      <w:r>
        <w:t xml:space="preserve">s </w:t>
      </w:r>
      <w:r w:rsidR="003D300A">
        <w:t>deployed/provisioned in isolated in separate security groups, where communications between security groups is explicitly granted by whitelist (</w:t>
      </w:r>
      <w:proofErr w:type="spellStart"/>
      <w:r w:rsidR="003D300A">
        <w:t>ip</w:t>
      </w:r>
      <w:proofErr w:type="spellEnd"/>
      <w:r w:rsidR="003D300A">
        <w:t>, protocol, port) only.</w:t>
      </w:r>
    </w:p>
    <w:p w14:paraId="4218D0F0" w14:textId="77777777" w:rsidR="007661BC" w:rsidRDefault="007661BC" w:rsidP="002361D9">
      <w:pPr>
        <w:pStyle w:val="NormalText"/>
        <w:ind w:left="0"/>
      </w:pPr>
    </w:p>
    <w:p w14:paraId="4D145ABB" w14:textId="77777777" w:rsidR="00D6682F" w:rsidRDefault="00D6682F" w:rsidP="00CD53E9">
      <w:pPr>
        <w:pStyle w:val="NormalText"/>
        <w:ind w:left="0"/>
        <w:sectPr w:rsidR="00D6682F" w:rsidSect="006F7CDF">
          <w:headerReference w:type="default" r:id="rId84"/>
          <w:footerReference w:type="default" r:id="rId85"/>
          <w:headerReference w:type="first" r:id="rId86"/>
          <w:footerReference w:type="first" r:id="rId87"/>
          <w:pgSz w:w="16838" w:h="11906" w:orient="landscape" w:code="9"/>
          <w:pgMar w:top="720" w:right="1103" w:bottom="1274" w:left="851" w:header="288" w:footer="168" w:gutter="0"/>
          <w:cols w:space="720"/>
          <w:titlePg/>
          <w:docGrid w:linePitch="360"/>
        </w:sectPr>
      </w:pPr>
    </w:p>
    <w:p w14:paraId="20E9A615" w14:textId="77777777" w:rsidR="005509D0" w:rsidRPr="00C47010" w:rsidRDefault="005509D0" w:rsidP="00C47010">
      <w:pPr>
        <w:pStyle w:val="Heading2"/>
      </w:pPr>
      <w:bookmarkStart w:id="225" w:name="_Toc432767551"/>
      <w:bookmarkStart w:id="226" w:name="_Toc468399941"/>
      <w:bookmarkEnd w:id="225"/>
      <w:r w:rsidRPr="00C47010">
        <w:lastRenderedPageBreak/>
        <w:t>Operations Architecture</w:t>
      </w:r>
      <w:bookmarkEnd w:id="226"/>
    </w:p>
    <w:p w14:paraId="3E95278E" w14:textId="77777777" w:rsidR="00D57EC8" w:rsidRDefault="00D57EC8" w:rsidP="00D57EC8">
      <w:r w:rsidRPr="002667CF">
        <w:t xml:space="preserve">The following </w:t>
      </w:r>
      <w:r>
        <w:t xml:space="preserve">section describes how the solution </w:t>
      </w:r>
      <w:r w:rsidRPr="002667CF">
        <w:t xml:space="preserve">addresses key </w:t>
      </w:r>
      <w:r>
        <w:t xml:space="preserve">operational </w:t>
      </w:r>
      <w:r w:rsidRPr="002667CF">
        <w:t>aspects in accordance with the non-functional requirements.</w:t>
      </w:r>
    </w:p>
    <w:p w14:paraId="7B1B47B4" w14:textId="77777777" w:rsidR="00D57EC8" w:rsidRDefault="00842D8F" w:rsidP="00D26019">
      <w:pPr>
        <w:pStyle w:val="Heading3"/>
      </w:pPr>
      <w:bookmarkStart w:id="227" w:name="_Toc468399942"/>
      <w:bookmarkStart w:id="228" w:name="_Ref468645339"/>
      <w:bookmarkStart w:id="229" w:name="_Ref468720297"/>
      <w:bookmarkStart w:id="230" w:name="OLE_LINK111"/>
      <w:bookmarkStart w:id="231" w:name="OLE_LINK112"/>
      <w:r>
        <w:t>Monitoring</w:t>
      </w:r>
      <w:bookmarkEnd w:id="227"/>
      <w:bookmarkEnd w:id="228"/>
      <w:bookmarkEnd w:id="229"/>
    </w:p>
    <w:bookmarkEnd w:id="230"/>
    <w:bookmarkEnd w:id="231"/>
    <w:p w14:paraId="609AAB6A" w14:textId="77777777" w:rsidR="00842D8F" w:rsidRPr="001A0171" w:rsidRDefault="00842D8F" w:rsidP="00842D8F">
      <w:r>
        <w:t>The solution</w:t>
      </w:r>
      <w:r w:rsidRPr="001A0171">
        <w:t xml:space="preserve"> will monitor the environment at two levels:</w:t>
      </w:r>
    </w:p>
    <w:p w14:paraId="28AEF86C" w14:textId="476740C9" w:rsidR="00842D8F" w:rsidRDefault="00842D8F" w:rsidP="00FC1C14">
      <w:pPr>
        <w:pStyle w:val="ListBullet"/>
      </w:pPr>
      <w:r w:rsidRPr="0087751C">
        <w:rPr>
          <w:b/>
        </w:rPr>
        <w:t>AWS monitoring</w:t>
      </w:r>
      <w:r w:rsidRPr="00D26019">
        <w:t xml:space="preserve"> of Cloud infrastructure and services</w:t>
      </w:r>
      <w:r w:rsidRPr="001A0171">
        <w:t xml:space="preserve"> – </w:t>
      </w:r>
      <w:r>
        <w:t xml:space="preserve">Solution </w:t>
      </w:r>
      <w:r w:rsidRPr="001A0171">
        <w:t xml:space="preserve">will use </w:t>
      </w:r>
      <w:r w:rsidR="00F13204">
        <w:t>the CloudWatch</w:t>
      </w:r>
      <w:r>
        <w:t xml:space="preserve"> </w:t>
      </w:r>
      <w:r w:rsidRPr="001A0171">
        <w:t>monitoring capability of AWS</w:t>
      </w:r>
      <w:r w:rsidR="00407A2D">
        <w:t xml:space="preserve"> in conjunction with AWS </w:t>
      </w:r>
      <w:proofErr w:type="spellStart"/>
      <w:r w:rsidR="00407A2D">
        <w:t>ElasticSearch</w:t>
      </w:r>
      <w:proofErr w:type="spellEnd"/>
      <w:r w:rsidRPr="001A0171">
        <w:t xml:space="preserve"> to monitor the infrastruct</w:t>
      </w:r>
      <w:r>
        <w:t>ure for issues</w:t>
      </w:r>
      <w:r w:rsidR="00407A2D">
        <w:t>.</w:t>
      </w:r>
    </w:p>
    <w:p w14:paraId="5B7D04D3" w14:textId="77777777" w:rsidR="00842D8F" w:rsidRDefault="00E519AC" w:rsidP="00FC1C14">
      <w:pPr>
        <w:pStyle w:val="ListBullet"/>
      </w:pPr>
      <w:proofErr w:type="spellStart"/>
      <w:r>
        <w:rPr>
          <w:b/>
        </w:rPr>
        <w:t>NSClient</w:t>
      </w:r>
      <w:proofErr w:type="spellEnd"/>
      <w:r>
        <w:rPr>
          <w:b/>
        </w:rPr>
        <w:t xml:space="preserve"> </w:t>
      </w:r>
      <w:r w:rsidR="00842D8F" w:rsidRPr="00F13204">
        <w:rPr>
          <w:b/>
        </w:rPr>
        <w:t>Monitoring Probe</w:t>
      </w:r>
      <w:r w:rsidR="00842D8F" w:rsidRPr="00F13204">
        <w:t xml:space="preserve"> – In addition to the AWS monitoring tools </w:t>
      </w:r>
      <w:r w:rsidR="00F13204" w:rsidRPr="00F13204">
        <w:t xml:space="preserve">redundant </w:t>
      </w:r>
      <w:r w:rsidR="00842D8F" w:rsidRPr="00F13204">
        <w:t>EC2 instance</w:t>
      </w:r>
      <w:r w:rsidR="00F13204" w:rsidRPr="00F13204">
        <w:t xml:space="preserve">s with </w:t>
      </w:r>
      <w:proofErr w:type="spellStart"/>
      <w:r w:rsidR="00F13204" w:rsidRPr="00F13204">
        <w:t>N</w:t>
      </w:r>
      <w:r>
        <w:t>SClient</w:t>
      </w:r>
      <w:proofErr w:type="spellEnd"/>
      <w:r w:rsidR="00F13204" w:rsidRPr="00F13204">
        <w:t xml:space="preserve"> </w:t>
      </w:r>
      <w:r w:rsidR="00054A19">
        <w:t xml:space="preserve">will be </w:t>
      </w:r>
      <w:r w:rsidR="00F13204" w:rsidRPr="00F13204">
        <w:t>installed</w:t>
      </w:r>
      <w:r w:rsidR="00842D8F" w:rsidRPr="00F13204">
        <w:t xml:space="preserve"> in the </w:t>
      </w:r>
      <w:r w:rsidR="0092583E" w:rsidRPr="00F13204">
        <w:t xml:space="preserve">DevOps VPC </w:t>
      </w:r>
      <w:r w:rsidR="00842D8F" w:rsidRPr="00F13204">
        <w:t xml:space="preserve">to monitor the infrastructure at operating system level.  </w:t>
      </w:r>
      <w:r w:rsidR="00F13204" w:rsidRPr="00F13204">
        <w:t xml:space="preserve">This tool </w:t>
      </w:r>
      <w:r w:rsidR="00842D8F" w:rsidRPr="00F13204">
        <w:t>can monitor individual services for failure or high load etc</w:t>
      </w:r>
      <w:r w:rsidR="0087388F" w:rsidRPr="00F13204">
        <w:t>.</w:t>
      </w:r>
      <w:r w:rsidR="00842D8F" w:rsidRPr="00F13204">
        <w:t xml:space="preserve">, and is configured to generate an incident </w:t>
      </w:r>
      <w:r w:rsidR="00DE01AF">
        <w:t xml:space="preserve">to an </w:t>
      </w:r>
      <w:r w:rsidR="00842D8F" w:rsidRPr="00F13204">
        <w:t xml:space="preserve">incident management system </w:t>
      </w:r>
      <w:r>
        <w:t>(</w:t>
      </w:r>
      <w:proofErr w:type="spellStart"/>
      <w:r w:rsidR="00DE01AF">
        <w:t>eg</w:t>
      </w:r>
      <w:proofErr w:type="spellEnd"/>
      <w:r w:rsidR="00DE01AF">
        <w:t xml:space="preserve"> </w:t>
      </w:r>
      <w:r>
        <w:t>Nagios XI</w:t>
      </w:r>
      <w:r w:rsidR="00DE01AF">
        <w:t xml:space="preserve"> used by SMS for managed services</w:t>
      </w:r>
      <w:r>
        <w:t xml:space="preserve">) </w:t>
      </w:r>
      <w:r w:rsidR="00842D8F" w:rsidRPr="00F13204">
        <w:t>if a critical problem is detected.  This tool has the added benefit of facilitating collection of more detailed OS level metrics that provide crucial information for reporting, continuous improvement and capacity planning</w:t>
      </w:r>
      <w:r w:rsidR="0077068A" w:rsidRPr="00F13204">
        <w:t>.</w:t>
      </w:r>
    </w:p>
    <w:p w14:paraId="662EF854" w14:textId="77777777" w:rsidR="00D34EA1" w:rsidRDefault="00D34EA1" w:rsidP="00D34EA1">
      <w:pPr>
        <w:pStyle w:val="Heading3"/>
      </w:pPr>
      <w:bookmarkStart w:id="232" w:name="_Toc468399943"/>
      <w:r>
        <w:t>Logging</w:t>
      </w:r>
      <w:bookmarkEnd w:id="232"/>
    </w:p>
    <w:p w14:paraId="32F99B03" w14:textId="38D2086B" w:rsidR="00664329" w:rsidRDefault="00B526CC" w:rsidP="00C95150">
      <w:r w:rsidRPr="00C95150">
        <w:t xml:space="preserve">Within the SPPS solution, there are a multitude of logs produced that individually identify the </w:t>
      </w:r>
      <w:r w:rsidR="00664329">
        <w:t xml:space="preserve">health, status, </w:t>
      </w:r>
      <w:r w:rsidRPr="00C95150">
        <w:t xml:space="preserve">activity </w:t>
      </w:r>
      <w:r w:rsidR="00664329">
        <w:t xml:space="preserve">and access of various components of the solution. These include application logs, operating system logs, AWS services logs, as well as networking, security, amongst others. </w:t>
      </w:r>
      <w:r w:rsidR="00E37AD0">
        <w:tab/>
      </w:r>
    </w:p>
    <w:p w14:paraId="2CBC9C88" w14:textId="77777777" w:rsidR="00664329" w:rsidRDefault="00664329" w:rsidP="00C95150">
      <w:bookmarkStart w:id="233" w:name="OLE_LINK11"/>
      <w:r>
        <w:t xml:space="preserve">Consolidating these log files into a centralised location (AWS </w:t>
      </w:r>
      <w:proofErr w:type="spellStart"/>
      <w:r>
        <w:t>ElasticSearch</w:t>
      </w:r>
      <w:proofErr w:type="spellEnd"/>
      <w:r>
        <w:t>) will allow for better flexibility around policy (</w:t>
      </w:r>
      <w:proofErr w:type="spellStart"/>
      <w:r>
        <w:t>ie</w:t>
      </w:r>
      <w:proofErr w:type="spellEnd"/>
      <w:r>
        <w:t>, retention) and management (</w:t>
      </w:r>
      <w:r w:rsidR="00B526CC" w:rsidRPr="00C95150">
        <w:t xml:space="preserve">event correlation, visualisation </w:t>
      </w:r>
      <w:r w:rsidR="00642CBC">
        <w:t xml:space="preserve">and </w:t>
      </w:r>
      <w:r w:rsidR="00B526CC" w:rsidRPr="00C95150">
        <w:t>further action</w:t>
      </w:r>
      <w:r>
        <w:t>)</w:t>
      </w:r>
      <w:r w:rsidR="00B526CC" w:rsidRPr="00C95150">
        <w:t>.</w:t>
      </w:r>
      <w:r>
        <w:t xml:space="preserve"> </w:t>
      </w:r>
    </w:p>
    <w:p w14:paraId="5ACDCA19" w14:textId="77777777" w:rsidR="00664329" w:rsidRDefault="00664329" w:rsidP="00C95150">
      <w:r>
        <w:t>Logs will be collated as follows:</w:t>
      </w:r>
    </w:p>
    <w:p w14:paraId="23CEFFDE" w14:textId="77777777" w:rsidR="00642CBC" w:rsidRDefault="00DD3956" w:rsidP="00C95150">
      <w:pPr>
        <w:keepNext/>
        <w:jc w:val="center"/>
      </w:pPr>
      <w:r>
        <w:rPr>
          <w:noProof/>
          <w:lang w:val="en-AU" w:eastAsia="en-AU"/>
        </w:rPr>
        <w:drawing>
          <wp:inline distT="0" distB="0" distL="0" distR="0" wp14:anchorId="6D49CC67" wp14:editId="433370A5">
            <wp:extent cx="4723075" cy="2743986"/>
            <wp:effectExtent l="0" t="0" r="1905" b="0"/>
            <wp:docPr id="20" name="Picture 20" descr="C:\Users\adam.rozencwajg\Documents\Clients\PTV\SADDiagrams\Lo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m.rozencwajg\Documents\Clients\PTV\SADDiagrams\Logging.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26111" cy="2745750"/>
                    </a:xfrm>
                    <a:prstGeom prst="rect">
                      <a:avLst/>
                    </a:prstGeom>
                    <a:noFill/>
                    <a:ln>
                      <a:noFill/>
                    </a:ln>
                  </pic:spPr>
                </pic:pic>
              </a:graphicData>
            </a:graphic>
          </wp:inline>
        </w:drawing>
      </w:r>
    </w:p>
    <w:p w14:paraId="573AB8DF" w14:textId="77777777" w:rsidR="00DD3956" w:rsidRDefault="00642CBC" w:rsidP="00C95150">
      <w:pPr>
        <w:pStyle w:val="Caption"/>
        <w:jc w:val="center"/>
      </w:pPr>
      <w:r>
        <w:t xml:space="preserve">Figure </w:t>
      </w:r>
      <w:r w:rsidR="00676330">
        <w:fldChar w:fldCharType="begin"/>
      </w:r>
      <w:r w:rsidR="00676330">
        <w:instrText xml:space="preserve"> SEQ Figure \* ARABIC </w:instrText>
      </w:r>
      <w:r w:rsidR="00676330">
        <w:fldChar w:fldCharType="separate"/>
      </w:r>
      <w:r>
        <w:rPr>
          <w:noProof/>
        </w:rPr>
        <w:t>29</w:t>
      </w:r>
      <w:r w:rsidR="00676330">
        <w:rPr>
          <w:noProof/>
        </w:rPr>
        <w:fldChar w:fldCharType="end"/>
      </w:r>
      <w:r>
        <w:t>: Consolidated Logging</w:t>
      </w:r>
    </w:p>
    <w:p w14:paraId="02D318F5" w14:textId="77777777" w:rsidR="00DD3956" w:rsidRPr="00C95150" w:rsidRDefault="00642CBC" w:rsidP="00C95150">
      <w:r>
        <w:t xml:space="preserve">Visualisation of the consolidated logs will be provided by a Kibana dashboard (a component of the AWS </w:t>
      </w:r>
      <w:proofErr w:type="spellStart"/>
      <w:r>
        <w:t>ElasticSearch</w:t>
      </w:r>
      <w:proofErr w:type="spellEnd"/>
      <w:r>
        <w:t xml:space="preserve"> stack), which will be access limited to the bastion hosts, and administrative users with appropriate privileges (granted through IAM).</w:t>
      </w:r>
    </w:p>
    <w:p w14:paraId="77712F97" w14:textId="77777777" w:rsidR="00842D8F" w:rsidRDefault="007E5DC0" w:rsidP="00D26019">
      <w:pPr>
        <w:pStyle w:val="Heading3"/>
      </w:pPr>
      <w:bookmarkStart w:id="234" w:name="_Toc468399944"/>
      <w:bookmarkStart w:id="235" w:name="_Toc468399947"/>
      <w:bookmarkStart w:id="236" w:name="_Toc468399948"/>
      <w:bookmarkStart w:id="237" w:name="_Toc468399949"/>
      <w:bookmarkStart w:id="238" w:name="_Toc468399950"/>
      <w:bookmarkStart w:id="239" w:name="_Toc468399951"/>
      <w:bookmarkStart w:id="240" w:name="_Toc468399952"/>
      <w:bookmarkStart w:id="241" w:name="_Toc468399953"/>
      <w:bookmarkStart w:id="242" w:name="OLE_LINK118"/>
      <w:bookmarkEnd w:id="233"/>
      <w:bookmarkEnd w:id="234"/>
      <w:bookmarkEnd w:id="235"/>
      <w:bookmarkEnd w:id="236"/>
      <w:bookmarkEnd w:id="237"/>
      <w:bookmarkEnd w:id="238"/>
      <w:bookmarkEnd w:id="239"/>
      <w:bookmarkEnd w:id="240"/>
      <w:r w:rsidRPr="007E5DC0">
        <w:lastRenderedPageBreak/>
        <w:t>Performance Management &amp; Capacity Planning</w:t>
      </w:r>
      <w:bookmarkEnd w:id="241"/>
    </w:p>
    <w:bookmarkEnd w:id="242"/>
    <w:p w14:paraId="4C3BA3BA" w14:textId="195071AD" w:rsidR="007E5DC0" w:rsidRPr="00A40C57" w:rsidRDefault="00673C43" w:rsidP="00D26019">
      <w:pPr>
        <w:pStyle w:val="NormalText"/>
      </w:pPr>
      <w:r w:rsidRPr="00673C43">
        <w:t>Performance management and capacity management are achieved using a combination of AWS tools su</w:t>
      </w:r>
      <w:r>
        <w:t>ch as Trusted Advisor and Amazon CloudW</w:t>
      </w:r>
      <w:r w:rsidRPr="00673C43">
        <w:t xml:space="preserve">atch monitoring and the SMS monitoring </w:t>
      </w:r>
      <w:r w:rsidR="0098377F">
        <w:t>P</w:t>
      </w:r>
      <w:r w:rsidRPr="00673C43">
        <w:t>robe</w:t>
      </w:r>
      <w:r w:rsidR="00146CFF">
        <w:t xml:space="preserve"> (refer section </w:t>
      </w:r>
      <w:r w:rsidR="00146CFF">
        <w:fldChar w:fldCharType="begin"/>
      </w:r>
      <w:r w:rsidR="00146CFF">
        <w:instrText xml:space="preserve"> REF _Ref468720297 \r \h </w:instrText>
      </w:r>
      <w:r w:rsidR="00146CFF">
        <w:fldChar w:fldCharType="separate"/>
      </w:r>
      <w:r w:rsidR="00146CFF">
        <w:t>7.3.1</w:t>
      </w:r>
      <w:r w:rsidR="00146CFF">
        <w:fldChar w:fldCharType="end"/>
      </w:r>
      <w:r w:rsidR="00146CFF">
        <w:t>)</w:t>
      </w:r>
      <w:r w:rsidRPr="00673C43">
        <w:t xml:space="preserve">.  The probe collects detailed metrics about the environment under management for monitoring and reporting at operating system level.  This allows </w:t>
      </w:r>
      <w:r w:rsidR="008A4C00" w:rsidRPr="00673C43">
        <w:t>managing</w:t>
      </w:r>
      <w:r w:rsidRPr="00673C43">
        <w:t xml:space="preserve"> the AWS environment with operating system privileges that permit detailed monitoring of services, activity and resources at a level not visible to the AWS toolset.  Information gathered is used to perform real time monitoring for critical events and to create support incidents for action where required.  This data along with AWS tools forms a comprehensive data set</w:t>
      </w:r>
      <w:r w:rsidR="00AF7517">
        <w:t>,</w:t>
      </w:r>
      <w:r w:rsidRPr="00673C43">
        <w:t xml:space="preserve"> from which capacity and utilisation trends</w:t>
      </w:r>
      <w:r w:rsidR="00AF7517">
        <w:t xml:space="preserve"> are monitored. This data is also used to monitor </w:t>
      </w:r>
      <w:r w:rsidRPr="00673C43">
        <w:t xml:space="preserve">security and performance leading to early detection of potential issues and recommendations for change where required.  </w:t>
      </w:r>
    </w:p>
    <w:p w14:paraId="2704E852" w14:textId="77777777" w:rsidR="002842D4" w:rsidRDefault="002842D4" w:rsidP="00D26019">
      <w:pPr>
        <w:pStyle w:val="Heading3"/>
      </w:pPr>
      <w:bookmarkStart w:id="243" w:name="_Toc468399954"/>
      <w:bookmarkStart w:id="244" w:name="OLE_LINK127"/>
      <w:r>
        <w:t>Data Archiving Strategy</w:t>
      </w:r>
      <w:bookmarkEnd w:id="243"/>
    </w:p>
    <w:p w14:paraId="02514BCA" w14:textId="77777777" w:rsidR="008E1BF0" w:rsidRDefault="008E1BF0" w:rsidP="008E1BF0">
      <w:pPr>
        <w:pStyle w:val="NormalText"/>
      </w:pPr>
      <w:r>
        <w:t>Contracts in SPPS are long-lived, in that they may be current for tens or more years. In addition, there is a legal requirement to retain these contracts for a period of seven years post-termination or completion. Audit logs for application (Pega) data will be retained for a similar period.</w:t>
      </w:r>
    </w:p>
    <w:p w14:paraId="03D52821" w14:textId="77777777" w:rsidR="008E1BF0" w:rsidRDefault="008E1BF0" w:rsidP="008E1BF0">
      <w:pPr>
        <w:pStyle w:val="NormalText"/>
      </w:pPr>
      <w:r>
        <w:t xml:space="preserve">As part of BAU operation data will be transmitted hourly from Pega to the Reporting database by the BIX extract process, where information will be available for retrieval and analysis indefinitely. In Pega, when a contract has terminated, and no further lifecycle activity may be performed on it, cases will be moved to an archival schema in the Pega database after satisfying the agreed ageing period. </w:t>
      </w:r>
    </w:p>
    <w:p w14:paraId="23711FC2" w14:textId="77777777" w:rsidR="008E1BF0" w:rsidRDefault="002842D4">
      <w:r>
        <w:t xml:space="preserve">Application logs and system event logs will be retained </w:t>
      </w:r>
      <w:r w:rsidR="001E43C0">
        <w:t xml:space="preserve">for one year </w:t>
      </w:r>
      <w:r>
        <w:t>at this stage. After approximately 6 months of operation, the quality and quantity of log information will be reviewed, with the intention of either limiting the amount/quality of log data captured, or purging it after a time sufficient to investigate application/environment failures, or security incidents.</w:t>
      </w:r>
    </w:p>
    <w:p w14:paraId="45DC0E90" w14:textId="77777777" w:rsidR="00E47CC0" w:rsidRDefault="00E47CC0" w:rsidP="00D26019">
      <w:pPr>
        <w:pStyle w:val="Heading3"/>
      </w:pPr>
      <w:bookmarkStart w:id="245" w:name="_Toc468399955"/>
      <w:r>
        <w:t>Server Patching</w:t>
      </w:r>
      <w:bookmarkEnd w:id="245"/>
    </w:p>
    <w:p w14:paraId="262784A4" w14:textId="77777777" w:rsidR="00E21F1C" w:rsidRPr="000D1E76" w:rsidRDefault="000141E6" w:rsidP="00C95150">
      <w:r>
        <w:t xml:space="preserve">The SPPS server patching policy for AWS servers will follow the ‘Phoenix’ pattern, namely creating a new server from a baseline </w:t>
      </w:r>
      <w:r w:rsidR="00E21F1C">
        <w:t xml:space="preserve">AMI, which is updated </w:t>
      </w:r>
      <w:r>
        <w:t xml:space="preserve">each time a new configuration or update is required. </w:t>
      </w:r>
      <w:r w:rsidR="00E21F1C">
        <w:t>The creation of the AMI occurs by customising a base EC2 instance</w:t>
      </w:r>
      <w:r w:rsidR="009C3E60">
        <w:t xml:space="preserve"> </w:t>
      </w:r>
      <w:r w:rsidR="00E21F1C">
        <w:t>with the required software, application and configuration using a cloud formation template</w:t>
      </w:r>
      <w:r w:rsidR="009C3E60">
        <w:t>, or patching a prior AMI version.</w:t>
      </w:r>
    </w:p>
    <w:p w14:paraId="55184CF6" w14:textId="77777777" w:rsidR="000141E6" w:rsidRDefault="000141E6" w:rsidP="000141E6">
      <w:r>
        <w:t>This pattern facilitates a consistent configuration across all servers in all environments, where configuration creep is entirely avoided, and patching can be performed on demand in response to incidents requiring urgent patching, or according to a prescribed schedule.</w:t>
      </w:r>
    </w:p>
    <w:p w14:paraId="204D5ADA" w14:textId="77777777" w:rsidR="000141E6" w:rsidRDefault="00E21F1C" w:rsidP="000141E6">
      <w:r>
        <w:t xml:space="preserve">Once the new baseline AMI has been created, </w:t>
      </w:r>
      <w:r w:rsidR="000141E6">
        <w:t xml:space="preserve">refreshing the server configuration is simply a matter of </w:t>
      </w:r>
      <w:r>
        <w:t xml:space="preserve">updating the auto-scale group with the new AMI. Existing servers based on the previous configuration will be </w:t>
      </w:r>
      <w:r w:rsidR="004435D7">
        <w:t xml:space="preserve">cycled out </w:t>
      </w:r>
      <w:r w:rsidR="001E43C0">
        <w:t xml:space="preserve">automatically after </w:t>
      </w:r>
      <w:r w:rsidR="004435D7">
        <w:t xml:space="preserve">1 month </w:t>
      </w:r>
      <w:r>
        <w:t>and replaced with servers based on the new AMI in a progressive manner to preserve server availability.</w:t>
      </w:r>
    </w:p>
    <w:p w14:paraId="3640661B" w14:textId="36AB6369" w:rsidR="00250E85" w:rsidRDefault="00250E85" w:rsidP="00250E85">
      <w:pPr>
        <w:pStyle w:val="Heading3"/>
      </w:pPr>
      <w:r>
        <w:t>Platform Administrative Access</w:t>
      </w:r>
    </w:p>
    <w:p w14:paraId="558C7878" w14:textId="75720B90" w:rsidR="00250E85" w:rsidRDefault="00250E85" w:rsidP="000141E6">
      <w:r>
        <w:t>Administrative Users required to access the AWS servers (Windows and Linux) will be authenticated using AWS Directory Service (</w:t>
      </w:r>
      <w:proofErr w:type="spellStart"/>
      <w:r>
        <w:t>SimpleAD</w:t>
      </w:r>
      <w:proofErr w:type="spellEnd"/>
      <w:r>
        <w:t xml:space="preserve">), where roles and privileges will be assigned based on a user’s need for access to each environment. </w:t>
      </w:r>
      <w:r w:rsidRPr="00250E85">
        <w:t>The Directory Services</w:t>
      </w:r>
      <w:r>
        <w:t xml:space="preserve"> will be integrated with IAM </w:t>
      </w:r>
      <w:r w:rsidR="00372465">
        <w:t>to grant access to the AWS console to these managed users</w:t>
      </w:r>
      <w:r w:rsidRPr="00250E85">
        <w:t>.</w:t>
      </w:r>
    </w:p>
    <w:p w14:paraId="41C83851" w14:textId="77777777" w:rsidR="00AF7517" w:rsidRDefault="008374CD" w:rsidP="00D26019">
      <w:pPr>
        <w:pStyle w:val="Heading3"/>
      </w:pPr>
      <w:bookmarkStart w:id="246" w:name="_Toc468399956"/>
      <w:bookmarkStart w:id="247" w:name="_Toc468399957"/>
      <w:bookmarkStart w:id="248" w:name="_Toc468399958"/>
      <w:bookmarkEnd w:id="246"/>
      <w:bookmarkEnd w:id="247"/>
      <w:r w:rsidRPr="008374CD">
        <w:lastRenderedPageBreak/>
        <w:t>Backup &amp; Recovery</w:t>
      </w:r>
      <w:bookmarkEnd w:id="248"/>
    </w:p>
    <w:bookmarkEnd w:id="244"/>
    <w:p w14:paraId="39255F9B" w14:textId="77777777" w:rsidR="008374CD" w:rsidRPr="00C95150" w:rsidRDefault="007F658F" w:rsidP="00D26019">
      <w:pPr>
        <w:pStyle w:val="NormalText"/>
      </w:pPr>
      <w:r w:rsidRPr="00C95150">
        <w:t>Backup and recovery of AWS environments will be managed using a combination of:</w:t>
      </w:r>
    </w:p>
    <w:p w14:paraId="69D19187" w14:textId="63E1464D" w:rsidR="009C3E60" w:rsidRDefault="00167967" w:rsidP="003D300A">
      <w:pPr>
        <w:pStyle w:val="ListBullet"/>
      </w:pPr>
      <w:r w:rsidRPr="009C3E60">
        <w:rPr>
          <w:b/>
        </w:rPr>
        <w:t>Amazon Machine I</w:t>
      </w:r>
      <w:r w:rsidR="005721E5">
        <w:rPr>
          <w:b/>
        </w:rPr>
        <w:t>mages</w:t>
      </w:r>
      <w:r w:rsidRPr="009C3E60">
        <w:rPr>
          <w:b/>
        </w:rPr>
        <w:t xml:space="preserve"> (AMIs)</w:t>
      </w:r>
      <w:r w:rsidR="00345400" w:rsidRPr="009C3E60">
        <w:rPr>
          <w:b/>
        </w:rPr>
        <w:t xml:space="preserve"> </w:t>
      </w:r>
      <w:r w:rsidR="0030767C" w:rsidRPr="000D1E76">
        <w:t xml:space="preserve">– </w:t>
      </w:r>
      <w:r>
        <w:t>Phoenix s</w:t>
      </w:r>
      <w:r w:rsidR="0030767C">
        <w:t xml:space="preserve">ervers </w:t>
      </w:r>
      <w:r>
        <w:t xml:space="preserve">are </w:t>
      </w:r>
      <w:r w:rsidR="0030767C">
        <w:t xml:space="preserve">built from a base AMI that </w:t>
      </w:r>
      <w:r w:rsidR="00E21F1C">
        <w:t xml:space="preserve">consists of a snapshot of </w:t>
      </w:r>
      <w:r>
        <w:t>the root volume required to launch a server instance</w:t>
      </w:r>
      <w:r w:rsidR="00E21F1C">
        <w:t xml:space="preserve"> with the appropriate software, application and configuration</w:t>
      </w:r>
      <w:r>
        <w:t xml:space="preserve">. </w:t>
      </w:r>
    </w:p>
    <w:p w14:paraId="27C8C82E" w14:textId="77777777" w:rsidR="00E21F1C" w:rsidRDefault="00E21F1C" w:rsidP="00C95150">
      <w:pPr>
        <w:pStyle w:val="ListBullet"/>
        <w:numPr>
          <w:ilvl w:val="0"/>
          <w:numId w:val="0"/>
        </w:numPr>
        <w:ind w:left="720"/>
      </w:pPr>
      <w:r>
        <w:t>To support this pattern, servers (and applications) are designed to be operated in a stateless manner, whereby the server itself can be replaced, with no loss of application state, or log information. State is managed in persistent layers (leveraging AWS RDS, S3, persistent EBS volumes and CloudWatch Logs) to minimise impacts of server loss.</w:t>
      </w:r>
    </w:p>
    <w:p w14:paraId="5CB441E9" w14:textId="77777777" w:rsidR="00F3799D" w:rsidRDefault="00F3799D" w:rsidP="00F3799D">
      <w:pPr>
        <w:pStyle w:val="ListBullet"/>
      </w:pPr>
      <w:r w:rsidRPr="000D1E76">
        <w:rPr>
          <w:b/>
        </w:rPr>
        <w:t>Programmatic backup of database instances</w:t>
      </w:r>
      <w:r w:rsidRPr="000D1E76">
        <w:t xml:space="preserve"> – A full daily backup of all RDS databases will be performed by AWS. In addition, transaction logs will be captured by AWS, which will enable database restoration to be performed up to the second. </w:t>
      </w:r>
    </w:p>
    <w:p w14:paraId="0A516023" w14:textId="77777777" w:rsidR="00F3799D" w:rsidRPr="000D1E76" w:rsidRDefault="00F3799D" w:rsidP="00C95150">
      <w:pPr>
        <w:pStyle w:val="ListBullet"/>
        <w:numPr>
          <w:ilvl w:val="0"/>
          <w:numId w:val="0"/>
        </w:numPr>
        <w:ind w:left="720"/>
      </w:pPr>
      <w:r w:rsidRPr="000D1E76">
        <w:t>Database</w:t>
      </w:r>
      <w:r>
        <w:t xml:space="preserve"> backup retention will be set at 10 days, but can be extended up to 35, if required.</w:t>
      </w:r>
    </w:p>
    <w:p w14:paraId="6EE1E60B" w14:textId="77777777" w:rsidR="00F3799D" w:rsidRDefault="00F3799D" w:rsidP="00F3799D">
      <w:pPr>
        <w:pStyle w:val="ListBullet"/>
        <w:numPr>
          <w:ilvl w:val="0"/>
          <w:numId w:val="0"/>
        </w:numPr>
        <w:ind w:left="720"/>
        <w:rPr>
          <w:highlight w:val="yellow"/>
        </w:rPr>
      </w:pPr>
      <w:r w:rsidRPr="000D1E76">
        <w:t>Database snapshots can also be utilised on an ad-hoc basis to enable restoration to that known state at any point in time.</w:t>
      </w:r>
      <w:r w:rsidRPr="000D1E76">
        <w:rPr>
          <w:highlight w:val="yellow"/>
        </w:rPr>
        <w:t xml:space="preserve"> </w:t>
      </w:r>
    </w:p>
    <w:p w14:paraId="617BF06B" w14:textId="373E9DF4" w:rsidR="00C9560E" w:rsidRDefault="00C9560E" w:rsidP="00C9560E">
      <w:pPr>
        <w:pStyle w:val="ListBullet"/>
      </w:pPr>
      <w:r w:rsidRPr="000D1E76">
        <w:rPr>
          <w:b/>
        </w:rPr>
        <w:t xml:space="preserve">Programmatic backup of </w:t>
      </w:r>
      <w:r>
        <w:rPr>
          <w:b/>
        </w:rPr>
        <w:t>directory services</w:t>
      </w:r>
      <w:r w:rsidRPr="000D1E76">
        <w:t xml:space="preserve"> – A daily </w:t>
      </w:r>
      <w:r>
        <w:t xml:space="preserve">snapshot </w:t>
      </w:r>
      <w:r w:rsidRPr="000D1E76">
        <w:t xml:space="preserve">of </w:t>
      </w:r>
      <w:r>
        <w:t xml:space="preserve">the directory service </w:t>
      </w:r>
      <w:r w:rsidRPr="000D1E76">
        <w:t xml:space="preserve">will be performed </w:t>
      </w:r>
      <w:r w:rsidR="00EE4B45">
        <w:t xml:space="preserve">automatically </w:t>
      </w:r>
      <w:r w:rsidRPr="000D1E76">
        <w:t xml:space="preserve">by AWS. </w:t>
      </w:r>
    </w:p>
    <w:p w14:paraId="6AC331A7" w14:textId="0F2B021B" w:rsidR="00C9560E" w:rsidRPr="000D1E76" w:rsidRDefault="009B4EB8" w:rsidP="00C9560E">
      <w:pPr>
        <w:pStyle w:val="ListBullet"/>
        <w:numPr>
          <w:ilvl w:val="0"/>
          <w:numId w:val="0"/>
        </w:numPr>
        <w:ind w:left="720"/>
      </w:pPr>
      <w:r>
        <w:t>Automated s</w:t>
      </w:r>
      <w:r w:rsidR="00EE4B45">
        <w:t xml:space="preserve">napshot retention is </w:t>
      </w:r>
      <w:r w:rsidR="00C9560E">
        <w:t xml:space="preserve">set at </w:t>
      </w:r>
      <w:r w:rsidR="00EE4B45">
        <w:t xml:space="preserve">5 </w:t>
      </w:r>
      <w:r w:rsidR="00C9560E">
        <w:t>days</w:t>
      </w:r>
      <w:r>
        <w:t>.</w:t>
      </w:r>
    </w:p>
    <w:p w14:paraId="5D54CC60" w14:textId="49C5F2CC" w:rsidR="00C9560E" w:rsidRDefault="00C9560E" w:rsidP="00C9560E">
      <w:pPr>
        <w:pStyle w:val="ListBullet"/>
        <w:numPr>
          <w:ilvl w:val="0"/>
          <w:numId w:val="0"/>
        </w:numPr>
        <w:ind w:left="720"/>
        <w:rPr>
          <w:highlight w:val="yellow"/>
        </w:rPr>
      </w:pPr>
      <w:r w:rsidRPr="000D1E76">
        <w:t>D</w:t>
      </w:r>
      <w:r>
        <w:t xml:space="preserve">irectory Service </w:t>
      </w:r>
      <w:r w:rsidRPr="000D1E76">
        <w:t>snapshots can also be utilised on an ad-hoc basis to enable restoration to that known state at any point in time</w:t>
      </w:r>
      <w:r w:rsidR="009B4EB8">
        <w:t>.</w:t>
      </w:r>
    </w:p>
    <w:p w14:paraId="6B433133" w14:textId="77777777" w:rsidR="009C3E60" w:rsidRDefault="009C3E60" w:rsidP="009C3E60">
      <w:pPr>
        <w:pStyle w:val="ListBullet"/>
      </w:pPr>
      <w:r w:rsidRPr="00C95150">
        <w:rPr>
          <w:b/>
        </w:rPr>
        <w:t>Scripted schedule for snapshots of EBS volumes</w:t>
      </w:r>
      <w:r w:rsidRPr="00C95150">
        <w:t xml:space="preserve"> – Provides automated backup of EBS volumes for servers where the recovery time would be markedly reduced by resuming state from a last known position, rather than loading from an AMI baseline and database synchronisation. </w:t>
      </w:r>
    </w:p>
    <w:p w14:paraId="0BC35F73" w14:textId="77777777" w:rsidR="00F3799D" w:rsidRPr="000D1E76" w:rsidRDefault="000A1C60" w:rsidP="00C95150">
      <w:pPr>
        <w:pStyle w:val="ListBullet"/>
        <w:numPr>
          <w:ilvl w:val="0"/>
          <w:numId w:val="0"/>
        </w:numPr>
        <w:ind w:left="720"/>
      </w:pPr>
      <w:r>
        <w:t xml:space="preserve">EBS volume snapshot </w:t>
      </w:r>
      <w:r w:rsidR="00F3799D">
        <w:t xml:space="preserve">retention will be set at 10 days, but can be </w:t>
      </w:r>
      <w:r>
        <w:t>amended</w:t>
      </w:r>
      <w:r w:rsidR="00F3799D">
        <w:t>, if required.</w:t>
      </w:r>
    </w:p>
    <w:p w14:paraId="6131843C" w14:textId="77777777" w:rsidR="000A1C60" w:rsidRPr="001A0171" w:rsidRDefault="00B656EE" w:rsidP="00C95150">
      <w:pPr>
        <w:pStyle w:val="ListBullet"/>
      </w:pPr>
      <w:r w:rsidRPr="00C95150">
        <w:rPr>
          <w:b/>
        </w:rPr>
        <w:t>Scripting</w:t>
      </w:r>
      <w:r w:rsidR="00DD13A0" w:rsidRPr="00C95150">
        <w:t xml:space="preserve"> </w:t>
      </w:r>
      <w:r w:rsidR="00DD13A0" w:rsidRPr="00C95150">
        <w:rPr>
          <w:b/>
        </w:rPr>
        <w:t>of environment creation</w:t>
      </w:r>
      <w:r w:rsidRPr="00C95150">
        <w:t xml:space="preserve"> – </w:t>
      </w:r>
      <w:r w:rsidR="007F658F" w:rsidRPr="00C95150">
        <w:t>Ensures</w:t>
      </w:r>
      <w:r w:rsidRPr="00C95150">
        <w:t xml:space="preserve"> </w:t>
      </w:r>
      <w:r w:rsidR="0030767C" w:rsidRPr="00C95150">
        <w:t xml:space="preserve">entire </w:t>
      </w:r>
      <w:r w:rsidR="007F658F" w:rsidRPr="00C95150">
        <w:t>environments can be created easily if additional environments are required and provides an additional level of recovery</w:t>
      </w:r>
      <w:r w:rsidR="004479D5" w:rsidRPr="00C95150">
        <w:t>.</w:t>
      </w:r>
      <w:r w:rsidR="00281B15" w:rsidRPr="00C95150">
        <w:t xml:space="preserve"> </w:t>
      </w:r>
      <w:r w:rsidR="00F3799D">
        <w:t>E</w:t>
      </w:r>
      <w:r w:rsidR="00281B15" w:rsidRPr="00C95150">
        <w:t xml:space="preserve">nvironment creation will be </w:t>
      </w:r>
      <w:r w:rsidR="00F3799D">
        <w:t xml:space="preserve">predominantly </w:t>
      </w:r>
      <w:r w:rsidR="00281B15" w:rsidRPr="00C95150">
        <w:t>scripted</w:t>
      </w:r>
      <w:r w:rsidR="00F3799D">
        <w:t>, resulting in provisioning of environments in minimal time</w:t>
      </w:r>
      <w:r w:rsidR="00281B15" w:rsidRPr="00C95150">
        <w:t>.</w:t>
      </w:r>
    </w:p>
    <w:p w14:paraId="43AADA3F" w14:textId="77777777" w:rsidR="00C21373" w:rsidRDefault="00B21047" w:rsidP="00D26019">
      <w:pPr>
        <w:pStyle w:val="Heading3"/>
      </w:pPr>
      <w:bookmarkStart w:id="249" w:name="_Toc468399959"/>
      <w:r w:rsidRPr="00B21047">
        <w:t>Disaster Recovery</w:t>
      </w:r>
      <w:bookmarkEnd w:id="249"/>
      <w:r w:rsidRPr="00B21047">
        <w:t xml:space="preserve"> </w:t>
      </w:r>
    </w:p>
    <w:p w14:paraId="0C8384AC" w14:textId="77777777" w:rsidR="00277BE5" w:rsidRDefault="00BF6DBB">
      <w:pPr>
        <w:pStyle w:val="NormalText"/>
      </w:pPr>
      <w:r>
        <w:t>The system will be designed to take full advantage of the resilient nature of the AWS cloud environment</w:t>
      </w:r>
      <w:r w:rsidR="00277BE5">
        <w:t xml:space="preserve"> and will leverage server build and deployment patterns designed to minimise recovery time and maximise server and environment consistency.  Within the AWS environment,</w:t>
      </w:r>
      <w:r>
        <w:t xml:space="preserve"> </w:t>
      </w:r>
      <w:r w:rsidR="00402F70">
        <w:t>SPPS</w:t>
      </w:r>
      <w:r>
        <w:t xml:space="preserve"> infrastructure is duplicated in </w:t>
      </w:r>
      <w:r w:rsidR="00277BE5">
        <w:t xml:space="preserve">two </w:t>
      </w:r>
      <w:r>
        <w:t>Availability zones</w:t>
      </w:r>
      <w:r w:rsidR="00277BE5">
        <w:t xml:space="preserve">. Within the </w:t>
      </w:r>
      <w:proofErr w:type="spellStart"/>
      <w:r w:rsidR="00277BE5">
        <w:t>CenITex</w:t>
      </w:r>
      <w:proofErr w:type="spellEnd"/>
      <w:r w:rsidR="00277BE5">
        <w:t xml:space="preserve"> environment, all servers are virtualised can be transferred to alternate physical hosts to minimise downtime.</w:t>
      </w:r>
    </w:p>
    <w:p w14:paraId="2C856F89" w14:textId="77777777" w:rsidR="00BF6DBB" w:rsidRDefault="00BF6DBB" w:rsidP="00BF6DBB">
      <w:pPr>
        <w:pStyle w:val="NormalText"/>
      </w:pPr>
      <w:r>
        <w:t xml:space="preserve">The </w:t>
      </w:r>
      <w:r w:rsidR="00277BE5">
        <w:t xml:space="preserve">over-arching </w:t>
      </w:r>
      <w:r>
        <w:t xml:space="preserve">design principal </w:t>
      </w:r>
      <w:r w:rsidR="00277BE5">
        <w:t xml:space="preserve">for the SPPS solution </w:t>
      </w:r>
      <w:r>
        <w:t xml:space="preserve">is to have no single point of failure in the environment providing near instant failover to the second AWS Availability Zone. In </w:t>
      </w:r>
      <w:r w:rsidR="00D9638E">
        <w:t xml:space="preserve">the persistent data tiers, all database traffic will be synchronously replicated between AWS Availability Zones by AWS as part of the Multi-AZ configuration for both the Pega and Reporting RDS database instances. In </w:t>
      </w:r>
      <w:r>
        <w:t>addition to the resilience and high availability built into the design of the environment</w:t>
      </w:r>
      <w:r w:rsidR="00D9638E">
        <w:t xml:space="preserve">, </w:t>
      </w:r>
      <w:r>
        <w:t xml:space="preserve">rapid recovery of data </w:t>
      </w:r>
      <w:r w:rsidR="00D9638E">
        <w:t xml:space="preserve">can be enabled </w:t>
      </w:r>
      <w:r>
        <w:t xml:space="preserve">from </w:t>
      </w:r>
      <w:r w:rsidR="00D9638E">
        <w:t xml:space="preserve">database </w:t>
      </w:r>
      <w:r>
        <w:t>Backup/Snapshot</w:t>
      </w:r>
      <w:r w:rsidR="00D9638E">
        <w:t>s</w:t>
      </w:r>
      <w:r>
        <w:t xml:space="preserve"> should this be required.  </w:t>
      </w:r>
    </w:p>
    <w:p w14:paraId="1614A553" w14:textId="77777777" w:rsidR="00277BE5" w:rsidRDefault="00277BE5" w:rsidP="00D26019">
      <w:pPr>
        <w:pStyle w:val="NormalText"/>
      </w:pPr>
      <w:r>
        <w:lastRenderedPageBreak/>
        <w:t xml:space="preserve">In the event that the PTV network becomes unavailable (as part of a DR event, or otherwise) the IP range restriction can be temporarily relaxed, by request, for Business Continuity purposes for the duration of the outage. </w:t>
      </w:r>
    </w:p>
    <w:p w14:paraId="311730BA" w14:textId="77777777" w:rsidR="00C355F7" w:rsidRDefault="00C355F7" w:rsidP="00D26019">
      <w:pPr>
        <w:pStyle w:val="Heading3"/>
      </w:pPr>
      <w:bookmarkStart w:id="250" w:name="_Toc468399960"/>
      <w:bookmarkStart w:id="251" w:name="_Toc468399961"/>
      <w:bookmarkStart w:id="252" w:name="_Toc468399962"/>
      <w:bookmarkEnd w:id="250"/>
      <w:bookmarkEnd w:id="251"/>
      <w:r w:rsidRPr="00A40C57">
        <w:t>Business Continuity</w:t>
      </w:r>
      <w:bookmarkEnd w:id="252"/>
    </w:p>
    <w:p w14:paraId="61B525A9" w14:textId="77777777" w:rsidR="00555B3B" w:rsidRPr="00A40C57" w:rsidRDefault="00B1316A" w:rsidP="00994F07">
      <w:pPr>
        <w:pStyle w:val="NormalText"/>
      </w:pPr>
      <w:r w:rsidRPr="00B1316A">
        <w:t>Business Continuity plans will be managed outside of this document and managed by different departments involved in the solution. A detailed review of the business continuity (if required) will be reviewed as a part of implementation phase.</w:t>
      </w:r>
    </w:p>
    <w:p w14:paraId="7D72B947" w14:textId="77777777" w:rsidR="00472063" w:rsidRDefault="00472063" w:rsidP="00EE22AF">
      <w:pPr>
        <w:pStyle w:val="Heading1"/>
        <w:ind w:left="1134" w:hanging="708"/>
      </w:pPr>
      <w:bookmarkStart w:id="253" w:name="_Toc432755750"/>
      <w:bookmarkStart w:id="254" w:name="_Toc432755751"/>
      <w:bookmarkStart w:id="255" w:name="_Toc432755752"/>
      <w:bookmarkStart w:id="256" w:name="_Toc432755753"/>
      <w:bookmarkStart w:id="257" w:name="_Toc432755754"/>
      <w:bookmarkStart w:id="258" w:name="_Toc432755755"/>
      <w:bookmarkStart w:id="259" w:name="_Toc468399963"/>
      <w:bookmarkEnd w:id="253"/>
      <w:bookmarkEnd w:id="254"/>
      <w:bookmarkEnd w:id="255"/>
      <w:bookmarkEnd w:id="256"/>
      <w:bookmarkEnd w:id="257"/>
      <w:bookmarkEnd w:id="258"/>
      <w:r>
        <w:lastRenderedPageBreak/>
        <w:t>Security Architecture</w:t>
      </w:r>
      <w:bookmarkEnd w:id="259"/>
    </w:p>
    <w:p w14:paraId="353AE6C8" w14:textId="77777777" w:rsidR="00472063" w:rsidRDefault="00472063" w:rsidP="00C47010">
      <w:pPr>
        <w:pStyle w:val="Heading2"/>
      </w:pPr>
      <w:bookmarkStart w:id="260" w:name="_Toc468399964"/>
      <w:r w:rsidRPr="00C47010">
        <w:t>Network Security</w:t>
      </w:r>
      <w:bookmarkEnd w:id="260"/>
    </w:p>
    <w:p w14:paraId="2FB46897" w14:textId="77777777" w:rsidR="007B2C6A" w:rsidRDefault="00772BCC" w:rsidP="00A40C57">
      <w:pPr>
        <w:pStyle w:val="NormalText"/>
      </w:pPr>
      <w:r>
        <w:t xml:space="preserve">The solution </w:t>
      </w:r>
      <w:r w:rsidR="00A21943">
        <w:t xml:space="preserve">will have a layered </w:t>
      </w:r>
      <w:r w:rsidR="007E0789">
        <w:t xml:space="preserve">defence </w:t>
      </w:r>
      <w:r w:rsidR="00A21943">
        <w:t xml:space="preserve">approach </w:t>
      </w:r>
      <w:r w:rsidR="007B2C6A">
        <w:t>that comprises of the following primary elements:</w:t>
      </w:r>
    </w:p>
    <w:p w14:paraId="371D2BD8" w14:textId="77777777" w:rsidR="00D054EA" w:rsidRDefault="00D054EA" w:rsidP="00A40C57">
      <w:pPr>
        <w:pStyle w:val="NormalText"/>
      </w:pPr>
      <w:proofErr w:type="spellStart"/>
      <w:r>
        <w:t>CenITex</w:t>
      </w:r>
      <w:proofErr w:type="spellEnd"/>
      <w:r>
        <w:t>:</w:t>
      </w:r>
    </w:p>
    <w:p w14:paraId="7527BFC7" w14:textId="77777777" w:rsidR="00456B87" w:rsidRDefault="00456B87" w:rsidP="00456B87">
      <w:pPr>
        <w:pStyle w:val="ListBullet"/>
      </w:pPr>
      <w:r>
        <w:t xml:space="preserve">Firewalls providing border security in </w:t>
      </w:r>
      <w:proofErr w:type="spellStart"/>
      <w:r>
        <w:t>CenITex</w:t>
      </w:r>
      <w:proofErr w:type="spellEnd"/>
      <w:r>
        <w:t xml:space="preserve"> Network</w:t>
      </w:r>
    </w:p>
    <w:p w14:paraId="10F52BFC" w14:textId="77777777" w:rsidR="00456B87" w:rsidRDefault="00456B87" w:rsidP="00456B87">
      <w:pPr>
        <w:pStyle w:val="ListBullet"/>
      </w:pPr>
      <w:r>
        <w:t>Inbound access to internal environment through DMZ utilising approved protocols only.</w:t>
      </w:r>
    </w:p>
    <w:p w14:paraId="28A50B3C" w14:textId="77777777" w:rsidR="00D054EA" w:rsidRDefault="00D054EA" w:rsidP="00A40C57">
      <w:pPr>
        <w:pStyle w:val="NormalText"/>
      </w:pPr>
    </w:p>
    <w:p w14:paraId="5EACC879" w14:textId="77777777" w:rsidR="00D054EA" w:rsidRDefault="00D054EA" w:rsidP="00A40C57">
      <w:pPr>
        <w:pStyle w:val="NormalText"/>
      </w:pPr>
      <w:r>
        <w:t>AWS:</w:t>
      </w:r>
    </w:p>
    <w:p w14:paraId="2593B555" w14:textId="77777777" w:rsidR="00DD0074" w:rsidRDefault="00431E4F" w:rsidP="00DD0074">
      <w:pPr>
        <w:pStyle w:val="ListBullet"/>
      </w:pPr>
      <w:r>
        <w:t>AWS VPC for isolating networks between environments, and from external parties hosted on AWS</w:t>
      </w:r>
    </w:p>
    <w:p w14:paraId="2EA03C85" w14:textId="77777777" w:rsidR="00456B87" w:rsidRDefault="00456B87" w:rsidP="00E47CC0">
      <w:pPr>
        <w:pStyle w:val="ListBullet"/>
      </w:pPr>
      <w:r>
        <w:t xml:space="preserve">Separate security groups for each </w:t>
      </w:r>
      <w:r w:rsidR="00431E4F">
        <w:t xml:space="preserve">instance group (with similar function) with network </w:t>
      </w:r>
      <w:r>
        <w:t>access restricted to the minimum required</w:t>
      </w:r>
      <w:r w:rsidR="00431E4F">
        <w:t xml:space="preserve">. </w:t>
      </w:r>
      <w:r>
        <w:t>Whitelisted protocol/port/</w:t>
      </w:r>
      <w:proofErr w:type="spellStart"/>
      <w:r>
        <w:t>ip</w:t>
      </w:r>
      <w:proofErr w:type="spellEnd"/>
      <w:r>
        <w:t xml:space="preserve"> access between security groups</w:t>
      </w:r>
      <w:r w:rsidR="00431E4F">
        <w:t xml:space="preserve"> will be defined </w:t>
      </w:r>
      <w:r>
        <w:t xml:space="preserve"> to grant access explicitly, only where required</w:t>
      </w:r>
    </w:p>
    <w:p w14:paraId="543E8E76" w14:textId="77777777" w:rsidR="00456B87" w:rsidRDefault="00456B87" w:rsidP="00456B87">
      <w:pPr>
        <w:pStyle w:val="ListBullet"/>
      </w:pPr>
      <w:r>
        <w:t xml:space="preserve">Single gateway for all </w:t>
      </w:r>
      <w:r w:rsidR="00E62CEE">
        <w:t>inbound/</w:t>
      </w:r>
      <w:r>
        <w:t xml:space="preserve">outbound </w:t>
      </w:r>
      <w:r w:rsidR="00E62CEE">
        <w:t xml:space="preserve">application </w:t>
      </w:r>
      <w:r>
        <w:t xml:space="preserve">internet communication, </w:t>
      </w:r>
      <w:r w:rsidR="00232D8E">
        <w:t>(</w:t>
      </w:r>
      <w:r w:rsidR="00DD0074">
        <w:t xml:space="preserve">including </w:t>
      </w:r>
      <w:r w:rsidR="00232D8E">
        <w:t>performing network address translation)</w:t>
      </w:r>
      <w:r w:rsidR="00DD0074">
        <w:t xml:space="preserve">, </w:t>
      </w:r>
      <w:r w:rsidR="001A696C">
        <w:t xml:space="preserve">outbound </w:t>
      </w:r>
      <w:r w:rsidR="00E62CEE">
        <w:t xml:space="preserve">access </w:t>
      </w:r>
      <w:r>
        <w:t>permitted by whitelist</w:t>
      </w:r>
      <w:r w:rsidR="00E62CEE">
        <w:t>, and all traffic over HTTPs</w:t>
      </w:r>
    </w:p>
    <w:p w14:paraId="7EEC1E07" w14:textId="77777777" w:rsidR="001A696C" w:rsidRDefault="001A696C" w:rsidP="00456B87">
      <w:pPr>
        <w:pStyle w:val="ListBullet"/>
      </w:pPr>
      <w:r>
        <w:t>Inbound access to application and management interfaces in AWS is limited to a specific IP range provided by PTV. The only exception is for the external Service Provider Portal. The URL for external user Portal is not published on PTV public website and it’s shared only with service providers privately.</w:t>
      </w:r>
    </w:p>
    <w:p w14:paraId="4348F897" w14:textId="77777777" w:rsidR="00472873" w:rsidRPr="00C23138" w:rsidRDefault="00472873" w:rsidP="00456B87">
      <w:pPr>
        <w:pStyle w:val="ListBullet"/>
      </w:pPr>
      <w:r w:rsidRPr="00C23138">
        <w:rPr>
          <w:szCs w:val="20"/>
        </w:rPr>
        <w:t xml:space="preserve">Inbound </w:t>
      </w:r>
      <w:r w:rsidR="00161DD7" w:rsidRPr="00C23138">
        <w:rPr>
          <w:szCs w:val="20"/>
        </w:rPr>
        <w:t xml:space="preserve">communication through </w:t>
      </w:r>
      <w:r w:rsidRPr="00C23138">
        <w:rPr>
          <w:szCs w:val="20"/>
        </w:rPr>
        <w:t>the Sophos UTM firewalls in the perimeter</w:t>
      </w:r>
      <w:r w:rsidR="00161DD7" w:rsidRPr="00C23138">
        <w:rPr>
          <w:szCs w:val="20"/>
        </w:rPr>
        <w:t xml:space="preserve"> will be decrypted for </w:t>
      </w:r>
      <w:r w:rsidRPr="00C23138">
        <w:rPr>
          <w:szCs w:val="20"/>
        </w:rPr>
        <w:t xml:space="preserve">comprehensive threat management actions. Packets or data streams permitted to progress into </w:t>
      </w:r>
      <w:r w:rsidR="00161DD7" w:rsidRPr="00C23138">
        <w:rPr>
          <w:szCs w:val="20"/>
        </w:rPr>
        <w:t xml:space="preserve">the SPPS </w:t>
      </w:r>
      <w:r w:rsidRPr="00C23138">
        <w:rPr>
          <w:szCs w:val="20"/>
        </w:rPr>
        <w:t>environments will be encrypt</w:t>
      </w:r>
      <w:r w:rsidR="00161DD7" w:rsidRPr="00C23138">
        <w:rPr>
          <w:szCs w:val="20"/>
        </w:rPr>
        <w:t xml:space="preserve">ed again </w:t>
      </w:r>
      <w:r w:rsidRPr="00C23138">
        <w:rPr>
          <w:szCs w:val="20"/>
        </w:rPr>
        <w:t xml:space="preserve">before </w:t>
      </w:r>
      <w:r w:rsidR="00C23138">
        <w:rPr>
          <w:szCs w:val="20"/>
        </w:rPr>
        <w:t xml:space="preserve">being </w:t>
      </w:r>
      <w:r w:rsidRPr="00C23138">
        <w:rPr>
          <w:szCs w:val="20"/>
        </w:rPr>
        <w:t>forward</w:t>
      </w:r>
      <w:r w:rsidR="00C23138">
        <w:rPr>
          <w:szCs w:val="20"/>
        </w:rPr>
        <w:t>ed</w:t>
      </w:r>
      <w:r w:rsidRPr="00C23138">
        <w:rPr>
          <w:szCs w:val="20"/>
        </w:rPr>
        <w:t xml:space="preserve"> to </w:t>
      </w:r>
      <w:r w:rsidR="00161DD7" w:rsidRPr="00C23138">
        <w:rPr>
          <w:szCs w:val="20"/>
        </w:rPr>
        <w:t>Pega</w:t>
      </w:r>
      <w:r w:rsidRPr="00C23138">
        <w:rPr>
          <w:szCs w:val="20"/>
        </w:rPr>
        <w:t>.</w:t>
      </w:r>
    </w:p>
    <w:p w14:paraId="6175910B" w14:textId="77777777" w:rsidR="00456B87" w:rsidRDefault="00456B87" w:rsidP="00456B87">
      <w:pPr>
        <w:pStyle w:val="ListBullet"/>
      </w:pPr>
      <w:r>
        <w:t>RDP/SSH access to servers for administration / management through bastion hosts only.</w:t>
      </w:r>
    </w:p>
    <w:p w14:paraId="764A4B2E" w14:textId="77777777" w:rsidR="00232D8E" w:rsidRDefault="00431E4F" w:rsidP="00456B87">
      <w:pPr>
        <w:pStyle w:val="ListBullet"/>
      </w:pPr>
      <w:r>
        <w:t xml:space="preserve">Shared management infrastructure via peered DevOps VPC </w:t>
      </w:r>
      <w:r w:rsidR="00232D8E">
        <w:t>to provide secured access to shared resources (bastion hosts, etc)</w:t>
      </w:r>
    </w:p>
    <w:p w14:paraId="1B330B0A" w14:textId="77777777" w:rsidR="00E62CEE" w:rsidRDefault="00E62CEE" w:rsidP="00456B87">
      <w:pPr>
        <w:pStyle w:val="ListBullet"/>
      </w:pPr>
      <w:r>
        <w:t>Inline threat protection implemented through UTM</w:t>
      </w:r>
    </w:p>
    <w:p w14:paraId="103B44B2" w14:textId="77777777" w:rsidR="00456B87" w:rsidRDefault="00456B87" w:rsidP="00456B87">
      <w:pPr>
        <w:pStyle w:val="ListBullet"/>
      </w:pPr>
      <w:r>
        <w:t>Minimal server numbers to reduce threat footprint</w:t>
      </w:r>
    </w:p>
    <w:p w14:paraId="4CC70DC5" w14:textId="77777777" w:rsidR="00D054EA" w:rsidRDefault="00D054EA" w:rsidP="00A40C57">
      <w:pPr>
        <w:pStyle w:val="NormalText"/>
      </w:pPr>
    </w:p>
    <w:p w14:paraId="0B6825BF" w14:textId="77777777" w:rsidR="00D054EA" w:rsidRDefault="00D054EA" w:rsidP="00A40C57">
      <w:pPr>
        <w:pStyle w:val="NormalText"/>
      </w:pPr>
      <w:r>
        <w:t xml:space="preserve">Common to both the AWS and </w:t>
      </w:r>
      <w:proofErr w:type="spellStart"/>
      <w:r>
        <w:t>CenITex</w:t>
      </w:r>
      <w:proofErr w:type="spellEnd"/>
      <w:r>
        <w:t xml:space="preserve"> networks are:</w:t>
      </w:r>
    </w:p>
    <w:p w14:paraId="357CC86F" w14:textId="77777777" w:rsidR="00456B87" w:rsidRDefault="00D054EA" w:rsidP="00456B87">
      <w:pPr>
        <w:pStyle w:val="ListBullet"/>
      </w:pPr>
      <w:r>
        <w:t>Anti-virus/Anti-Malware at each host</w:t>
      </w:r>
    </w:p>
    <w:p w14:paraId="0F221F12" w14:textId="77777777" w:rsidR="00456B87" w:rsidRDefault="00456B87" w:rsidP="00456B87">
      <w:pPr>
        <w:pStyle w:val="ListBullet"/>
      </w:pPr>
      <w:r>
        <w:t>24x7 monitoring of the environment with rapid response to critical events</w:t>
      </w:r>
    </w:p>
    <w:p w14:paraId="2B0EB9BA" w14:textId="77777777" w:rsidR="00D054EA" w:rsidRDefault="00456B87" w:rsidP="00456B87">
      <w:pPr>
        <w:pStyle w:val="ListBullet"/>
      </w:pPr>
      <w:r>
        <w:t>Scheduled patches and security updates to the environment</w:t>
      </w:r>
    </w:p>
    <w:p w14:paraId="6EF7D348" w14:textId="77777777" w:rsidR="00ED09C9" w:rsidRDefault="00ED09C9" w:rsidP="00ED09C9">
      <w:pPr>
        <w:pStyle w:val="ListBullet"/>
        <w:numPr>
          <w:ilvl w:val="0"/>
          <w:numId w:val="0"/>
        </w:numPr>
        <w:ind w:left="720" w:hanging="360"/>
      </w:pPr>
    </w:p>
    <w:p w14:paraId="347172A2" w14:textId="77777777" w:rsidR="00ED09C9" w:rsidRDefault="00ED09C9" w:rsidP="006E52CE">
      <w:pPr>
        <w:pStyle w:val="NormalText"/>
      </w:pPr>
      <w:r>
        <w:lastRenderedPageBreak/>
        <w:t xml:space="preserve">The following diagrams </w:t>
      </w:r>
      <w:r w:rsidR="006E52CE">
        <w:t>illustrate the above</w:t>
      </w:r>
      <w:r>
        <w:t xml:space="preserve"> key features of the network design</w:t>
      </w:r>
      <w:r w:rsidR="006E52CE">
        <w:t xml:space="preserve"> from an application, and an administration/management perspective, respectively:</w:t>
      </w:r>
    </w:p>
    <w:p w14:paraId="7F4785E4" w14:textId="77777777" w:rsidR="006E52CE" w:rsidRDefault="006E52CE" w:rsidP="006E52CE">
      <w:pPr>
        <w:pStyle w:val="ListBullet"/>
        <w:keepNext/>
        <w:numPr>
          <w:ilvl w:val="0"/>
          <w:numId w:val="0"/>
        </w:numPr>
        <w:ind w:left="720" w:hanging="360"/>
      </w:pPr>
      <w:r>
        <w:rPr>
          <w:noProof/>
          <w:lang w:val="en-AU" w:eastAsia="en-AU"/>
        </w:rPr>
        <w:drawing>
          <wp:inline distT="0" distB="0" distL="0" distR="0" wp14:anchorId="27755311" wp14:editId="5B0086F2">
            <wp:extent cx="6286500" cy="3114675"/>
            <wp:effectExtent l="0" t="0" r="0" b="9525"/>
            <wp:docPr id="23" name="Picture 23" descr="C:\Users\adam.rozencwajg\Documents\Clients\PTV\SADDiagrams\NetworkSecurit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am.rozencwajg\Documents\Clients\PTV\SADDiagrams\NetworkSecurity-Applicatio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86500" cy="3114675"/>
                    </a:xfrm>
                    <a:prstGeom prst="rect">
                      <a:avLst/>
                    </a:prstGeom>
                    <a:noFill/>
                    <a:ln>
                      <a:noFill/>
                    </a:ln>
                  </pic:spPr>
                </pic:pic>
              </a:graphicData>
            </a:graphic>
          </wp:inline>
        </w:drawing>
      </w:r>
    </w:p>
    <w:p w14:paraId="75E8823F" w14:textId="77777777" w:rsidR="006E52CE" w:rsidRDefault="006E52CE" w:rsidP="006E52CE">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30</w:t>
      </w:r>
      <w:r w:rsidR="00676330">
        <w:rPr>
          <w:noProof/>
        </w:rPr>
        <w:fldChar w:fldCharType="end"/>
      </w:r>
      <w:r w:rsidR="007418B2">
        <w:t>:</w:t>
      </w:r>
      <w:r>
        <w:t xml:space="preserve"> Network Security - Application Perspective</w:t>
      </w:r>
    </w:p>
    <w:p w14:paraId="73D9A5FE" w14:textId="77777777" w:rsidR="006E52CE" w:rsidRDefault="006E52CE" w:rsidP="00ED09C9">
      <w:pPr>
        <w:pStyle w:val="ListBullet"/>
        <w:numPr>
          <w:ilvl w:val="0"/>
          <w:numId w:val="0"/>
        </w:numPr>
        <w:ind w:left="720" w:hanging="360"/>
      </w:pPr>
    </w:p>
    <w:p w14:paraId="7FC1EBE5" w14:textId="77777777" w:rsidR="006E52CE" w:rsidRDefault="006E52CE" w:rsidP="00ED09C9">
      <w:pPr>
        <w:pStyle w:val="ListBullet"/>
        <w:numPr>
          <w:ilvl w:val="0"/>
          <w:numId w:val="0"/>
        </w:numPr>
        <w:ind w:left="720" w:hanging="360"/>
      </w:pPr>
    </w:p>
    <w:p w14:paraId="4D839C50" w14:textId="5452D123" w:rsidR="006E52CE" w:rsidRDefault="00C9560E" w:rsidP="006E52CE">
      <w:pPr>
        <w:pStyle w:val="ListBullet"/>
        <w:keepNext/>
        <w:numPr>
          <w:ilvl w:val="0"/>
          <w:numId w:val="0"/>
        </w:numPr>
        <w:ind w:left="720" w:hanging="360"/>
      </w:pPr>
      <w:r>
        <w:rPr>
          <w:noProof/>
          <w:lang w:val="en-AU" w:eastAsia="en-AU"/>
        </w:rPr>
        <w:drawing>
          <wp:inline distT="0" distB="0" distL="0" distR="0" wp14:anchorId="05170507" wp14:editId="041A5743">
            <wp:extent cx="6283960" cy="2222500"/>
            <wp:effectExtent l="0" t="0" r="2540" b="6350"/>
            <wp:docPr id="8" name="Picture 8" descr="C:\Users\adam.rozencwajg\Documents\Clients\PTV\Diagrams\NetworkSecurity-mg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m.rozencwajg\Documents\Clients\PTV\Diagrams\NetworkSecurity-mgm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283960" cy="2222500"/>
                    </a:xfrm>
                    <a:prstGeom prst="rect">
                      <a:avLst/>
                    </a:prstGeom>
                    <a:noFill/>
                    <a:ln>
                      <a:noFill/>
                    </a:ln>
                  </pic:spPr>
                </pic:pic>
              </a:graphicData>
            </a:graphic>
          </wp:inline>
        </w:drawing>
      </w:r>
    </w:p>
    <w:p w14:paraId="4D108719" w14:textId="77777777" w:rsidR="00ED09C9" w:rsidRDefault="006E52CE" w:rsidP="006E52CE">
      <w:pPr>
        <w:pStyle w:val="Caption"/>
        <w:jc w:val="center"/>
      </w:pPr>
      <w:r>
        <w:t xml:space="preserve">Figure </w:t>
      </w:r>
      <w:r w:rsidR="00676330">
        <w:fldChar w:fldCharType="begin"/>
      </w:r>
      <w:r w:rsidR="00676330">
        <w:instrText xml:space="preserve"> SEQ Figure \* ARABIC </w:instrText>
      </w:r>
      <w:r w:rsidR="00676330">
        <w:fldChar w:fldCharType="separate"/>
      </w:r>
      <w:r w:rsidR="00642CBC">
        <w:rPr>
          <w:noProof/>
        </w:rPr>
        <w:t>31</w:t>
      </w:r>
      <w:r w:rsidR="00676330">
        <w:rPr>
          <w:noProof/>
        </w:rPr>
        <w:fldChar w:fldCharType="end"/>
      </w:r>
      <w:r w:rsidR="007418B2">
        <w:t>:</w:t>
      </w:r>
      <w:r>
        <w:t xml:space="preserve"> Network Security - Management Perspective</w:t>
      </w:r>
    </w:p>
    <w:p w14:paraId="0E1BA25A" w14:textId="77777777" w:rsidR="00ED09C9" w:rsidRDefault="00ED09C9" w:rsidP="00ED09C9">
      <w:pPr>
        <w:pStyle w:val="ListBullet"/>
        <w:numPr>
          <w:ilvl w:val="0"/>
          <w:numId w:val="0"/>
        </w:numPr>
        <w:ind w:left="720" w:hanging="360"/>
      </w:pPr>
    </w:p>
    <w:p w14:paraId="5530091F" w14:textId="77777777" w:rsidR="00472063" w:rsidRDefault="00472063" w:rsidP="00C47010">
      <w:pPr>
        <w:pStyle w:val="Heading2"/>
      </w:pPr>
      <w:bookmarkStart w:id="261" w:name="_Toc468399965"/>
      <w:r w:rsidRPr="00C47010">
        <w:t>System Security</w:t>
      </w:r>
      <w:bookmarkEnd w:id="261"/>
    </w:p>
    <w:p w14:paraId="2EDACD78" w14:textId="77777777" w:rsidR="001A560F" w:rsidRDefault="00FC7340" w:rsidP="005C1363">
      <w:pPr>
        <w:pStyle w:val="NormalText"/>
      </w:pPr>
      <w:r>
        <w:t xml:space="preserve">All changes to Production environments will be performed by trained and authorised personnel and all change </w:t>
      </w:r>
      <w:r w:rsidR="003F4002">
        <w:t xml:space="preserve">will go </w:t>
      </w:r>
      <w:r>
        <w:t xml:space="preserve">through </w:t>
      </w:r>
      <w:r w:rsidR="003F4002">
        <w:t xml:space="preserve">PTV </w:t>
      </w:r>
      <w:r>
        <w:t>change management process.</w:t>
      </w:r>
    </w:p>
    <w:p w14:paraId="1B093AF4" w14:textId="77777777" w:rsidR="005C1363" w:rsidRDefault="00B81BA1" w:rsidP="00A40C57">
      <w:pPr>
        <w:pStyle w:val="NormalText"/>
      </w:pPr>
      <w:r>
        <w:t xml:space="preserve">A governance structure will be created </w:t>
      </w:r>
      <w:r w:rsidR="00F16BC7">
        <w:t xml:space="preserve">to </w:t>
      </w:r>
      <w:r w:rsidR="004F37FE">
        <w:t xml:space="preserve">authorise </w:t>
      </w:r>
      <w:r w:rsidR="00F16BC7">
        <w:t>access to AWS console and production systems including following controls:</w:t>
      </w:r>
    </w:p>
    <w:p w14:paraId="4C276B9F" w14:textId="77777777" w:rsidR="005C1363" w:rsidRDefault="00903A86" w:rsidP="00FC1C14">
      <w:pPr>
        <w:pStyle w:val="ListBullet"/>
      </w:pPr>
      <w:r>
        <w:lastRenderedPageBreak/>
        <w:t>Role-based access, including s</w:t>
      </w:r>
      <w:r w:rsidR="005C1363">
        <w:t xml:space="preserve">trict control of who has administrative access </w:t>
      </w:r>
    </w:p>
    <w:p w14:paraId="1F588975" w14:textId="77777777" w:rsidR="005C1363" w:rsidRDefault="005C1363" w:rsidP="00FC1C14">
      <w:pPr>
        <w:pStyle w:val="ListBullet"/>
      </w:pPr>
      <w:r>
        <w:t xml:space="preserve">Enforcement of security policies </w:t>
      </w:r>
    </w:p>
    <w:p w14:paraId="229E070D" w14:textId="77777777" w:rsidR="00903A86" w:rsidRDefault="00903A86" w:rsidP="00FC1C14">
      <w:pPr>
        <w:pStyle w:val="ListBullet"/>
      </w:pPr>
      <w:r>
        <w:t>Application of strict password-policy for both AWS platform and Pega application</w:t>
      </w:r>
    </w:p>
    <w:p w14:paraId="23814462" w14:textId="77777777" w:rsidR="005C1363" w:rsidRDefault="005C1363" w:rsidP="00FC1C14">
      <w:pPr>
        <w:pStyle w:val="ListBullet"/>
      </w:pPr>
      <w:r>
        <w:t>Use of administrative accounts that have the minimum necessary privileges</w:t>
      </w:r>
    </w:p>
    <w:p w14:paraId="31292218" w14:textId="3030489C" w:rsidR="005C1363" w:rsidRDefault="005C1363" w:rsidP="00FC1C14">
      <w:pPr>
        <w:pStyle w:val="ListBullet"/>
      </w:pPr>
      <w:r>
        <w:t xml:space="preserve">All </w:t>
      </w:r>
      <w:r w:rsidR="006965B5">
        <w:t xml:space="preserve">administrative </w:t>
      </w:r>
      <w:r>
        <w:t>users to have individual accounts</w:t>
      </w:r>
      <w:r w:rsidR="00C9560E">
        <w:t>, managed by AWS Directory Service</w:t>
      </w:r>
    </w:p>
    <w:p w14:paraId="120DB8EE" w14:textId="77777777" w:rsidR="005C1363" w:rsidRDefault="00CC006A" w:rsidP="00FC1C14">
      <w:pPr>
        <w:pStyle w:val="ListBullet"/>
      </w:pPr>
      <w:r>
        <w:t>Centralised l</w:t>
      </w:r>
      <w:r w:rsidR="005C1363">
        <w:t>ogging of activity and access</w:t>
      </w:r>
      <w:r w:rsidR="00466BFD">
        <w:t xml:space="preserve"> within AWS using </w:t>
      </w:r>
      <w:proofErr w:type="spellStart"/>
      <w:r w:rsidR="00466BFD">
        <w:t>Cloudtrail</w:t>
      </w:r>
      <w:proofErr w:type="spellEnd"/>
    </w:p>
    <w:p w14:paraId="337C3D81" w14:textId="77777777" w:rsidR="00466BFD" w:rsidRDefault="00466BFD" w:rsidP="00466BFD">
      <w:pPr>
        <w:pStyle w:val="ListBullet"/>
      </w:pPr>
      <w:r>
        <w:t>Centralised logging of application activity using AWS CloudWatch</w:t>
      </w:r>
    </w:p>
    <w:p w14:paraId="40505CCC" w14:textId="5DCD5B9E" w:rsidR="00903A86" w:rsidRDefault="00C9560E" w:rsidP="00903A86">
      <w:pPr>
        <w:pStyle w:val="ListBullet"/>
      </w:pPr>
      <w:r>
        <w:t xml:space="preserve">Integration of AWS Directory Service and IAM to provide managed access to AWS Services/Console, </w:t>
      </w:r>
    </w:p>
    <w:p w14:paraId="6604DD44" w14:textId="77777777" w:rsidR="005C1363" w:rsidRDefault="005C1363" w:rsidP="00FC1C14">
      <w:pPr>
        <w:pStyle w:val="ListBullet"/>
      </w:pPr>
      <w:r>
        <w:t>Use of jump boxes to allow more accurate tracking</w:t>
      </w:r>
      <w:r w:rsidR="00903A86">
        <w:t xml:space="preserve"> of user action in the AWS platform</w:t>
      </w:r>
    </w:p>
    <w:p w14:paraId="5E08918A" w14:textId="77777777" w:rsidR="00387DBF" w:rsidRDefault="00387DBF" w:rsidP="00387DBF">
      <w:pPr>
        <w:pStyle w:val="ListBullet"/>
      </w:pPr>
      <w:r>
        <w:t xml:space="preserve">All keys created in the AWS environment will be generated/managed using AWS KMS service </w:t>
      </w:r>
    </w:p>
    <w:p w14:paraId="7D4F15E9" w14:textId="5D7E6D54" w:rsidR="00387DBF" w:rsidRDefault="00387DBF">
      <w:pPr>
        <w:pStyle w:val="ListBullet"/>
      </w:pPr>
      <w:r>
        <w:t xml:space="preserve">Keys for encryption of data exchanged with Oracle Financials will be created by </w:t>
      </w:r>
      <w:proofErr w:type="spellStart"/>
      <w:r>
        <w:t>RedRock</w:t>
      </w:r>
      <w:proofErr w:type="spellEnd"/>
      <w:r>
        <w:t xml:space="preserve"> (technical owners of Oracle Financials), and stored in a secure vault by SMS Managed Services (as operators of the SPPS solution</w:t>
      </w:r>
      <w:r w:rsidR="00D9110B">
        <w:t>)</w:t>
      </w:r>
      <w:r>
        <w:t>.</w:t>
      </w:r>
    </w:p>
    <w:p w14:paraId="63A96DC4" w14:textId="77777777" w:rsidR="00ED09C9" w:rsidRDefault="00ED09C9" w:rsidP="00A17BF9">
      <w:pPr>
        <w:pStyle w:val="ListBullet"/>
        <w:numPr>
          <w:ilvl w:val="0"/>
          <w:numId w:val="0"/>
        </w:numPr>
        <w:ind w:left="360"/>
      </w:pPr>
    </w:p>
    <w:p w14:paraId="75E4DFE7" w14:textId="77777777" w:rsidR="00A17BF9" w:rsidRDefault="00A17BF9" w:rsidP="00A17BF9">
      <w:pPr>
        <w:pStyle w:val="ListBullet"/>
        <w:numPr>
          <w:ilvl w:val="0"/>
          <w:numId w:val="0"/>
        </w:numPr>
        <w:ind w:left="360"/>
      </w:pPr>
      <w:r>
        <w:t xml:space="preserve">To ensure integrity of the system is maintained, the following additional </w:t>
      </w:r>
      <w:r w:rsidR="00CC006A">
        <w:t xml:space="preserve">security </w:t>
      </w:r>
      <w:r>
        <w:t>controls will be implemented:</w:t>
      </w:r>
    </w:p>
    <w:p w14:paraId="686E89BE" w14:textId="77777777" w:rsidR="00A17BF9" w:rsidRDefault="00CC006A" w:rsidP="00CC006A">
      <w:pPr>
        <w:pStyle w:val="ListBullet"/>
        <w:numPr>
          <w:ilvl w:val="0"/>
          <w:numId w:val="34"/>
        </w:numPr>
      </w:pPr>
      <w:r>
        <w:t>Application of a p</w:t>
      </w:r>
      <w:r w:rsidR="00A17BF9">
        <w:t xml:space="preserve">assword </w:t>
      </w:r>
      <w:r>
        <w:t xml:space="preserve">policy for Pega and AWS users that enforces </w:t>
      </w:r>
      <w:r w:rsidR="00A17BF9">
        <w:t>sufficient complexity</w:t>
      </w:r>
      <w:r>
        <w:t>, rotation and limits reuse. In addition, m</w:t>
      </w:r>
      <w:r w:rsidR="00A17BF9">
        <w:t>ulti-factor authentication will also be applied for all access to AWS</w:t>
      </w:r>
      <w:r w:rsidR="001B4C1A">
        <w:t xml:space="preserve"> consoles and UTM devices.</w:t>
      </w:r>
    </w:p>
    <w:p w14:paraId="73A71C5B" w14:textId="77777777" w:rsidR="00A17BF9" w:rsidRDefault="00A17BF9" w:rsidP="00CC006A">
      <w:pPr>
        <w:pStyle w:val="ListBullet"/>
        <w:numPr>
          <w:ilvl w:val="0"/>
          <w:numId w:val="34"/>
        </w:numPr>
      </w:pPr>
      <w:r>
        <w:t>Key-based authentication (with keys protected by passphrase) for all user and system-based SSH connectivity, namely:</w:t>
      </w:r>
    </w:p>
    <w:p w14:paraId="6CF7C332" w14:textId="77777777" w:rsidR="00A17BF9" w:rsidRDefault="00A17BF9" w:rsidP="00A17BF9">
      <w:pPr>
        <w:pStyle w:val="ListBullet"/>
        <w:numPr>
          <w:ilvl w:val="1"/>
          <w:numId w:val="32"/>
        </w:numPr>
      </w:pPr>
      <w:r>
        <w:t>External connectivity to AWS bastion hosts</w:t>
      </w:r>
    </w:p>
    <w:p w14:paraId="780843FB" w14:textId="77777777" w:rsidR="00A17BF9" w:rsidRDefault="00A17BF9" w:rsidP="00A17BF9">
      <w:pPr>
        <w:pStyle w:val="ListBullet"/>
        <w:numPr>
          <w:ilvl w:val="1"/>
          <w:numId w:val="32"/>
        </w:numPr>
      </w:pPr>
      <w:r>
        <w:t>Connectivity from bastion hosts to other AWS servers.</w:t>
      </w:r>
    </w:p>
    <w:p w14:paraId="7024E6E5" w14:textId="77777777" w:rsidR="00A17BF9" w:rsidRDefault="00A17BF9" w:rsidP="00A17BF9">
      <w:pPr>
        <w:pStyle w:val="ListBullet"/>
        <w:numPr>
          <w:ilvl w:val="1"/>
          <w:numId w:val="32"/>
        </w:numPr>
      </w:pPr>
      <w:r>
        <w:t>Connectivity from AWS Lambda functions to other AWS servers</w:t>
      </w:r>
    </w:p>
    <w:p w14:paraId="52BAE2FD" w14:textId="77777777" w:rsidR="003D7986" w:rsidRDefault="00466BFD" w:rsidP="003D7986">
      <w:pPr>
        <w:pStyle w:val="ListBullet"/>
        <w:numPr>
          <w:ilvl w:val="0"/>
          <w:numId w:val="32"/>
        </w:numPr>
      </w:pPr>
      <w:r>
        <w:t xml:space="preserve">Hardening of all </w:t>
      </w:r>
      <w:r w:rsidR="003D7986">
        <w:t>Windows and Linux AWS EC2 servers</w:t>
      </w:r>
    </w:p>
    <w:p w14:paraId="12FF4B79" w14:textId="64938716" w:rsidR="00E027B8" w:rsidRDefault="00E027B8" w:rsidP="003D7986">
      <w:pPr>
        <w:pStyle w:val="ListBullet"/>
        <w:numPr>
          <w:ilvl w:val="0"/>
          <w:numId w:val="32"/>
        </w:numPr>
      </w:pPr>
      <w:r>
        <w:t>All Windows/Linux servers</w:t>
      </w:r>
      <w:r w:rsidR="008135DC">
        <w:t xml:space="preserve"> joined to AWS Directory Service managed domain. </w:t>
      </w:r>
      <w:r>
        <w:t xml:space="preserve"> </w:t>
      </w:r>
    </w:p>
    <w:p w14:paraId="2F0D2B47" w14:textId="71540583" w:rsidR="00C9560E" w:rsidRDefault="00C9560E" w:rsidP="00C9560E">
      <w:pPr>
        <w:pStyle w:val="ListBullet"/>
        <w:numPr>
          <w:ilvl w:val="0"/>
          <w:numId w:val="32"/>
        </w:numPr>
      </w:pPr>
      <w:r>
        <w:t xml:space="preserve">Distinct </w:t>
      </w:r>
      <w:r w:rsidRPr="00C9560E">
        <w:t xml:space="preserve">privileged user accounts to </w:t>
      </w:r>
      <w:r>
        <w:t>administer AWS servers, managed by AWS Directory Service</w:t>
      </w:r>
    </w:p>
    <w:p w14:paraId="66A2F13A" w14:textId="77777777" w:rsidR="00466BFD" w:rsidRPr="002A461C" w:rsidRDefault="00466BFD" w:rsidP="003D7986">
      <w:pPr>
        <w:pStyle w:val="ListBullet"/>
        <w:numPr>
          <w:ilvl w:val="0"/>
          <w:numId w:val="32"/>
        </w:numPr>
      </w:pPr>
      <w:r>
        <w:t xml:space="preserve">Securing </w:t>
      </w:r>
      <w:r w:rsidRPr="002A461C">
        <w:t>email communication</w:t>
      </w:r>
      <w:r w:rsidR="002A461C" w:rsidRPr="002A461C">
        <w:t xml:space="preserve"> by</w:t>
      </w:r>
      <w:r w:rsidRPr="002A461C">
        <w:t>:</w:t>
      </w:r>
    </w:p>
    <w:p w14:paraId="140D3ECD" w14:textId="77777777" w:rsidR="00466BFD" w:rsidRPr="002A461C" w:rsidRDefault="00466BFD" w:rsidP="00466BFD">
      <w:pPr>
        <w:pStyle w:val="ListBullet"/>
        <w:numPr>
          <w:ilvl w:val="1"/>
          <w:numId w:val="32"/>
        </w:numPr>
      </w:pPr>
      <w:r w:rsidRPr="002A461C">
        <w:t>Password protecting all attachments sent externally to PTV</w:t>
      </w:r>
    </w:p>
    <w:p w14:paraId="5B2EF432" w14:textId="77777777" w:rsidR="00466BFD" w:rsidRPr="002A461C" w:rsidRDefault="002A461C" w:rsidP="00466BFD">
      <w:pPr>
        <w:pStyle w:val="ListBullet"/>
        <w:numPr>
          <w:ilvl w:val="1"/>
          <w:numId w:val="32"/>
        </w:numPr>
      </w:pPr>
      <w:r w:rsidRPr="002A461C">
        <w:t xml:space="preserve">Sending email over a </w:t>
      </w:r>
      <w:r w:rsidR="00466BFD" w:rsidRPr="002A461C">
        <w:t>TLS</w:t>
      </w:r>
      <w:r w:rsidRPr="002A461C">
        <w:t xml:space="preserve">-protected connection </w:t>
      </w:r>
    </w:p>
    <w:p w14:paraId="335B0512" w14:textId="77777777" w:rsidR="002A461C" w:rsidRPr="002A461C" w:rsidRDefault="002A461C" w:rsidP="00466BFD">
      <w:pPr>
        <w:pStyle w:val="ListBullet"/>
        <w:numPr>
          <w:ilvl w:val="1"/>
          <w:numId w:val="32"/>
        </w:numPr>
      </w:pPr>
      <w:r w:rsidRPr="002A461C">
        <w:t xml:space="preserve">Authenticating </w:t>
      </w:r>
      <w:r w:rsidRPr="002A461C">
        <w:tab/>
        <w:t>email with Sender Policy Framework (SPF) to prevent email spoofing</w:t>
      </w:r>
    </w:p>
    <w:p w14:paraId="45DE5463" w14:textId="77777777" w:rsidR="002A461C" w:rsidRPr="002A461C" w:rsidRDefault="002A461C" w:rsidP="00466BFD">
      <w:pPr>
        <w:pStyle w:val="ListBullet"/>
        <w:numPr>
          <w:ilvl w:val="1"/>
          <w:numId w:val="32"/>
        </w:numPr>
      </w:pPr>
      <w:r w:rsidRPr="002A461C">
        <w:t xml:space="preserve">Authenticating email with </w:t>
      </w:r>
      <w:proofErr w:type="spellStart"/>
      <w:r w:rsidRPr="002A461C">
        <w:t>DomainKeys</w:t>
      </w:r>
      <w:proofErr w:type="spellEnd"/>
      <w:r w:rsidRPr="002A461C">
        <w:t xml:space="preserve"> Identified Mail (DKIM) to ensure it is not tampered with in-transit.</w:t>
      </w:r>
    </w:p>
    <w:p w14:paraId="7D58336D" w14:textId="77777777" w:rsidR="002A461C" w:rsidRPr="002A461C" w:rsidRDefault="002A461C" w:rsidP="00466BFD">
      <w:pPr>
        <w:pStyle w:val="ListBullet"/>
        <w:numPr>
          <w:ilvl w:val="1"/>
          <w:numId w:val="32"/>
        </w:numPr>
      </w:pPr>
      <w:r w:rsidRPr="002A461C">
        <w:lastRenderedPageBreak/>
        <w:t>Authorising only a single email address to send email outbound from SPPS.</w:t>
      </w:r>
    </w:p>
    <w:p w14:paraId="3BB9D828" w14:textId="77777777" w:rsidR="00903A86" w:rsidRDefault="00903A86" w:rsidP="00903A86">
      <w:pPr>
        <w:pStyle w:val="ListBullet"/>
        <w:numPr>
          <w:ilvl w:val="0"/>
          <w:numId w:val="0"/>
        </w:numPr>
        <w:ind w:left="720" w:hanging="360"/>
      </w:pPr>
    </w:p>
    <w:p w14:paraId="63A63E3C" w14:textId="77777777" w:rsidR="00472063" w:rsidRDefault="00472063" w:rsidP="00C47010">
      <w:pPr>
        <w:pStyle w:val="Heading2"/>
      </w:pPr>
      <w:bookmarkStart w:id="262" w:name="_Toc432755760"/>
      <w:bookmarkStart w:id="263" w:name="_Toc468399966"/>
      <w:bookmarkEnd w:id="262"/>
      <w:r w:rsidRPr="00C47010">
        <w:t>Data Security</w:t>
      </w:r>
      <w:bookmarkEnd w:id="263"/>
    </w:p>
    <w:p w14:paraId="7BAE7D7A" w14:textId="77777777" w:rsidR="000E029C" w:rsidRDefault="000E029C" w:rsidP="00777AB1">
      <w:pPr>
        <w:pStyle w:val="Heading3"/>
      </w:pPr>
      <w:bookmarkStart w:id="264" w:name="_Toc468399967"/>
      <w:r>
        <w:t>Data at rest</w:t>
      </w:r>
      <w:bookmarkEnd w:id="264"/>
    </w:p>
    <w:p w14:paraId="7010B0EC" w14:textId="77777777" w:rsidR="00A94D6D" w:rsidRDefault="00893E99" w:rsidP="00D26019">
      <w:pPr>
        <w:pStyle w:val="NormalText"/>
      </w:pPr>
      <w:r>
        <w:t xml:space="preserve">All </w:t>
      </w:r>
      <w:r w:rsidR="00402F70">
        <w:t>SPPS</w:t>
      </w:r>
      <w:r>
        <w:t xml:space="preserve"> data stored in database infrastructure is visible only to the application layer and has no public access.</w:t>
      </w:r>
      <w:r w:rsidR="00BB2FF3">
        <w:t xml:space="preserve"> </w:t>
      </w:r>
      <w:r w:rsidR="00F30ADC">
        <w:t xml:space="preserve">All the data is hosted inside a secure zone. </w:t>
      </w:r>
      <w:r w:rsidR="00B3404A">
        <w:t xml:space="preserve">Access to this data is restricted at various levels. </w:t>
      </w:r>
      <w:r w:rsidR="00946132">
        <w:t xml:space="preserve">Only Platform administrators and </w:t>
      </w:r>
      <w:r w:rsidR="00705A38">
        <w:t>application services (</w:t>
      </w:r>
      <w:proofErr w:type="spellStart"/>
      <w:r w:rsidR="00705A38">
        <w:t>Pega</w:t>
      </w:r>
      <w:proofErr w:type="spellEnd"/>
      <w:r w:rsidR="00705A38">
        <w:t xml:space="preserve">, </w:t>
      </w:r>
      <w:proofErr w:type="spellStart"/>
      <w:r w:rsidR="00705A38">
        <w:t>JasperReport</w:t>
      </w:r>
      <w:proofErr w:type="spellEnd"/>
      <w:r w:rsidR="00705A38">
        <w:t xml:space="preserve"> Library, Jasper ETL, and Qlik Sense) </w:t>
      </w:r>
      <w:r w:rsidR="00946132">
        <w:t xml:space="preserve">will have access to the database layer. </w:t>
      </w:r>
    </w:p>
    <w:p w14:paraId="4B603476" w14:textId="77777777" w:rsidR="00705A38" w:rsidRDefault="00705A38" w:rsidP="00D26019">
      <w:pPr>
        <w:pStyle w:val="NormalText"/>
      </w:pPr>
      <w:r>
        <w:t>The Pega and Reporting databases are hosted by AWS as a service using RDS. No server-access is available. The data stored at rest is encrypted.</w:t>
      </w:r>
    </w:p>
    <w:p w14:paraId="44C96DE8" w14:textId="77777777" w:rsidR="001B2758" w:rsidRDefault="002B4558" w:rsidP="00D26019">
      <w:pPr>
        <w:pStyle w:val="NormalText"/>
      </w:pPr>
      <w:r>
        <w:t xml:space="preserve">Within the </w:t>
      </w:r>
      <w:r w:rsidR="001B2758">
        <w:t>Pega database</w:t>
      </w:r>
      <w:r>
        <w:t>, data is generally</w:t>
      </w:r>
      <w:r w:rsidR="001B2758">
        <w:t xml:space="preserve"> stored </w:t>
      </w:r>
      <w:r>
        <w:t>as BLOB</w:t>
      </w:r>
      <w:r w:rsidR="001B2758">
        <w:t xml:space="preserve">s and only reports specific data is exposed in </w:t>
      </w:r>
      <w:r w:rsidR="00DF6300">
        <w:t xml:space="preserve">text </w:t>
      </w:r>
      <w:r w:rsidR="001B2758">
        <w:t xml:space="preserve">columns. </w:t>
      </w:r>
      <w:r w:rsidR="00EE1B23">
        <w:t>All the password</w:t>
      </w:r>
      <w:r w:rsidR="00734686">
        <w:t>s</w:t>
      </w:r>
      <w:r w:rsidR="00EE1B23">
        <w:t xml:space="preserve"> for external users will be encrypted in Pega.</w:t>
      </w:r>
      <w:r w:rsidR="00151589">
        <w:t xml:space="preserve"> </w:t>
      </w:r>
    </w:p>
    <w:p w14:paraId="7E8A2B5A" w14:textId="77777777" w:rsidR="002B4558" w:rsidRDefault="002B4558" w:rsidP="00D26019">
      <w:pPr>
        <w:pStyle w:val="NormalText"/>
      </w:pPr>
      <w:r>
        <w:t>In the Reporting database, data will be stored as text columns.</w:t>
      </w:r>
    </w:p>
    <w:p w14:paraId="15AE263E" w14:textId="77777777" w:rsidR="000E156E" w:rsidRDefault="00AB23B4" w:rsidP="00D26019">
      <w:pPr>
        <w:pStyle w:val="NormalText"/>
      </w:pPr>
      <w:r>
        <w:t xml:space="preserve">S3 buckets </w:t>
      </w:r>
      <w:r w:rsidR="001B4C1A">
        <w:t xml:space="preserve">are utilised throughout the solution for </w:t>
      </w:r>
      <w:r w:rsidR="003D46A6">
        <w:t xml:space="preserve">several purposes, namely as a transit mechanism for exchanging files with </w:t>
      </w:r>
      <w:r>
        <w:t>Oracle Financial</w:t>
      </w:r>
      <w:r w:rsidR="003D46A6">
        <w:t xml:space="preserve">s, and as a target destination for Report Objects (both new and migrated from PASS). </w:t>
      </w:r>
      <w:r w:rsidR="000E156E">
        <w:t>Server-side encryption will be applied to all S3 buckets.</w:t>
      </w:r>
    </w:p>
    <w:p w14:paraId="54FDC674" w14:textId="77777777" w:rsidR="003D46A6" w:rsidRDefault="000E156E" w:rsidP="00D26019">
      <w:pPr>
        <w:pStyle w:val="NormalText"/>
      </w:pPr>
      <w:r>
        <w:t>The persistent data stored in the Report Object Repository will be further secured utilising multi-factor authentication for delete, versioning of the objects in the bucket (enabling restoration to earlier undeleted version) as well as authorisation for deletion of objects/buckets limited by IAM policies.</w:t>
      </w:r>
    </w:p>
    <w:p w14:paraId="26B3373E" w14:textId="77777777" w:rsidR="003D46A6" w:rsidRDefault="007F1D3E" w:rsidP="00D26019">
      <w:pPr>
        <w:pStyle w:val="NormalText"/>
      </w:pPr>
      <w:r>
        <w:t>Application log files and Operating system logs for all components of SPPS will be sent to AWS CloudWatch for secure storage and permission-based viewing.</w:t>
      </w:r>
    </w:p>
    <w:p w14:paraId="445B1CF7" w14:textId="77777777" w:rsidR="00190293" w:rsidRDefault="00814514" w:rsidP="00D92C0E">
      <w:pPr>
        <w:pStyle w:val="ListBullet"/>
        <w:numPr>
          <w:ilvl w:val="0"/>
          <w:numId w:val="0"/>
        </w:numPr>
        <w:ind w:left="426"/>
      </w:pPr>
      <w:r>
        <w:t>The f</w:t>
      </w:r>
      <w:r w:rsidR="00190293">
        <w:t xml:space="preserve">ollowing </w:t>
      </w:r>
      <w:r w:rsidR="003E0BA3">
        <w:t xml:space="preserve">non-production </w:t>
      </w:r>
      <w:r w:rsidR="00190293">
        <w:t>environment</w:t>
      </w:r>
      <w:r>
        <w:t>s</w:t>
      </w:r>
      <w:r w:rsidR="00190293">
        <w:t xml:space="preserve"> </w:t>
      </w:r>
      <w:r w:rsidR="003E0BA3">
        <w:t xml:space="preserve">will </w:t>
      </w:r>
      <w:r w:rsidR="00190293">
        <w:t xml:space="preserve">need to have </w:t>
      </w:r>
      <w:r w:rsidR="00925316">
        <w:t xml:space="preserve">full/partial </w:t>
      </w:r>
      <w:r w:rsidR="00190293">
        <w:t>production data stored at rest</w:t>
      </w:r>
      <w:r w:rsidR="00AE6A4C">
        <w:t>.</w:t>
      </w:r>
      <w:r w:rsidR="00190293">
        <w:t xml:space="preserve"> </w:t>
      </w:r>
      <w:r w:rsidR="0091608D">
        <w:t>This will be driven by test planning that how much production data is required in non-production environments for</w:t>
      </w:r>
      <w:r w:rsidR="008A3A5F">
        <w:t xml:space="preserve"> respective</w:t>
      </w:r>
      <w:r w:rsidR="0091608D">
        <w:t xml:space="preserve"> testing. </w:t>
      </w:r>
      <w:r w:rsidR="00AE6A4C">
        <w:t xml:space="preserve">These environments </w:t>
      </w:r>
      <w:r w:rsidR="00190293">
        <w:t xml:space="preserve">will </w:t>
      </w:r>
      <w:r w:rsidR="00CA0D49">
        <w:t xml:space="preserve">strictly </w:t>
      </w:r>
      <w:r w:rsidR="00190293">
        <w:t>follow Production Level protocol</w:t>
      </w:r>
      <w:r w:rsidR="00CA0D49">
        <w:t xml:space="preserve"> (as defined above this section)</w:t>
      </w:r>
      <w:r w:rsidR="00190293">
        <w:t xml:space="preserve"> for </w:t>
      </w:r>
      <w:r w:rsidR="00CA0D49">
        <w:t xml:space="preserve">data </w:t>
      </w:r>
      <w:r w:rsidR="00190293">
        <w:t xml:space="preserve">security </w:t>
      </w:r>
      <w:r w:rsidR="00CA0D49">
        <w:t xml:space="preserve">in </w:t>
      </w:r>
      <w:r w:rsidR="00190293">
        <w:t>these environments:</w:t>
      </w:r>
    </w:p>
    <w:p w14:paraId="76730898" w14:textId="77777777" w:rsidR="003E0BA3" w:rsidRDefault="003E0BA3" w:rsidP="003E0BA3">
      <w:pPr>
        <w:pStyle w:val="ListBullet"/>
      </w:pPr>
      <w:r>
        <w:t>Pega Application Development stream</w:t>
      </w:r>
    </w:p>
    <w:p w14:paraId="361D9965" w14:textId="77777777" w:rsidR="003E0BA3" w:rsidRDefault="003E0BA3" w:rsidP="00E75330">
      <w:pPr>
        <w:pStyle w:val="ListBullet"/>
        <w:numPr>
          <w:ilvl w:val="1"/>
          <w:numId w:val="7"/>
        </w:numPr>
      </w:pPr>
      <w:r>
        <w:t>System Integration Environment</w:t>
      </w:r>
      <w:r w:rsidR="00C96A82">
        <w:t xml:space="preserve"> </w:t>
      </w:r>
    </w:p>
    <w:p w14:paraId="28927A01" w14:textId="77777777" w:rsidR="00925316" w:rsidRDefault="00925316" w:rsidP="00E75330">
      <w:pPr>
        <w:pStyle w:val="ListBullet"/>
        <w:numPr>
          <w:ilvl w:val="1"/>
          <w:numId w:val="7"/>
        </w:numPr>
      </w:pPr>
      <w:r>
        <w:t>User Acceptance Test Environment</w:t>
      </w:r>
      <w:r w:rsidR="00C96A82">
        <w:t xml:space="preserve"> </w:t>
      </w:r>
    </w:p>
    <w:p w14:paraId="165F48B0" w14:textId="77777777" w:rsidR="003E0BA3" w:rsidRDefault="003E0BA3" w:rsidP="00E75330">
      <w:pPr>
        <w:pStyle w:val="ListBullet"/>
        <w:numPr>
          <w:ilvl w:val="1"/>
          <w:numId w:val="7"/>
        </w:numPr>
      </w:pPr>
      <w:r>
        <w:t>P</w:t>
      </w:r>
      <w:r w:rsidR="00814514">
        <w:t xml:space="preserve">re-Production </w:t>
      </w:r>
      <w:r>
        <w:t>Environment</w:t>
      </w:r>
      <w:r w:rsidR="00C96A82">
        <w:t xml:space="preserve"> </w:t>
      </w:r>
    </w:p>
    <w:p w14:paraId="607456FC" w14:textId="77777777" w:rsidR="003E0BA3" w:rsidRDefault="003E0BA3" w:rsidP="003E0BA3">
      <w:pPr>
        <w:pStyle w:val="ListBullet"/>
      </w:pPr>
      <w:r>
        <w:t>Data Migration stream</w:t>
      </w:r>
      <w:r w:rsidR="002C2B96">
        <w:t xml:space="preserve"> [will need full production data in all environments]</w:t>
      </w:r>
    </w:p>
    <w:p w14:paraId="6A39F396" w14:textId="77777777" w:rsidR="003E0BA3" w:rsidRDefault="003E0BA3" w:rsidP="00E75330">
      <w:pPr>
        <w:pStyle w:val="ListBullet"/>
        <w:numPr>
          <w:ilvl w:val="1"/>
          <w:numId w:val="7"/>
        </w:numPr>
      </w:pPr>
      <w:r>
        <w:t>Development Environment</w:t>
      </w:r>
    </w:p>
    <w:p w14:paraId="4C42ACDD" w14:textId="77777777" w:rsidR="003E0BA3" w:rsidRDefault="003E0BA3" w:rsidP="00E75330">
      <w:pPr>
        <w:pStyle w:val="ListBullet"/>
        <w:numPr>
          <w:ilvl w:val="1"/>
          <w:numId w:val="7"/>
        </w:numPr>
      </w:pPr>
      <w:r>
        <w:t>System Test Environment</w:t>
      </w:r>
    </w:p>
    <w:p w14:paraId="34EE7F4A" w14:textId="77777777" w:rsidR="003E0BA3" w:rsidRDefault="003E0BA3" w:rsidP="00E75330">
      <w:pPr>
        <w:pStyle w:val="ListBullet"/>
        <w:numPr>
          <w:ilvl w:val="1"/>
          <w:numId w:val="7"/>
        </w:numPr>
      </w:pPr>
      <w:r>
        <w:t>Production Support Environment</w:t>
      </w:r>
    </w:p>
    <w:p w14:paraId="3C960E07" w14:textId="77777777" w:rsidR="003E0BA3" w:rsidRDefault="003E0BA3" w:rsidP="003E0BA3">
      <w:pPr>
        <w:pStyle w:val="ListBullet"/>
      </w:pPr>
      <w:r>
        <w:t>Reporting Solution stream</w:t>
      </w:r>
    </w:p>
    <w:p w14:paraId="63A4FBB5" w14:textId="77777777" w:rsidR="00BD5397" w:rsidRDefault="00BD5397" w:rsidP="00E75330">
      <w:pPr>
        <w:pStyle w:val="ListBullet"/>
        <w:numPr>
          <w:ilvl w:val="1"/>
          <w:numId w:val="7"/>
        </w:numPr>
      </w:pPr>
      <w:r>
        <w:lastRenderedPageBreak/>
        <w:t>Development Environment</w:t>
      </w:r>
    </w:p>
    <w:p w14:paraId="4B592E70" w14:textId="77777777" w:rsidR="00BD5397" w:rsidRDefault="00655720" w:rsidP="00E75330">
      <w:pPr>
        <w:pStyle w:val="ListBullet"/>
        <w:numPr>
          <w:ilvl w:val="1"/>
          <w:numId w:val="7"/>
        </w:numPr>
      </w:pPr>
      <w:r>
        <w:t>System Test Environment</w:t>
      </w:r>
    </w:p>
    <w:p w14:paraId="375756CE" w14:textId="77777777" w:rsidR="00655720" w:rsidRDefault="002B7D4D" w:rsidP="00E75330">
      <w:pPr>
        <w:pStyle w:val="ListBullet"/>
        <w:numPr>
          <w:ilvl w:val="1"/>
          <w:numId w:val="7"/>
        </w:numPr>
      </w:pPr>
      <w:r>
        <w:t>User Acceptance Test Environment</w:t>
      </w:r>
    </w:p>
    <w:p w14:paraId="2CA9E7B1" w14:textId="77777777" w:rsidR="00B966E9" w:rsidRDefault="001D3228" w:rsidP="00D92C0E">
      <w:pPr>
        <w:pStyle w:val="ListBullet"/>
        <w:numPr>
          <w:ilvl w:val="0"/>
          <w:numId w:val="0"/>
        </w:numPr>
        <w:ind w:left="426"/>
      </w:pPr>
      <w:r w:rsidRPr="001D3228">
        <w:t xml:space="preserve">Data access is on an as needs basis and </w:t>
      </w:r>
      <w:r>
        <w:t xml:space="preserve">the project will </w:t>
      </w:r>
      <w:r w:rsidRPr="001D3228">
        <w:t>work on the least privilege model “Only the minimum necessary rights should be assigned to a subject that requests access to a resource and should be in effect for the shortest duration necessary”</w:t>
      </w:r>
      <w:r>
        <w:t xml:space="preserve">. </w:t>
      </w:r>
    </w:p>
    <w:p w14:paraId="0D2A3663" w14:textId="77777777" w:rsidR="000D3E96" w:rsidRDefault="000D3E96" w:rsidP="000D3E96">
      <w:pPr>
        <w:pStyle w:val="Heading3"/>
      </w:pPr>
      <w:bookmarkStart w:id="265" w:name="_Toc436838628"/>
      <w:bookmarkStart w:id="266" w:name="_Toc468399968"/>
      <w:bookmarkEnd w:id="265"/>
      <w:r>
        <w:t>Data in</w:t>
      </w:r>
      <w:r w:rsidR="0089057B">
        <w:t xml:space="preserve"> T</w:t>
      </w:r>
      <w:r>
        <w:t>ransit</w:t>
      </w:r>
      <w:bookmarkEnd w:id="266"/>
    </w:p>
    <w:p w14:paraId="27753993" w14:textId="77777777" w:rsidR="00BA7ED8" w:rsidRDefault="00BA7ED8" w:rsidP="00BA7ED8">
      <w:pPr>
        <w:pStyle w:val="NormalText"/>
      </w:pPr>
      <w:r>
        <w:t>All file transfer channels to the application</w:t>
      </w:r>
      <w:r w:rsidR="0063759E">
        <w:t xml:space="preserve"> and database</w:t>
      </w:r>
      <w:r>
        <w:t xml:space="preserve"> will be encrypted: </w:t>
      </w:r>
    </w:p>
    <w:p w14:paraId="572E8C6D" w14:textId="77777777" w:rsidR="00BA7ED8" w:rsidRDefault="00BA7ED8" w:rsidP="00FC1C14">
      <w:pPr>
        <w:pStyle w:val="ListBullet"/>
      </w:pPr>
      <w:r>
        <w:t xml:space="preserve">All file upload/download traffic between AWS and </w:t>
      </w:r>
      <w:proofErr w:type="spellStart"/>
      <w:r>
        <w:t>CenITex</w:t>
      </w:r>
      <w:proofErr w:type="spellEnd"/>
      <w:r>
        <w:t xml:space="preserve"> will be </w:t>
      </w:r>
      <w:r w:rsidR="00726413">
        <w:t>via REST over HTTPS</w:t>
      </w:r>
      <w:r w:rsidR="00814514">
        <w:t>, with payloads encrypted.</w:t>
      </w:r>
    </w:p>
    <w:p w14:paraId="2FCE0B23" w14:textId="77777777" w:rsidR="00BA7ED8" w:rsidRDefault="00BA7ED8" w:rsidP="00FC1C14">
      <w:pPr>
        <w:pStyle w:val="ListBullet"/>
      </w:pPr>
      <w:r>
        <w:t xml:space="preserve">All user credentials </w:t>
      </w:r>
      <w:r w:rsidR="00D56F1A">
        <w:t xml:space="preserve">are </w:t>
      </w:r>
      <w:r>
        <w:t>transport</w:t>
      </w:r>
      <w:r w:rsidR="00D56F1A">
        <w:t>ed</w:t>
      </w:r>
      <w:r>
        <w:t xml:space="preserve"> over HTTPS</w:t>
      </w:r>
      <w:r w:rsidR="00D56F1A">
        <w:t>.</w:t>
      </w:r>
    </w:p>
    <w:p w14:paraId="0E8E19E1" w14:textId="77777777" w:rsidR="007F1D3E" w:rsidRDefault="007F1D3E" w:rsidP="007F1D3E">
      <w:pPr>
        <w:pStyle w:val="NormalText"/>
      </w:pPr>
      <w:r>
        <w:t xml:space="preserve">All access channels to the application will be encrypted: </w:t>
      </w:r>
    </w:p>
    <w:p w14:paraId="7C83903F" w14:textId="77777777" w:rsidR="007F1D3E" w:rsidRDefault="007F1D3E" w:rsidP="007F1D3E">
      <w:pPr>
        <w:pStyle w:val="ListBullet"/>
      </w:pPr>
      <w:r>
        <w:t xml:space="preserve">All web traffic to </w:t>
      </w:r>
      <w:r w:rsidR="00402F70">
        <w:t>SPPS</w:t>
      </w:r>
      <w:r>
        <w:t xml:space="preserve"> Portal (internal, external, reports) will be over HTTPS.</w:t>
      </w:r>
    </w:p>
    <w:p w14:paraId="5E41B3FA" w14:textId="77777777" w:rsidR="007F1D3E" w:rsidRDefault="007F1D3E" w:rsidP="007F1D3E">
      <w:pPr>
        <w:pStyle w:val="ListBullet"/>
      </w:pPr>
      <w:r>
        <w:t xml:space="preserve">All traffic to AWS console will be over HTTPS. </w:t>
      </w:r>
    </w:p>
    <w:p w14:paraId="19A257A9" w14:textId="77777777" w:rsidR="001D69CF" w:rsidRPr="002A461C" w:rsidRDefault="001D69CF" w:rsidP="00BE5323">
      <w:pPr>
        <w:pStyle w:val="ListBullet"/>
        <w:numPr>
          <w:ilvl w:val="0"/>
          <w:numId w:val="0"/>
        </w:numPr>
        <w:ind w:left="360"/>
      </w:pPr>
      <w:r>
        <w:t xml:space="preserve">All email sent </w:t>
      </w:r>
      <w:r w:rsidRPr="002A461C">
        <w:t xml:space="preserve">over a TLS-protected connection </w:t>
      </w:r>
      <w:r>
        <w:t>with DKIM authentication to ensure it is not tampered with in-transit.</w:t>
      </w:r>
    </w:p>
    <w:p w14:paraId="0409C012" w14:textId="77777777" w:rsidR="007F1D3E" w:rsidRDefault="007F1D3E" w:rsidP="001D69CF">
      <w:pPr>
        <w:pStyle w:val="ListBullet"/>
        <w:numPr>
          <w:ilvl w:val="0"/>
          <w:numId w:val="0"/>
        </w:numPr>
        <w:ind w:left="720"/>
      </w:pPr>
    </w:p>
    <w:p w14:paraId="051A2592" w14:textId="77777777" w:rsidR="004242A8" w:rsidRDefault="00805F6F" w:rsidP="001800EE">
      <w:pPr>
        <w:pStyle w:val="Heading3"/>
      </w:pPr>
      <w:bookmarkStart w:id="267" w:name="_Toc468399969"/>
      <w:r>
        <w:t>Exceptions</w:t>
      </w:r>
      <w:bookmarkEnd w:id="267"/>
    </w:p>
    <w:p w14:paraId="571FF9E6" w14:textId="77777777" w:rsidR="00F8482A" w:rsidRDefault="00F8482A" w:rsidP="001800EE">
      <w:pPr>
        <w:pStyle w:val="NormalText"/>
      </w:pPr>
      <w:r>
        <w:t>Following exception</w:t>
      </w:r>
      <w:r w:rsidR="005E6A4B">
        <w:t>s</w:t>
      </w:r>
      <w:r>
        <w:t xml:space="preserve"> </w:t>
      </w:r>
      <w:r w:rsidR="005E6A4B">
        <w:t>have</w:t>
      </w:r>
      <w:r>
        <w:t xml:space="preserve"> been recorded to </w:t>
      </w:r>
      <w:r w:rsidR="005E6A4B">
        <w:t xml:space="preserve">the </w:t>
      </w:r>
      <w:r>
        <w:t xml:space="preserve">security of data </w:t>
      </w:r>
      <w:r w:rsidR="005E6A4B">
        <w:t>at</w:t>
      </w:r>
      <w:r>
        <w:t xml:space="preserve"> rest</w:t>
      </w:r>
      <w:r w:rsidR="006D0FBD">
        <w:t xml:space="preserve"> and </w:t>
      </w:r>
      <w:r w:rsidR="005E6A4B">
        <w:t xml:space="preserve">security for this data </w:t>
      </w:r>
      <w:r w:rsidR="006D0FBD">
        <w:t>will be same as in PASS system</w:t>
      </w:r>
      <w:r>
        <w:t>:</w:t>
      </w:r>
    </w:p>
    <w:p w14:paraId="00C2DEAD" w14:textId="77777777" w:rsidR="00272ACD" w:rsidRDefault="00FE19E8" w:rsidP="00FC1C14">
      <w:pPr>
        <w:pStyle w:val="ListBullet"/>
      </w:pPr>
      <w:r>
        <w:t>D</w:t>
      </w:r>
      <w:r w:rsidR="002306F7">
        <w:t xml:space="preserve">ata printed as part of Bulk Printing function in </w:t>
      </w:r>
      <w:r w:rsidR="00402F70">
        <w:t>SPPS</w:t>
      </w:r>
      <w:r w:rsidR="002306F7">
        <w:t xml:space="preserve"> solution is secured at physical level and will follow same security protocol as for PASS.</w:t>
      </w:r>
    </w:p>
    <w:p w14:paraId="4EE53876" w14:textId="77777777" w:rsidR="00472063" w:rsidRDefault="00472063" w:rsidP="00C47010">
      <w:pPr>
        <w:pStyle w:val="Heading2"/>
      </w:pPr>
      <w:bookmarkStart w:id="268" w:name="_Toc468399970"/>
      <w:r w:rsidRPr="00C47010">
        <w:t>Application Security</w:t>
      </w:r>
      <w:bookmarkEnd w:id="268"/>
    </w:p>
    <w:p w14:paraId="4AB3E7C0" w14:textId="77777777" w:rsidR="0092113D" w:rsidRDefault="002667CF" w:rsidP="00D26019">
      <w:r w:rsidRPr="002667CF">
        <w:t xml:space="preserve">The following </w:t>
      </w:r>
      <w:r w:rsidR="003E0DFB">
        <w:t xml:space="preserve">section </w:t>
      </w:r>
      <w:r w:rsidRPr="002667CF">
        <w:t xml:space="preserve">describes how the </w:t>
      </w:r>
      <w:r w:rsidR="005A2227">
        <w:t xml:space="preserve">application </w:t>
      </w:r>
      <w:r w:rsidRPr="002667CF">
        <w:t>addresses key security aspects in accordance with the non-functional requirements.</w:t>
      </w:r>
    </w:p>
    <w:p w14:paraId="72CE90BB" w14:textId="77777777" w:rsidR="003E0DFB" w:rsidRPr="00D26019" w:rsidRDefault="003E0DFB" w:rsidP="00D26019">
      <w:pPr>
        <w:pStyle w:val="Heading3"/>
      </w:pPr>
      <w:bookmarkStart w:id="269" w:name="_Toc468399971"/>
      <w:r w:rsidRPr="00A40C57">
        <w:t>Access</w:t>
      </w:r>
      <w:bookmarkEnd w:id="269"/>
    </w:p>
    <w:p w14:paraId="799349EB" w14:textId="77777777" w:rsidR="0072066E" w:rsidRDefault="0072066E" w:rsidP="0072066E">
      <w:r>
        <w:t xml:space="preserve">All access channels to the application will be encrypted: </w:t>
      </w:r>
    </w:p>
    <w:p w14:paraId="2287C378" w14:textId="0F9BDC9D" w:rsidR="0072066E" w:rsidRDefault="0072066E" w:rsidP="0072066E">
      <w:r>
        <w:t>•</w:t>
      </w:r>
      <w:r>
        <w:tab/>
        <w:t xml:space="preserve">All web traffic to </w:t>
      </w:r>
      <w:r w:rsidR="00402F70">
        <w:t>SPPS</w:t>
      </w:r>
      <w:r>
        <w:t xml:space="preserve"> Portal</w:t>
      </w:r>
      <w:r w:rsidR="001D69CF">
        <w:t>s</w:t>
      </w:r>
      <w:r w:rsidR="00BA7323">
        <w:t xml:space="preserve"> (internal, externa</w:t>
      </w:r>
      <w:r w:rsidR="006965B5">
        <w:t>l</w:t>
      </w:r>
      <w:r w:rsidR="00B77C98">
        <w:t xml:space="preserve">, </w:t>
      </w:r>
      <w:r w:rsidR="006965B5">
        <w:t>analytics</w:t>
      </w:r>
      <w:r>
        <w:t>) will be over HTTPS.</w:t>
      </w:r>
    </w:p>
    <w:p w14:paraId="4D629940" w14:textId="77777777" w:rsidR="0072066E" w:rsidRDefault="0072066E" w:rsidP="0072066E">
      <w:r>
        <w:t>•</w:t>
      </w:r>
      <w:r>
        <w:tab/>
        <w:t xml:space="preserve">All traffic to AWS console will be over HTTPS. </w:t>
      </w:r>
    </w:p>
    <w:p w14:paraId="5A9E111A" w14:textId="77777777" w:rsidR="001D69CF" w:rsidRDefault="001D69CF" w:rsidP="00E14F22">
      <w:pPr>
        <w:pStyle w:val="Heading3"/>
      </w:pPr>
      <w:bookmarkStart w:id="270" w:name="_Toc468399972"/>
      <w:r>
        <w:t>Authentication</w:t>
      </w:r>
      <w:bookmarkEnd w:id="270"/>
    </w:p>
    <w:p w14:paraId="7D02FF03" w14:textId="77777777" w:rsidR="001D69CF" w:rsidRDefault="001D69CF" w:rsidP="001D69CF">
      <w:r>
        <w:t xml:space="preserve">Authentication for </w:t>
      </w:r>
      <w:proofErr w:type="spellStart"/>
      <w:r>
        <w:t>Pega</w:t>
      </w:r>
      <w:proofErr w:type="spellEnd"/>
      <w:r>
        <w:t xml:space="preserve"> and </w:t>
      </w:r>
      <w:r w:rsidR="00457616">
        <w:t xml:space="preserve">Qlik Sense </w:t>
      </w:r>
      <w:r>
        <w:t xml:space="preserve">will be based on the </w:t>
      </w:r>
      <w:proofErr w:type="spellStart"/>
      <w:r>
        <w:t>CenITex</w:t>
      </w:r>
      <w:proofErr w:type="spellEnd"/>
      <w:r>
        <w:t xml:space="preserve"> Whole of Victorian Government Identity as a Service</w:t>
      </w:r>
      <w:r w:rsidR="00457616">
        <w:t xml:space="preserve"> (</w:t>
      </w:r>
      <w:proofErr w:type="spellStart"/>
      <w:r w:rsidR="00457616">
        <w:t>WoVGIDaaS</w:t>
      </w:r>
      <w:proofErr w:type="spellEnd"/>
      <w:r w:rsidR="00457616">
        <w:t>)</w:t>
      </w:r>
      <w:r>
        <w:t>, which will be integrated using SAML</w:t>
      </w:r>
      <w:r w:rsidR="002E444F">
        <w:t xml:space="preserve"> and provide Single Sign-on</w:t>
      </w:r>
      <w:r>
        <w:t>.</w:t>
      </w:r>
    </w:p>
    <w:p w14:paraId="76FE1DDB" w14:textId="696B2B14" w:rsidR="001D69CF" w:rsidRDefault="001D69CF" w:rsidP="001D69CF">
      <w:r>
        <w:t>Authentication for the AWS platform will be provided by AWS Identity and Access Management (IAM) service</w:t>
      </w:r>
      <w:r w:rsidR="006965B5">
        <w:t>, and will leverage AWS Directory Service</w:t>
      </w:r>
      <w:r>
        <w:t xml:space="preserve"> </w:t>
      </w:r>
      <w:r w:rsidR="006965B5">
        <w:t>integration.</w:t>
      </w:r>
    </w:p>
    <w:p w14:paraId="0DCC5FDC" w14:textId="2AB8A642" w:rsidR="001D69CF" w:rsidRPr="001D69CF" w:rsidRDefault="001D69CF" w:rsidP="001D69CF">
      <w:r>
        <w:lastRenderedPageBreak/>
        <w:t xml:space="preserve">Password </w:t>
      </w:r>
      <w:r w:rsidR="00457616">
        <w:t xml:space="preserve">complexity/lifecycle </w:t>
      </w:r>
      <w:r w:rsidR="00D20FA2">
        <w:t xml:space="preserve">for internal users is managed by existing </w:t>
      </w:r>
      <w:proofErr w:type="spellStart"/>
      <w:r w:rsidR="00D20FA2">
        <w:t>CenITex</w:t>
      </w:r>
      <w:proofErr w:type="spellEnd"/>
      <w:r w:rsidR="00D20FA2">
        <w:t xml:space="preserve"> policy as part of Single Sign-On .No multi-factor authentication will be required for these users. For external (Service Providers), password complexity/lifecycle</w:t>
      </w:r>
      <w:r w:rsidR="00D20FA2" w:rsidDel="00D20FA2">
        <w:t xml:space="preserve"> </w:t>
      </w:r>
      <w:r w:rsidR="00D20FA2">
        <w:t xml:space="preserve">and </w:t>
      </w:r>
      <w:r w:rsidR="00457616">
        <w:t>m</w:t>
      </w:r>
      <w:r>
        <w:t>ulti-factor authentic</w:t>
      </w:r>
      <w:r w:rsidR="00457616">
        <w:t>ation policies will be enforced</w:t>
      </w:r>
      <w:r w:rsidR="00D20FA2">
        <w:t xml:space="preserve"> as part of delivery of the Portal.</w:t>
      </w:r>
    </w:p>
    <w:p w14:paraId="748633CA" w14:textId="77777777" w:rsidR="00E14F22" w:rsidRDefault="00E14F22" w:rsidP="00E14F22">
      <w:pPr>
        <w:pStyle w:val="Heading3"/>
      </w:pPr>
      <w:bookmarkStart w:id="271" w:name="_Toc468399973"/>
      <w:r>
        <w:t>Authorisation</w:t>
      </w:r>
      <w:bookmarkEnd w:id="271"/>
    </w:p>
    <w:p w14:paraId="5B7DC76A" w14:textId="0FAF04CE" w:rsidR="0051499A" w:rsidRDefault="00457616" w:rsidP="0051499A">
      <w:r>
        <w:t>Role-based a</w:t>
      </w:r>
      <w:r w:rsidR="00FB3927">
        <w:t xml:space="preserve">uthorisation </w:t>
      </w:r>
      <w:r>
        <w:t xml:space="preserve">will be utilised to ensure that users are granted access only to the minimal level of access that their job role entails. Roles and allocation of users to those roles will be managed separately in </w:t>
      </w:r>
      <w:proofErr w:type="spellStart"/>
      <w:r>
        <w:t>Pega</w:t>
      </w:r>
      <w:proofErr w:type="spellEnd"/>
      <w:r>
        <w:t xml:space="preserve"> and Qlik Sense.</w:t>
      </w:r>
      <w:r w:rsidR="008135DC">
        <w:t xml:space="preserve"> </w:t>
      </w:r>
      <w:r w:rsidR="0051499A">
        <w:t>Each user of the system will be required to have an individual account.</w:t>
      </w:r>
    </w:p>
    <w:p w14:paraId="0358113E" w14:textId="77777777" w:rsidR="0092113D" w:rsidRPr="00A40C57" w:rsidRDefault="00457616" w:rsidP="001800EE">
      <w:r>
        <w:t xml:space="preserve">Prior to implementation, </w:t>
      </w:r>
      <w:r w:rsidR="008B3311">
        <w:t xml:space="preserve">processes </w:t>
      </w:r>
      <w:r>
        <w:t xml:space="preserve">will be established </w:t>
      </w:r>
      <w:r w:rsidR="008B3311">
        <w:t xml:space="preserve">with </w:t>
      </w:r>
      <w:r>
        <w:t xml:space="preserve">external </w:t>
      </w:r>
      <w:r w:rsidR="008B3311">
        <w:t>Service provider</w:t>
      </w:r>
      <w:r>
        <w:t xml:space="preserve">s </w:t>
      </w:r>
      <w:r w:rsidR="008B3311">
        <w:t xml:space="preserve">to </w:t>
      </w:r>
      <w:r w:rsidR="00382552">
        <w:t>ensure that only authorised user should access the information.</w:t>
      </w:r>
    </w:p>
    <w:p w14:paraId="649A21EE" w14:textId="77777777" w:rsidR="00783D8C" w:rsidRDefault="00783D8C" w:rsidP="00783D8C">
      <w:pPr>
        <w:pStyle w:val="Heading2"/>
      </w:pPr>
      <w:bookmarkStart w:id="272" w:name="_Toc468399974"/>
      <w:r>
        <w:t>Time</w:t>
      </w:r>
      <w:r w:rsidRPr="00C47010">
        <w:t xml:space="preserve"> S</w:t>
      </w:r>
      <w:r>
        <w:t>ource S</w:t>
      </w:r>
      <w:r w:rsidRPr="00C47010">
        <w:t>ecurity</w:t>
      </w:r>
      <w:bookmarkEnd w:id="272"/>
    </w:p>
    <w:p w14:paraId="0814A053" w14:textId="77777777" w:rsidR="00783D8C" w:rsidRDefault="00783D8C" w:rsidP="00783D8C">
      <w:r w:rsidRPr="002B67F8">
        <w:t>The time source for all AWS environments will be a server in the DevOps VPC. This server will be time synchronised to a standard time source within the AWS AU region. Isolating the definitive time source from the application systems will reduce the risk of security compromise.</w:t>
      </w:r>
    </w:p>
    <w:p w14:paraId="1A57431B" w14:textId="77777777" w:rsidR="00783D8C" w:rsidRPr="00783D8C" w:rsidRDefault="00783D8C" w:rsidP="00783D8C">
      <w:r>
        <w:t xml:space="preserve">The time source for servers in the </w:t>
      </w:r>
      <w:proofErr w:type="spellStart"/>
      <w:r>
        <w:t>CenITex</w:t>
      </w:r>
      <w:proofErr w:type="spellEnd"/>
      <w:r>
        <w:t xml:space="preserve"> environment </w:t>
      </w:r>
      <w:r w:rsidR="00E519AC">
        <w:t>(internal and perimeter) are</w:t>
      </w:r>
      <w:r>
        <w:t xml:space="preserve"> synced to the</w:t>
      </w:r>
      <w:r w:rsidR="00E519AC">
        <w:t>ir local domain controllers, which provide NTP services</w:t>
      </w:r>
      <w:r>
        <w:t>.</w:t>
      </w:r>
    </w:p>
    <w:p w14:paraId="20B62A11" w14:textId="77777777" w:rsidR="00472063" w:rsidRPr="00C47010" w:rsidRDefault="00472063" w:rsidP="00C47010">
      <w:pPr>
        <w:pStyle w:val="Heading2"/>
      </w:pPr>
      <w:bookmarkStart w:id="273" w:name="_Toc468399975"/>
      <w:r w:rsidRPr="00C47010">
        <w:t>User Client Security</w:t>
      </w:r>
      <w:bookmarkEnd w:id="273"/>
    </w:p>
    <w:p w14:paraId="07789E0E" w14:textId="77777777" w:rsidR="006F134D" w:rsidRDefault="000660F3" w:rsidP="001800EE">
      <w:r>
        <w:t>All desktops/laptops for internal staff will use PTV SOE operation system including required antivirus and disk encryption (if required)</w:t>
      </w:r>
      <w:r w:rsidR="003757F7">
        <w:t>.</w:t>
      </w:r>
    </w:p>
    <w:p w14:paraId="39542453" w14:textId="77777777" w:rsidR="009309CA" w:rsidRDefault="006F134D" w:rsidP="001800EE">
      <w:r>
        <w:t xml:space="preserve">All external users should be instructed to use the system over approved and tested browsers. </w:t>
      </w:r>
    </w:p>
    <w:p w14:paraId="6C02688E" w14:textId="77777777" w:rsidR="00472063" w:rsidRPr="00472063" w:rsidRDefault="00472063" w:rsidP="00472063"/>
    <w:p w14:paraId="3371F8B6" w14:textId="77777777" w:rsidR="00430E61" w:rsidRPr="00872C7C" w:rsidRDefault="00430E61" w:rsidP="00EE22AF">
      <w:pPr>
        <w:pStyle w:val="Heading1"/>
        <w:ind w:left="1134" w:hanging="708"/>
      </w:pPr>
      <w:bookmarkStart w:id="274" w:name="_Toc468399976"/>
      <w:r w:rsidRPr="00872C7C">
        <w:lastRenderedPageBreak/>
        <w:t>Glossary, Appendix &amp; Attachments</w:t>
      </w:r>
      <w:bookmarkEnd w:id="274"/>
    </w:p>
    <w:p w14:paraId="365F31F6" w14:textId="77777777" w:rsidR="00430E61" w:rsidRPr="00C47010" w:rsidRDefault="00430E61" w:rsidP="00C47010">
      <w:pPr>
        <w:pStyle w:val="Heading2"/>
      </w:pPr>
      <w:bookmarkStart w:id="275" w:name="_Toc248913709"/>
      <w:bookmarkStart w:id="276" w:name="_Toc267921166"/>
      <w:bookmarkStart w:id="277" w:name="_Toc468399977"/>
      <w:r w:rsidRPr="00C47010">
        <w:t>Glossary</w:t>
      </w:r>
      <w:bookmarkEnd w:id="275"/>
      <w:bookmarkEnd w:id="276"/>
      <w:bookmarkEnd w:id="277"/>
    </w:p>
    <w:tbl>
      <w:tblPr>
        <w:tblW w:w="9473"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20" w:firstRow="1" w:lastRow="0" w:firstColumn="0" w:lastColumn="0" w:noHBand="0" w:noVBand="1"/>
      </w:tblPr>
      <w:tblGrid>
        <w:gridCol w:w="2102"/>
        <w:gridCol w:w="7371"/>
      </w:tblGrid>
      <w:tr w:rsidR="00430E61" w14:paraId="5CD6AB3D" w14:textId="77777777" w:rsidTr="00110C51">
        <w:trPr>
          <w:cantSplit/>
          <w:tblHeader/>
        </w:trPr>
        <w:tc>
          <w:tcPr>
            <w:tcW w:w="2102" w:type="dxa"/>
            <w:shd w:val="clear" w:color="auto" w:fill="404040" w:themeFill="text1" w:themeFillTint="BF"/>
          </w:tcPr>
          <w:p w14:paraId="7D0C8E05" w14:textId="77777777" w:rsidR="00430E61" w:rsidRPr="00457586" w:rsidRDefault="00430E61" w:rsidP="001913E4">
            <w:pPr>
              <w:pStyle w:val="TableHeader"/>
            </w:pPr>
            <w:bookmarkStart w:id="278" w:name="_Toc248913710"/>
            <w:bookmarkStart w:id="279" w:name="_Toc267921167"/>
            <w:r w:rsidRPr="00457586">
              <w:t>Term /Acronym</w:t>
            </w:r>
          </w:p>
        </w:tc>
        <w:tc>
          <w:tcPr>
            <w:tcW w:w="7371" w:type="dxa"/>
            <w:shd w:val="clear" w:color="auto" w:fill="404040" w:themeFill="text1" w:themeFillTint="BF"/>
          </w:tcPr>
          <w:p w14:paraId="65B145FB" w14:textId="77777777" w:rsidR="00430E61" w:rsidRPr="00457586" w:rsidRDefault="00430E61" w:rsidP="001913E4">
            <w:pPr>
              <w:pStyle w:val="TableHeader"/>
            </w:pPr>
            <w:r w:rsidRPr="00457586">
              <w:t>Definition / Expansion / Description</w:t>
            </w:r>
          </w:p>
        </w:tc>
      </w:tr>
      <w:tr w:rsidR="00E97FFE" w14:paraId="33AFD305" w14:textId="77777777" w:rsidTr="00110C51">
        <w:trPr>
          <w:cantSplit/>
        </w:trPr>
        <w:tc>
          <w:tcPr>
            <w:tcW w:w="2102" w:type="dxa"/>
          </w:tcPr>
          <w:p w14:paraId="32742312" w14:textId="77777777" w:rsidR="00E97FFE" w:rsidRDefault="00B849F4" w:rsidP="001913E4">
            <w:pPr>
              <w:pStyle w:val="TableText"/>
            </w:pPr>
            <w:r>
              <w:t>AWS</w:t>
            </w:r>
          </w:p>
        </w:tc>
        <w:tc>
          <w:tcPr>
            <w:tcW w:w="7371" w:type="dxa"/>
          </w:tcPr>
          <w:p w14:paraId="2C723033" w14:textId="77777777" w:rsidR="00E97FFE" w:rsidRDefault="00B849F4" w:rsidP="001913E4">
            <w:pPr>
              <w:pStyle w:val="TableText"/>
            </w:pPr>
            <w:r>
              <w:t>Amazon Web Services (Amazon Cloud Platform)</w:t>
            </w:r>
          </w:p>
        </w:tc>
      </w:tr>
      <w:tr w:rsidR="009B0B11" w14:paraId="7681F96C" w14:textId="77777777" w:rsidTr="00110C51">
        <w:trPr>
          <w:cantSplit/>
        </w:trPr>
        <w:tc>
          <w:tcPr>
            <w:tcW w:w="2102" w:type="dxa"/>
          </w:tcPr>
          <w:p w14:paraId="7B3F2D05" w14:textId="77777777" w:rsidR="009B0B11" w:rsidRDefault="009B0B11" w:rsidP="001913E4">
            <w:pPr>
              <w:pStyle w:val="TableText"/>
            </w:pPr>
            <w:r>
              <w:t>AWS EC2</w:t>
            </w:r>
          </w:p>
        </w:tc>
        <w:tc>
          <w:tcPr>
            <w:tcW w:w="7371" w:type="dxa"/>
          </w:tcPr>
          <w:p w14:paraId="41AF2096" w14:textId="77777777" w:rsidR="009B0B11" w:rsidRDefault="009B0B11" w:rsidP="001913E4">
            <w:pPr>
              <w:pStyle w:val="TableText"/>
            </w:pPr>
            <w:r w:rsidRPr="009B0B11">
              <w:rPr>
                <w:lang w:val="en-GB"/>
              </w:rPr>
              <w:t>Amazon Elastic Compute Cloud</w:t>
            </w:r>
          </w:p>
        </w:tc>
      </w:tr>
      <w:tr w:rsidR="00B849F4" w14:paraId="6BF376DD" w14:textId="77777777" w:rsidTr="00110C51">
        <w:trPr>
          <w:cantSplit/>
        </w:trPr>
        <w:tc>
          <w:tcPr>
            <w:tcW w:w="2102" w:type="dxa"/>
          </w:tcPr>
          <w:p w14:paraId="734AA9C1" w14:textId="77777777" w:rsidR="00B849F4" w:rsidRDefault="00B849F4" w:rsidP="001913E4">
            <w:pPr>
              <w:pStyle w:val="TableText"/>
            </w:pPr>
            <w:r>
              <w:t>Azure</w:t>
            </w:r>
          </w:p>
        </w:tc>
        <w:tc>
          <w:tcPr>
            <w:tcW w:w="7371" w:type="dxa"/>
          </w:tcPr>
          <w:p w14:paraId="125F4555" w14:textId="77777777" w:rsidR="00B849F4" w:rsidRPr="004D14A7" w:rsidRDefault="00B849F4" w:rsidP="004D14A7">
            <w:pPr>
              <w:pStyle w:val="TableText"/>
            </w:pPr>
            <w:r w:rsidRPr="004D14A7">
              <w:t>Microsoft Cloud Platform</w:t>
            </w:r>
          </w:p>
        </w:tc>
      </w:tr>
      <w:tr w:rsidR="005F177F" w14:paraId="4348BDCE" w14:textId="77777777" w:rsidTr="00110C51">
        <w:trPr>
          <w:cantSplit/>
        </w:trPr>
        <w:tc>
          <w:tcPr>
            <w:tcW w:w="2102" w:type="dxa"/>
          </w:tcPr>
          <w:p w14:paraId="7623E3D5" w14:textId="77777777" w:rsidR="005F177F" w:rsidRDefault="005F177F" w:rsidP="001913E4">
            <w:pPr>
              <w:pStyle w:val="TableText"/>
            </w:pPr>
            <w:r w:rsidRPr="005F177F">
              <w:t>BAU</w:t>
            </w:r>
          </w:p>
        </w:tc>
        <w:tc>
          <w:tcPr>
            <w:tcW w:w="7371" w:type="dxa"/>
          </w:tcPr>
          <w:p w14:paraId="59E863C7" w14:textId="77777777" w:rsidR="005F177F" w:rsidRPr="004D14A7" w:rsidRDefault="005F177F" w:rsidP="004D14A7">
            <w:pPr>
              <w:pStyle w:val="TableText"/>
            </w:pPr>
            <w:r>
              <w:t>Business As Usual</w:t>
            </w:r>
          </w:p>
        </w:tc>
      </w:tr>
      <w:tr w:rsidR="006F7CDF" w14:paraId="09308374" w14:textId="77777777" w:rsidTr="00110C51">
        <w:trPr>
          <w:cantSplit/>
        </w:trPr>
        <w:tc>
          <w:tcPr>
            <w:tcW w:w="2102" w:type="dxa"/>
          </w:tcPr>
          <w:p w14:paraId="58A672FB" w14:textId="77777777" w:rsidR="006F7CDF" w:rsidRPr="005F177F" w:rsidRDefault="006F7CDF" w:rsidP="001913E4">
            <w:pPr>
              <w:pStyle w:val="TableText"/>
            </w:pPr>
            <w:r>
              <w:t>BPM</w:t>
            </w:r>
          </w:p>
        </w:tc>
        <w:tc>
          <w:tcPr>
            <w:tcW w:w="7371" w:type="dxa"/>
          </w:tcPr>
          <w:p w14:paraId="0495FDA6" w14:textId="77777777" w:rsidR="006F7CDF" w:rsidRDefault="006F7CDF" w:rsidP="00B10D7A">
            <w:pPr>
              <w:pStyle w:val="TableText"/>
            </w:pPr>
            <w:r>
              <w:t>Business Process Management</w:t>
            </w:r>
          </w:p>
        </w:tc>
      </w:tr>
      <w:tr w:rsidR="006F7CDF" w14:paraId="43FBCD8D" w14:textId="77777777" w:rsidTr="00110C51">
        <w:trPr>
          <w:cantSplit/>
        </w:trPr>
        <w:tc>
          <w:tcPr>
            <w:tcW w:w="2102" w:type="dxa"/>
          </w:tcPr>
          <w:p w14:paraId="252FAAD2" w14:textId="77777777" w:rsidR="006F7CDF" w:rsidRDefault="006F7CDF" w:rsidP="001913E4">
            <w:pPr>
              <w:pStyle w:val="TableText"/>
            </w:pPr>
            <w:r>
              <w:t>BPMS</w:t>
            </w:r>
          </w:p>
        </w:tc>
        <w:tc>
          <w:tcPr>
            <w:tcW w:w="7371" w:type="dxa"/>
          </w:tcPr>
          <w:p w14:paraId="30B8FE2D" w14:textId="77777777" w:rsidR="006F7CDF" w:rsidRDefault="006F7CDF" w:rsidP="006F7CDF">
            <w:pPr>
              <w:pStyle w:val="TableText"/>
            </w:pPr>
            <w:r>
              <w:t>Business Process Management Solution</w:t>
            </w:r>
          </w:p>
        </w:tc>
      </w:tr>
      <w:tr w:rsidR="00126E41" w14:paraId="75108585" w14:textId="77777777" w:rsidTr="00110C51">
        <w:trPr>
          <w:cantSplit/>
        </w:trPr>
        <w:tc>
          <w:tcPr>
            <w:tcW w:w="2102" w:type="dxa"/>
          </w:tcPr>
          <w:p w14:paraId="2E0985D2" w14:textId="77777777" w:rsidR="00126E41" w:rsidRDefault="00126E41" w:rsidP="001913E4">
            <w:pPr>
              <w:pStyle w:val="TableText"/>
            </w:pPr>
            <w:r>
              <w:t>EC2</w:t>
            </w:r>
          </w:p>
        </w:tc>
        <w:tc>
          <w:tcPr>
            <w:tcW w:w="7371" w:type="dxa"/>
          </w:tcPr>
          <w:p w14:paraId="3E5F9CD6" w14:textId="77777777" w:rsidR="00126E41" w:rsidRDefault="00126E41" w:rsidP="00CA3388">
            <w:pPr>
              <w:pStyle w:val="TableText"/>
            </w:pPr>
            <w:r w:rsidRPr="00126E41">
              <w:t>Amazon Elastic Compute Cloud (</w:t>
            </w:r>
            <w:r>
              <w:t xml:space="preserve">Amazon </w:t>
            </w:r>
            <w:r w:rsidRPr="00126E41">
              <w:t>EC2)</w:t>
            </w:r>
          </w:p>
        </w:tc>
      </w:tr>
      <w:tr w:rsidR="00476CAA" w14:paraId="66E6F883" w14:textId="77777777" w:rsidTr="00110C51">
        <w:trPr>
          <w:cantSplit/>
        </w:trPr>
        <w:tc>
          <w:tcPr>
            <w:tcW w:w="2102" w:type="dxa"/>
          </w:tcPr>
          <w:p w14:paraId="15DF3FF9" w14:textId="77777777" w:rsidR="00476CAA" w:rsidRPr="005F177F" w:rsidRDefault="00476CAA" w:rsidP="001913E4">
            <w:pPr>
              <w:pStyle w:val="TableText"/>
            </w:pPr>
            <w:r>
              <w:t>ENV</w:t>
            </w:r>
            <w:r w:rsidR="00CA6DFC">
              <w:t xml:space="preserve"> </w:t>
            </w:r>
            <w:r>
              <w:t>/</w:t>
            </w:r>
            <w:r w:rsidR="00CA6DFC">
              <w:t xml:space="preserve"> </w:t>
            </w:r>
            <w:r>
              <w:t>Env</w:t>
            </w:r>
          </w:p>
        </w:tc>
        <w:tc>
          <w:tcPr>
            <w:tcW w:w="7371" w:type="dxa"/>
          </w:tcPr>
          <w:p w14:paraId="30A5E24A" w14:textId="77777777" w:rsidR="00476CAA" w:rsidRDefault="00476CAA" w:rsidP="004D14A7">
            <w:pPr>
              <w:pStyle w:val="TableText"/>
            </w:pPr>
            <w:r>
              <w:t>Environment</w:t>
            </w:r>
          </w:p>
        </w:tc>
      </w:tr>
      <w:tr w:rsidR="0032532A" w14:paraId="1A83FEC8" w14:textId="77777777" w:rsidTr="00110C51">
        <w:trPr>
          <w:cantSplit/>
        </w:trPr>
        <w:tc>
          <w:tcPr>
            <w:tcW w:w="2102" w:type="dxa"/>
          </w:tcPr>
          <w:p w14:paraId="45D8AC4E" w14:textId="77777777" w:rsidR="0032532A" w:rsidRDefault="0032532A" w:rsidP="001913E4">
            <w:pPr>
              <w:pStyle w:val="TableText"/>
            </w:pPr>
            <w:r>
              <w:t>ETL</w:t>
            </w:r>
          </w:p>
        </w:tc>
        <w:tc>
          <w:tcPr>
            <w:tcW w:w="7371" w:type="dxa"/>
            <w:vAlign w:val="center"/>
          </w:tcPr>
          <w:p w14:paraId="245709B3" w14:textId="77777777" w:rsidR="0032532A" w:rsidRPr="002866B3" w:rsidRDefault="0032532A" w:rsidP="00110C51">
            <w:pPr>
              <w:pStyle w:val="TableText"/>
            </w:pPr>
            <w:r w:rsidRPr="002866B3">
              <w:t xml:space="preserve">Extract Transform Load – a design pattern used for the conversion of data from one system to another. </w:t>
            </w:r>
          </w:p>
          <w:p w14:paraId="3A1BD7F1" w14:textId="77777777" w:rsidR="0032532A" w:rsidRPr="002866B3" w:rsidRDefault="0032532A" w:rsidP="00110C51">
            <w:pPr>
              <w:pStyle w:val="TableText"/>
            </w:pPr>
            <w:r w:rsidRPr="002866B3">
              <w:t>Extract – extract the data from source system(s)</w:t>
            </w:r>
          </w:p>
          <w:p w14:paraId="59381011" w14:textId="77777777" w:rsidR="0032532A" w:rsidRPr="002866B3" w:rsidRDefault="0032532A" w:rsidP="00110C51">
            <w:pPr>
              <w:pStyle w:val="TableText"/>
            </w:pPr>
            <w:r w:rsidRPr="002866B3">
              <w:t>Transform – transform the data extracted to suit the target system data requirement</w:t>
            </w:r>
          </w:p>
          <w:p w14:paraId="56CD3C02" w14:textId="77777777" w:rsidR="0032532A" w:rsidRDefault="0032532A" w:rsidP="00110C51">
            <w:pPr>
              <w:pStyle w:val="TableText"/>
            </w:pPr>
            <w:r w:rsidRPr="002866B3">
              <w:t>Load – load the data into the target system</w:t>
            </w:r>
          </w:p>
        </w:tc>
      </w:tr>
      <w:tr w:rsidR="0032532A" w14:paraId="435C517C" w14:textId="77777777" w:rsidTr="00110C51">
        <w:trPr>
          <w:cantSplit/>
        </w:trPr>
        <w:tc>
          <w:tcPr>
            <w:tcW w:w="2102" w:type="dxa"/>
          </w:tcPr>
          <w:p w14:paraId="54D20144" w14:textId="77777777" w:rsidR="0032532A" w:rsidRDefault="0032532A" w:rsidP="00C11387">
            <w:pPr>
              <w:pStyle w:val="TableText"/>
            </w:pPr>
            <w:r>
              <w:t>FTP</w:t>
            </w:r>
          </w:p>
        </w:tc>
        <w:tc>
          <w:tcPr>
            <w:tcW w:w="7371" w:type="dxa"/>
          </w:tcPr>
          <w:p w14:paraId="178779E7" w14:textId="77777777" w:rsidR="0032532A" w:rsidRDefault="0032532A" w:rsidP="00C11387">
            <w:pPr>
              <w:pStyle w:val="TableText"/>
            </w:pPr>
            <w:r>
              <w:t>File Transport Protocol</w:t>
            </w:r>
          </w:p>
        </w:tc>
      </w:tr>
      <w:tr w:rsidR="0032532A" w14:paraId="6756E195" w14:textId="77777777" w:rsidTr="00110C51">
        <w:trPr>
          <w:cantSplit/>
        </w:trPr>
        <w:tc>
          <w:tcPr>
            <w:tcW w:w="2102" w:type="dxa"/>
          </w:tcPr>
          <w:p w14:paraId="47AECF39" w14:textId="77777777" w:rsidR="0032532A" w:rsidRDefault="0032532A" w:rsidP="001913E4">
            <w:pPr>
              <w:pStyle w:val="TableText"/>
            </w:pPr>
            <w:r>
              <w:t>HTTP</w:t>
            </w:r>
          </w:p>
        </w:tc>
        <w:tc>
          <w:tcPr>
            <w:tcW w:w="7371" w:type="dxa"/>
          </w:tcPr>
          <w:p w14:paraId="18509AFF" w14:textId="77777777" w:rsidR="0032532A" w:rsidRPr="004D14A7" w:rsidRDefault="0032532A" w:rsidP="004D14A7">
            <w:pPr>
              <w:pStyle w:val="TableText"/>
            </w:pPr>
            <w:bookmarkStart w:id="280" w:name="OLE_LINK31"/>
            <w:bookmarkStart w:id="281" w:name="OLE_LINK32"/>
            <w:bookmarkStart w:id="282" w:name="OLE_LINK33"/>
            <w:r w:rsidRPr="004D14A7">
              <w:t>Hyper</w:t>
            </w:r>
            <w:r>
              <w:t xml:space="preserve"> </w:t>
            </w:r>
            <w:r w:rsidRPr="004D14A7">
              <w:t>Text Transfer Protocol</w:t>
            </w:r>
            <w:bookmarkEnd w:id="280"/>
            <w:bookmarkEnd w:id="281"/>
            <w:bookmarkEnd w:id="282"/>
          </w:p>
        </w:tc>
      </w:tr>
      <w:tr w:rsidR="0032532A" w14:paraId="6F800EF7" w14:textId="77777777" w:rsidTr="00110C51">
        <w:trPr>
          <w:cantSplit/>
        </w:trPr>
        <w:tc>
          <w:tcPr>
            <w:tcW w:w="2102" w:type="dxa"/>
          </w:tcPr>
          <w:p w14:paraId="0B18ECC5" w14:textId="77777777" w:rsidR="0032532A" w:rsidRDefault="0032532A" w:rsidP="001913E4">
            <w:pPr>
              <w:pStyle w:val="TableText"/>
            </w:pPr>
            <w:r>
              <w:t>HTTPS</w:t>
            </w:r>
          </w:p>
        </w:tc>
        <w:tc>
          <w:tcPr>
            <w:tcW w:w="7371" w:type="dxa"/>
          </w:tcPr>
          <w:p w14:paraId="563FFAA9" w14:textId="77777777" w:rsidR="0032532A" w:rsidRDefault="0032532A" w:rsidP="001913E4">
            <w:pPr>
              <w:pStyle w:val="TableText"/>
            </w:pPr>
            <w:r>
              <w:t xml:space="preserve">Secure </w:t>
            </w:r>
            <w:r w:rsidRPr="004D14A7">
              <w:t>Hyper</w:t>
            </w:r>
            <w:r>
              <w:t xml:space="preserve"> </w:t>
            </w:r>
            <w:r w:rsidRPr="004D14A7">
              <w:t>Text Transfer Protocol</w:t>
            </w:r>
          </w:p>
        </w:tc>
      </w:tr>
      <w:tr w:rsidR="0032532A" w14:paraId="6621E25A" w14:textId="77777777" w:rsidTr="00110C51">
        <w:trPr>
          <w:cantSplit/>
        </w:trPr>
        <w:tc>
          <w:tcPr>
            <w:tcW w:w="2102" w:type="dxa"/>
          </w:tcPr>
          <w:p w14:paraId="1ECB1750" w14:textId="77777777" w:rsidR="0032532A" w:rsidRPr="00922E7C" w:rsidRDefault="0032532A" w:rsidP="00922E7C">
            <w:pPr>
              <w:pStyle w:val="TableText"/>
            </w:pPr>
            <w:r>
              <w:t>LDAP</w:t>
            </w:r>
          </w:p>
        </w:tc>
        <w:tc>
          <w:tcPr>
            <w:tcW w:w="7371" w:type="dxa"/>
          </w:tcPr>
          <w:p w14:paraId="704A1C05" w14:textId="77777777" w:rsidR="0032532A" w:rsidRDefault="0032532A" w:rsidP="001913E4">
            <w:pPr>
              <w:pStyle w:val="TableText"/>
            </w:pPr>
            <w:r w:rsidRPr="00922E7C">
              <w:t>Lightweight Directory Access Protocol</w:t>
            </w:r>
          </w:p>
        </w:tc>
      </w:tr>
      <w:tr w:rsidR="0032532A" w:rsidRPr="00922E7C" w14:paraId="4C722952" w14:textId="77777777" w:rsidTr="00110C51">
        <w:trPr>
          <w:cantSplit/>
        </w:trPr>
        <w:tc>
          <w:tcPr>
            <w:tcW w:w="2102" w:type="dxa"/>
            <w:vAlign w:val="center"/>
          </w:tcPr>
          <w:p w14:paraId="3CF57E52" w14:textId="77777777" w:rsidR="0032532A" w:rsidRPr="00922E7C" w:rsidRDefault="0032532A" w:rsidP="00922E7C">
            <w:pPr>
              <w:pStyle w:val="TableText"/>
            </w:pPr>
            <w:r w:rsidRPr="00922E7C">
              <w:t>LDAP/S</w:t>
            </w:r>
          </w:p>
        </w:tc>
        <w:tc>
          <w:tcPr>
            <w:tcW w:w="7371" w:type="dxa"/>
            <w:vAlign w:val="center"/>
          </w:tcPr>
          <w:p w14:paraId="30FBF1A6" w14:textId="77777777" w:rsidR="0032532A" w:rsidRPr="00922E7C" w:rsidRDefault="0032532A" w:rsidP="00922E7C">
            <w:pPr>
              <w:pStyle w:val="TableText"/>
            </w:pPr>
            <w:r w:rsidRPr="00922E7C">
              <w:t>Lightweight Directory Access Protocol over SSL</w:t>
            </w:r>
          </w:p>
        </w:tc>
      </w:tr>
      <w:tr w:rsidR="0032532A" w14:paraId="5AD7D69F" w14:textId="77777777" w:rsidTr="00110C51">
        <w:trPr>
          <w:cantSplit/>
        </w:trPr>
        <w:tc>
          <w:tcPr>
            <w:tcW w:w="2102" w:type="dxa"/>
          </w:tcPr>
          <w:p w14:paraId="52A81B96" w14:textId="77777777" w:rsidR="0032532A" w:rsidRDefault="0032532A" w:rsidP="001913E4">
            <w:pPr>
              <w:pStyle w:val="TableText"/>
            </w:pPr>
            <w:r>
              <w:t>MSR</w:t>
            </w:r>
          </w:p>
        </w:tc>
        <w:tc>
          <w:tcPr>
            <w:tcW w:w="7371" w:type="dxa"/>
          </w:tcPr>
          <w:p w14:paraId="16371972" w14:textId="77777777" w:rsidR="0032532A" w:rsidRDefault="00625DFF" w:rsidP="001913E4">
            <w:pPr>
              <w:pStyle w:val="TableText"/>
            </w:pPr>
            <w:r w:rsidRPr="00625DFF">
              <w:t>Monthly Statistics Returns</w:t>
            </w:r>
          </w:p>
        </w:tc>
      </w:tr>
      <w:tr w:rsidR="00783D8C" w14:paraId="14C04D63" w14:textId="77777777" w:rsidTr="00110C51">
        <w:trPr>
          <w:cantSplit/>
        </w:trPr>
        <w:tc>
          <w:tcPr>
            <w:tcW w:w="2102" w:type="dxa"/>
          </w:tcPr>
          <w:p w14:paraId="2551720C" w14:textId="77777777" w:rsidR="00783D8C" w:rsidRDefault="00783D8C" w:rsidP="00914E11">
            <w:pPr>
              <w:pStyle w:val="TableText"/>
            </w:pPr>
            <w:r>
              <w:t>NTP</w:t>
            </w:r>
          </w:p>
        </w:tc>
        <w:tc>
          <w:tcPr>
            <w:tcW w:w="7371" w:type="dxa"/>
          </w:tcPr>
          <w:p w14:paraId="4090F97F" w14:textId="77777777" w:rsidR="00783D8C" w:rsidRPr="00914E11" w:rsidRDefault="00783D8C" w:rsidP="001913E4">
            <w:pPr>
              <w:pStyle w:val="TableText"/>
            </w:pPr>
            <w:r>
              <w:t>Network Time Protocol</w:t>
            </w:r>
          </w:p>
        </w:tc>
      </w:tr>
      <w:tr w:rsidR="0032532A" w14:paraId="43C82487" w14:textId="77777777" w:rsidTr="00110C51">
        <w:trPr>
          <w:cantSplit/>
        </w:trPr>
        <w:tc>
          <w:tcPr>
            <w:tcW w:w="2102" w:type="dxa"/>
          </w:tcPr>
          <w:p w14:paraId="3065970C" w14:textId="77777777" w:rsidR="0032532A" w:rsidRPr="00914E11" w:rsidRDefault="0032532A" w:rsidP="00914E11">
            <w:pPr>
              <w:pStyle w:val="TableText"/>
            </w:pPr>
            <w:r>
              <w:t>OOTB</w:t>
            </w:r>
          </w:p>
        </w:tc>
        <w:tc>
          <w:tcPr>
            <w:tcW w:w="7371" w:type="dxa"/>
          </w:tcPr>
          <w:p w14:paraId="44607728" w14:textId="77777777" w:rsidR="0032532A" w:rsidRDefault="0032532A" w:rsidP="001913E4">
            <w:pPr>
              <w:pStyle w:val="TableText"/>
            </w:pPr>
            <w:r w:rsidRPr="00914E11">
              <w:t>Out Of The Box</w:t>
            </w:r>
          </w:p>
        </w:tc>
      </w:tr>
      <w:tr w:rsidR="0032532A" w14:paraId="56C8930A" w14:textId="77777777" w:rsidTr="00110C51">
        <w:trPr>
          <w:cantSplit/>
        </w:trPr>
        <w:tc>
          <w:tcPr>
            <w:tcW w:w="2102" w:type="dxa"/>
          </w:tcPr>
          <w:p w14:paraId="702E3791" w14:textId="77777777" w:rsidR="0032532A" w:rsidRPr="00457586" w:rsidRDefault="0032532A" w:rsidP="001913E4">
            <w:pPr>
              <w:pStyle w:val="TableText"/>
            </w:pPr>
            <w:r>
              <w:t>OPSM</w:t>
            </w:r>
          </w:p>
        </w:tc>
        <w:tc>
          <w:tcPr>
            <w:tcW w:w="7371" w:type="dxa"/>
          </w:tcPr>
          <w:p w14:paraId="38169E6D" w14:textId="77777777" w:rsidR="0032532A" w:rsidRPr="00457586" w:rsidRDefault="0032532A" w:rsidP="001913E4">
            <w:pPr>
              <w:pStyle w:val="TableText"/>
            </w:pPr>
            <w:r>
              <w:t>Operator Payment System Modernisation</w:t>
            </w:r>
          </w:p>
        </w:tc>
      </w:tr>
      <w:tr w:rsidR="0032532A" w14:paraId="3E9DA04D" w14:textId="77777777" w:rsidTr="00110C51">
        <w:trPr>
          <w:cantSplit/>
        </w:trPr>
        <w:tc>
          <w:tcPr>
            <w:tcW w:w="2102" w:type="dxa"/>
          </w:tcPr>
          <w:p w14:paraId="67BDBF7F" w14:textId="77777777" w:rsidR="0032532A" w:rsidRDefault="0032532A" w:rsidP="001913E4">
            <w:pPr>
              <w:pStyle w:val="TableText"/>
            </w:pPr>
            <w:r>
              <w:t>PASS BUS IT</w:t>
            </w:r>
          </w:p>
        </w:tc>
        <w:tc>
          <w:tcPr>
            <w:tcW w:w="7371" w:type="dxa"/>
          </w:tcPr>
          <w:p w14:paraId="7568554F" w14:textId="77777777" w:rsidR="00DA2D2A" w:rsidRPr="00FB774F" w:rsidRDefault="0032532A" w:rsidP="00110C51">
            <w:pPr>
              <w:pStyle w:val="TableText"/>
              <w:rPr>
                <w:color w:val="FF0000"/>
              </w:rPr>
            </w:pPr>
            <w:r w:rsidRPr="00110C51">
              <w:t xml:space="preserve">Current Payment System </w:t>
            </w:r>
            <w:r w:rsidR="00DA2D2A">
              <w:t xml:space="preserve">to manage Country and Regional bus services, Airport bus services, </w:t>
            </w:r>
            <w:proofErr w:type="spellStart"/>
            <w:r w:rsidR="00DA2D2A">
              <w:t>NightRider</w:t>
            </w:r>
            <w:proofErr w:type="spellEnd"/>
            <w:r w:rsidR="00DA2D2A">
              <w:t xml:space="preserve"> bus services, school bus services and Ferry services and associated payments</w:t>
            </w:r>
          </w:p>
        </w:tc>
      </w:tr>
      <w:tr w:rsidR="0032532A" w14:paraId="1F6C9B3E" w14:textId="77777777" w:rsidTr="00110C51">
        <w:trPr>
          <w:cantSplit/>
        </w:trPr>
        <w:tc>
          <w:tcPr>
            <w:tcW w:w="2102" w:type="dxa"/>
          </w:tcPr>
          <w:p w14:paraId="401B7354" w14:textId="77777777" w:rsidR="0032532A" w:rsidRDefault="0032532A" w:rsidP="001913E4">
            <w:pPr>
              <w:pStyle w:val="TableText"/>
            </w:pPr>
            <w:r>
              <w:t>PASS OPR</w:t>
            </w:r>
          </w:p>
        </w:tc>
        <w:tc>
          <w:tcPr>
            <w:tcW w:w="7371" w:type="dxa"/>
          </w:tcPr>
          <w:p w14:paraId="782430AF" w14:textId="77777777" w:rsidR="0032532A" w:rsidRPr="00FC1C14" w:rsidRDefault="00043323" w:rsidP="00EF5858">
            <w:pPr>
              <w:pStyle w:val="TableText"/>
            </w:pPr>
            <w:r w:rsidRPr="00FC1C14">
              <w:t>Current System for Operator</w:t>
            </w:r>
            <w:r w:rsidR="00815DB2" w:rsidRPr="00FC1C14">
              <w:t xml:space="preserve"> Performance management</w:t>
            </w:r>
          </w:p>
        </w:tc>
      </w:tr>
      <w:tr w:rsidR="0032532A" w14:paraId="0966A70B" w14:textId="77777777" w:rsidTr="00110C51">
        <w:trPr>
          <w:cantSplit/>
        </w:trPr>
        <w:tc>
          <w:tcPr>
            <w:tcW w:w="2102" w:type="dxa"/>
          </w:tcPr>
          <w:p w14:paraId="248C6222" w14:textId="77777777" w:rsidR="0032532A" w:rsidRDefault="0032532A" w:rsidP="001913E4">
            <w:pPr>
              <w:pStyle w:val="TableText"/>
            </w:pPr>
            <w:r>
              <w:lastRenderedPageBreak/>
              <w:t>PASS Payment</w:t>
            </w:r>
          </w:p>
        </w:tc>
        <w:tc>
          <w:tcPr>
            <w:tcW w:w="7371" w:type="dxa"/>
          </w:tcPr>
          <w:p w14:paraId="389D6634" w14:textId="77777777" w:rsidR="0032532A" w:rsidRPr="00110C51" w:rsidRDefault="00DA2D2A" w:rsidP="00110C51">
            <w:pPr>
              <w:pStyle w:val="TableText"/>
            </w:pPr>
            <w:r w:rsidRPr="00EF1C01">
              <w:t xml:space="preserve">Current Payment System for </w:t>
            </w:r>
            <w:r>
              <w:t xml:space="preserve">to manage Metro Trains, </w:t>
            </w:r>
            <w:proofErr w:type="spellStart"/>
            <w:r>
              <w:t>VLine</w:t>
            </w:r>
            <w:proofErr w:type="spellEnd"/>
            <w:r>
              <w:t xml:space="preserve"> trains and Yarra Trams contracts and payments</w:t>
            </w:r>
            <w:r w:rsidR="001670D9">
              <w:t xml:space="preserve"> </w:t>
            </w:r>
            <w:r w:rsidR="0032532A" w:rsidRPr="00110C51">
              <w:t xml:space="preserve"> </w:t>
            </w:r>
          </w:p>
        </w:tc>
      </w:tr>
      <w:tr w:rsidR="0032532A" w14:paraId="5270F19F" w14:textId="77777777" w:rsidTr="00110C51">
        <w:trPr>
          <w:cantSplit/>
        </w:trPr>
        <w:tc>
          <w:tcPr>
            <w:tcW w:w="2102" w:type="dxa"/>
          </w:tcPr>
          <w:p w14:paraId="422315C8" w14:textId="77777777" w:rsidR="0032532A" w:rsidRDefault="0032532A" w:rsidP="001913E4">
            <w:pPr>
              <w:pStyle w:val="TableText"/>
            </w:pPr>
            <w:r>
              <w:t xml:space="preserve">Pega </w:t>
            </w:r>
          </w:p>
        </w:tc>
        <w:tc>
          <w:tcPr>
            <w:tcW w:w="7371" w:type="dxa"/>
          </w:tcPr>
          <w:p w14:paraId="570769C1" w14:textId="77777777" w:rsidR="0032532A" w:rsidRPr="007F0A14" w:rsidRDefault="0032532A" w:rsidP="00B10D7A">
            <w:pPr>
              <w:pStyle w:val="TableText"/>
            </w:pPr>
            <w:r>
              <w:t xml:space="preserve">Short for </w:t>
            </w:r>
            <w:r w:rsidRPr="007F0A14">
              <w:t>Pega</w:t>
            </w:r>
            <w:r>
              <w:t>systems, when referred as company. Also used to refer Pega Platform.</w:t>
            </w:r>
            <w:r w:rsidRPr="007F0A14">
              <w:t xml:space="preserve"> </w:t>
            </w:r>
          </w:p>
        </w:tc>
      </w:tr>
      <w:tr w:rsidR="00053865" w14:paraId="66945469" w14:textId="77777777" w:rsidTr="00110C51">
        <w:trPr>
          <w:cantSplit/>
        </w:trPr>
        <w:tc>
          <w:tcPr>
            <w:tcW w:w="2102" w:type="dxa"/>
          </w:tcPr>
          <w:p w14:paraId="51F238CD" w14:textId="77777777" w:rsidR="00053865" w:rsidRDefault="00053865" w:rsidP="001913E4">
            <w:pPr>
              <w:pStyle w:val="TableText"/>
            </w:pPr>
            <w:proofErr w:type="spellStart"/>
            <w:r>
              <w:rPr>
                <w:szCs w:val="20"/>
              </w:rPr>
              <w:t>PoC</w:t>
            </w:r>
            <w:proofErr w:type="spellEnd"/>
          </w:p>
        </w:tc>
        <w:tc>
          <w:tcPr>
            <w:tcW w:w="7371" w:type="dxa"/>
          </w:tcPr>
          <w:p w14:paraId="5479FAB8" w14:textId="77777777" w:rsidR="00053865" w:rsidRDefault="00053865" w:rsidP="00B10D7A">
            <w:pPr>
              <w:pStyle w:val="TableText"/>
            </w:pPr>
            <w:r>
              <w:t>Proof of Concept</w:t>
            </w:r>
          </w:p>
        </w:tc>
      </w:tr>
      <w:tr w:rsidR="0032532A" w14:paraId="42BB07D2" w14:textId="77777777" w:rsidTr="00110C51">
        <w:trPr>
          <w:cantSplit/>
        </w:trPr>
        <w:tc>
          <w:tcPr>
            <w:tcW w:w="2102" w:type="dxa"/>
          </w:tcPr>
          <w:p w14:paraId="63772BBD" w14:textId="77777777" w:rsidR="0032532A" w:rsidRDefault="0032532A" w:rsidP="001913E4">
            <w:pPr>
              <w:pStyle w:val="TableText"/>
            </w:pPr>
            <w:r>
              <w:t>PPRC</w:t>
            </w:r>
          </w:p>
        </w:tc>
        <w:tc>
          <w:tcPr>
            <w:tcW w:w="7371" w:type="dxa"/>
          </w:tcPr>
          <w:p w14:paraId="6DD5EB91" w14:textId="77777777" w:rsidR="0032532A" w:rsidRPr="00777AB1" w:rsidRDefault="0032532A" w:rsidP="001913E4">
            <w:pPr>
              <w:pStyle w:val="TableText"/>
            </w:pPr>
            <w:r w:rsidRPr="00777AB1">
              <w:t>Pega Rules Process Commander</w:t>
            </w:r>
          </w:p>
        </w:tc>
      </w:tr>
      <w:tr w:rsidR="0032532A" w14:paraId="7234D7E8" w14:textId="77777777" w:rsidTr="00110C51">
        <w:trPr>
          <w:cantSplit/>
        </w:trPr>
        <w:tc>
          <w:tcPr>
            <w:tcW w:w="2102" w:type="dxa"/>
          </w:tcPr>
          <w:p w14:paraId="1C27DDBB" w14:textId="77777777" w:rsidR="0032532A" w:rsidRDefault="0032532A" w:rsidP="001913E4">
            <w:pPr>
              <w:pStyle w:val="TableText"/>
            </w:pPr>
            <w:r w:rsidRPr="005F177F">
              <w:t>PTV</w:t>
            </w:r>
          </w:p>
        </w:tc>
        <w:tc>
          <w:tcPr>
            <w:tcW w:w="7371" w:type="dxa"/>
          </w:tcPr>
          <w:p w14:paraId="40720BA0" w14:textId="77777777" w:rsidR="0032532A" w:rsidRPr="005F177F" w:rsidRDefault="0032532A" w:rsidP="001913E4">
            <w:pPr>
              <w:pStyle w:val="TableText"/>
            </w:pPr>
            <w:r w:rsidRPr="005F177F">
              <w:t>Public Transport Victoria</w:t>
            </w:r>
          </w:p>
        </w:tc>
      </w:tr>
      <w:tr w:rsidR="0032532A" w14:paraId="2547FFE2" w14:textId="77777777" w:rsidTr="00110C51">
        <w:trPr>
          <w:cantSplit/>
        </w:trPr>
        <w:tc>
          <w:tcPr>
            <w:tcW w:w="2102" w:type="dxa"/>
          </w:tcPr>
          <w:p w14:paraId="704BD6DD" w14:textId="77777777" w:rsidR="0032532A" w:rsidRPr="005F177F" w:rsidRDefault="0032532A" w:rsidP="001913E4">
            <w:pPr>
              <w:pStyle w:val="TableText"/>
            </w:pPr>
            <w:r>
              <w:t>S3</w:t>
            </w:r>
          </w:p>
        </w:tc>
        <w:tc>
          <w:tcPr>
            <w:tcW w:w="7371" w:type="dxa"/>
          </w:tcPr>
          <w:p w14:paraId="287ED898" w14:textId="77777777" w:rsidR="0032532A" w:rsidRPr="005F177F" w:rsidRDefault="0032532A" w:rsidP="00A40C57">
            <w:pPr>
              <w:pStyle w:val="TableText"/>
            </w:pPr>
            <w:r w:rsidRPr="007532D1">
              <w:t>Amazon Simple Storage Service</w:t>
            </w:r>
            <w:r>
              <w:t xml:space="preserve"> (</w:t>
            </w:r>
            <w:r w:rsidRPr="0061005A">
              <w:t>Amazon S3</w:t>
            </w:r>
            <w:r>
              <w:t>)</w:t>
            </w:r>
          </w:p>
        </w:tc>
      </w:tr>
      <w:tr w:rsidR="008821E5" w14:paraId="6B5D2CC3" w14:textId="77777777" w:rsidTr="00110C51">
        <w:trPr>
          <w:cantSplit/>
        </w:trPr>
        <w:tc>
          <w:tcPr>
            <w:tcW w:w="2102" w:type="dxa"/>
          </w:tcPr>
          <w:p w14:paraId="56305193" w14:textId="77777777" w:rsidR="008821E5" w:rsidRDefault="008821E5" w:rsidP="001913E4">
            <w:pPr>
              <w:pStyle w:val="TableText"/>
            </w:pPr>
            <w:r>
              <w:t>SES</w:t>
            </w:r>
          </w:p>
        </w:tc>
        <w:tc>
          <w:tcPr>
            <w:tcW w:w="7371" w:type="dxa"/>
          </w:tcPr>
          <w:p w14:paraId="16B65164" w14:textId="77777777" w:rsidR="008821E5" w:rsidRPr="007532D1" w:rsidRDefault="008821E5" w:rsidP="00CA3388">
            <w:pPr>
              <w:pStyle w:val="TableText"/>
            </w:pPr>
            <w:r w:rsidRPr="008821E5">
              <w:t>Amazon Simple Email Service (</w:t>
            </w:r>
            <w:r>
              <w:t xml:space="preserve">Amazon </w:t>
            </w:r>
            <w:r w:rsidRPr="008821E5">
              <w:t>SES)</w:t>
            </w:r>
          </w:p>
        </w:tc>
      </w:tr>
      <w:tr w:rsidR="0032532A" w14:paraId="51CB56C2" w14:textId="77777777" w:rsidTr="00110C51">
        <w:trPr>
          <w:cantSplit/>
        </w:trPr>
        <w:tc>
          <w:tcPr>
            <w:tcW w:w="2102" w:type="dxa"/>
          </w:tcPr>
          <w:p w14:paraId="708B20F5" w14:textId="77777777" w:rsidR="0032532A" w:rsidRDefault="0032532A" w:rsidP="001913E4">
            <w:pPr>
              <w:pStyle w:val="TableText"/>
            </w:pPr>
            <w:r>
              <w:t>SFTP</w:t>
            </w:r>
          </w:p>
        </w:tc>
        <w:tc>
          <w:tcPr>
            <w:tcW w:w="7371" w:type="dxa"/>
          </w:tcPr>
          <w:p w14:paraId="247C5B67" w14:textId="77777777" w:rsidR="0032532A" w:rsidRDefault="0032532A" w:rsidP="001913E4">
            <w:pPr>
              <w:pStyle w:val="TableText"/>
            </w:pPr>
            <w:r>
              <w:t>SSH File Transport Protocol</w:t>
            </w:r>
          </w:p>
        </w:tc>
      </w:tr>
      <w:tr w:rsidR="0032532A" w14:paraId="608940D5" w14:textId="77777777" w:rsidTr="00110C51">
        <w:trPr>
          <w:cantSplit/>
        </w:trPr>
        <w:tc>
          <w:tcPr>
            <w:tcW w:w="2102" w:type="dxa"/>
          </w:tcPr>
          <w:p w14:paraId="00CC303D" w14:textId="77777777" w:rsidR="0032532A" w:rsidRDefault="0032532A" w:rsidP="00AE5EEA">
            <w:pPr>
              <w:pStyle w:val="TableText"/>
              <w:tabs>
                <w:tab w:val="right" w:pos="1886"/>
              </w:tabs>
            </w:pPr>
            <w:r>
              <w:t>SMTP</w:t>
            </w:r>
            <w:r w:rsidR="00AE5EEA">
              <w:t>S</w:t>
            </w:r>
          </w:p>
        </w:tc>
        <w:tc>
          <w:tcPr>
            <w:tcW w:w="7371" w:type="dxa"/>
          </w:tcPr>
          <w:p w14:paraId="34634CE2" w14:textId="77777777" w:rsidR="0032532A" w:rsidRDefault="0032532A" w:rsidP="001913E4">
            <w:pPr>
              <w:pStyle w:val="TableText"/>
            </w:pPr>
            <w:r>
              <w:t>Simple Mail Transport Protocol</w:t>
            </w:r>
            <w:r w:rsidR="00AE5EEA">
              <w:t xml:space="preserve"> over SSL</w:t>
            </w:r>
            <w:r w:rsidR="000817E9">
              <w:t>/TLS</w:t>
            </w:r>
          </w:p>
        </w:tc>
      </w:tr>
      <w:tr w:rsidR="002F5884" w14:paraId="544931C1" w14:textId="77777777" w:rsidTr="00110C51">
        <w:trPr>
          <w:cantSplit/>
        </w:trPr>
        <w:tc>
          <w:tcPr>
            <w:tcW w:w="2102" w:type="dxa"/>
          </w:tcPr>
          <w:p w14:paraId="0C8922B5" w14:textId="77777777" w:rsidR="002F5884" w:rsidRDefault="002F5884" w:rsidP="001913E4">
            <w:pPr>
              <w:pStyle w:val="TableText"/>
            </w:pPr>
            <w:r>
              <w:t>SPPS</w:t>
            </w:r>
          </w:p>
        </w:tc>
        <w:tc>
          <w:tcPr>
            <w:tcW w:w="7371" w:type="dxa"/>
          </w:tcPr>
          <w:p w14:paraId="0405242B" w14:textId="77777777" w:rsidR="002F5884" w:rsidRPr="00C903A4" w:rsidRDefault="002F5884" w:rsidP="002F5884">
            <w:pPr>
              <w:pStyle w:val="TableText"/>
            </w:pPr>
            <w:r>
              <w:t>Service Provider Payment System</w:t>
            </w:r>
          </w:p>
        </w:tc>
      </w:tr>
      <w:tr w:rsidR="0032532A" w14:paraId="289B2D38" w14:textId="77777777" w:rsidTr="00110C51">
        <w:trPr>
          <w:cantSplit/>
        </w:trPr>
        <w:tc>
          <w:tcPr>
            <w:tcW w:w="2102" w:type="dxa"/>
          </w:tcPr>
          <w:p w14:paraId="1706926E" w14:textId="77777777" w:rsidR="0032532A" w:rsidRDefault="0032532A" w:rsidP="001913E4">
            <w:pPr>
              <w:pStyle w:val="TableText"/>
            </w:pPr>
            <w:r>
              <w:t>SSL</w:t>
            </w:r>
          </w:p>
        </w:tc>
        <w:tc>
          <w:tcPr>
            <w:tcW w:w="7371" w:type="dxa"/>
          </w:tcPr>
          <w:p w14:paraId="722C4D37" w14:textId="77777777" w:rsidR="0032532A" w:rsidRDefault="0032532A" w:rsidP="001913E4">
            <w:pPr>
              <w:pStyle w:val="TableText"/>
            </w:pPr>
            <w:r w:rsidRPr="00C903A4">
              <w:t>Secure Sockets Layer</w:t>
            </w:r>
            <w:r>
              <w:t xml:space="preserve"> </w:t>
            </w:r>
          </w:p>
        </w:tc>
      </w:tr>
      <w:tr w:rsidR="0032532A" w14:paraId="39F63055" w14:textId="77777777" w:rsidTr="00110C51">
        <w:trPr>
          <w:cantSplit/>
        </w:trPr>
        <w:tc>
          <w:tcPr>
            <w:tcW w:w="2102" w:type="dxa"/>
          </w:tcPr>
          <w:p w14:paraId="64228918" w14:textId="77777777" w:rsidR="0032532A" w:rsidRDefault="0032532A" w:rsidP="001913E4">
            <w:pPr>
              <w:pStyle w:val="TableText"/>
            </w:pPr>
            <w:r>
              <w:t>SSO</w:t>
            </w:r>
          </w:p>
        </w:tc>
        <w:tc>
          <w:tcPr>
            <w:tcW w:w="7371" w:type="dxa"/>
          </w:tcPr>
          <w:p w14:paraId="1BF25010" w14:textId="77777777" w:rsidR="0032532A" w:rsidRPr="00C903A4" w:rsidRDefault="0032532A" w:rsidP="001913E4">
            <w:pPr>
              <w:pStyle w:val="TableText"/>
            </w:pPr>
            <w:r w:rsidRPr="0056782F">
              <w:t>Single Sign</w:t>
            </w:r>
            <w:r>
              <w:t>-</w:t>
            </w:r>
            <w:r w:rsidRPr="0056782F">
              <w:t>on</w:t>
            </w:r>
          </w:p>
        </w:tc>
      </w:tr>
      <w:tr w:rsidR="004C66A1" w14:paraId="7E414D1A" w14:textId="77777777" w:rsidTr="00110C51">
        <w:trPr>
          <w:cantSplit/>
        </w:trPr>
        <w:tc>
          <w:tcPr>
            <w:tcW w:w="2102" w:type="dxa"/>
          </w:tcPr>
          <w:p w14:paraId="34A90166" w14:textId="77777777" w:rsidR="004C66A1" w:rsidRDefault="004C66A1" w:rsidP="001913E4">
            <w:pPr>
              <w:pStyle w:val="TableText"/>
            </w:pPr>
            <w:r>
              <w:t>TDE</w:t>
            </w:r>
          </w:p>
        </w:tc>
        <w:tc>
          <w:tcPr>
            <w:tcW w:w="7371" w:type="dxa"/>
          </w:tcPr>
          <w:p w14:paraId="52A77BB2" w14:textId="77777777" w:rsidR="004C66A1" w:rsidRPr="0056782F" w:rsidRDefault="004C66A1" w:rsidP="001913E4">
            <w:pPr>
              <w:pStyle w:val="TableText"/>
            </w:pPr>
            <w:r>
              <w:t>Transparent Data Encryption</w:t>
            </w:r>
          </w:p>
        </w:tc>
      </w:tr>
      <w:tr w:rsidR="0032532A" w14:paraId="737C9EDC" w14:textId="77777777" w:rsidTr="00110C51">
        <w:trPr>
          <w:cantSplit/>
        </w:trPr>
        <w:tc>
          <w:tcPr>
            <w:tcW w:w="2102" w:type="dxa"/>
          </w:tcPr>
          <w:p w14:paraId="2A37DECD" w14:textId="77777777" w:rsidR="0032532A" w:rsidRDefault="0032532A" w:rsidP="001913E4">
            <w:pPr>
              <w:pStyle w:val="TableText"/>
            </w:pPr>
            <w:r>
              <w:t>TLS</w:t>
            </w:r>
          </w:p>
        </w:tc>
        <w:tc>
          <w:tcPr>
            <w:tcW w:w="7371" w:type="dxa"/>
          </w:tcPr>
          <w:p w14:paraId="3C6B17CB" w14:textId="77777777" w:rsidR="0032532A" w:rsidRDefault="0032532A" w:rsidP="001913E4">
            <w:pPr>
              <w:pStyle w:val="TableText"/>
            </w:pPr>
            <w:r w:rsidRPr="00C903A4">
              <w:t>Transport Layer Security</w:t>
            </w:r>
          </w:p>
        </w:tc>
      </w:tr>
      <w:tr w:rsidR="0032532A" w14:paraId="0CDB39BE" w14:textId="77777777" w:rsidTr="00110C51">
        <w:trPr>
          <w:cantSplit/>
        </w:trPr>
        <w:tc>
          <w:tcPr>
            <w:tcW w:w="2102" w:type="dxa"/>
          </w:tcPr>
          <w:p w14:paraId="0EE74F24" w14:textId="77777777" w:rsidR="0032532A" w:rsidRDefault="0032532A" w:rsidP="001913E4">
            <w:pPr>
              <w:pStyle w:val="TableText"/>
            </w:pPr>
            <w:r w:rsidRPr="0036588B">
              <w:t>VPC</w:t>
            </w:r>
          </w:p>
        </w:tc>
        <w:tc>
          <w:tcPr>
            <w:tcW w:w="7371" w:type="dxa"/>
          </w:tcPr>
          <w:p w14:paraId="5AD3DD3C" w14:textId="77777777" w:rsidR="0032532A" w:rsidRPr="00C903A4" w:rsidRDefault="0032532A" w:rsidP="001913E4">
            <w:pPr>
              <w:pStyle w:val="TableText"/>
            </w:pPr>
            <w:r w:rsidRPr="0036588B">
              <w:t>AWS Virtual Private Cloud</w:t>
            </w:r>
          </w:p>
        </w:tc>
      </w:tr>
      <w:tr w:rsidR="00AB23B4" w14:paraId="232A2AB6" w14:textId="77777777" w:rsidTr="00110C51">
        <w:trPr>
          <w:cantSplit/>
        </w:trPr>
        <w:tc>
          <w:tcPr>
            <w:tcW w:w="2102" w:type="dxa"/>
          </w:tcPr>
          <w:p w14:paraId="5142D390" w14:textId="77777777" w:rsidR="00AB23B4" w:rsidRPr="0036588B" w:rsidRDefault="00AB23B4" w:rsidP="001913E4">
            <w:pPr>
              <w:pStyle w:val="TableText"/>
            </w:pPr>
            <w:r>
              <w:t>SIA</w:t>
            </w:r>
          </w:p>
        </w:tc>
        <w:tc>
          <w:tcPr>
            <w:tcW w:w="7371" w:type="dxa"/>
          </w:tcPr>
          <w:p w14:paraId="0BBB153B" w14:textId="77777777" w:rsidR="00AB23B4" w:rsidRPr="0036588B" w:rsidRDefault="00AB23B4" w:rsidP="001913E4">
            <w:pPr>
              <w:pStyle w:val="TableText"/>
            </w:pPr>
            <w:r>
              <w:t>Security Impact Assessment</w:t>
            </w:r>
          </w:p>
        </w:tc>
      </w:tr>
    </w:tbl>
    <w:p w14:paraId="23B55D63" w14:textId="77777777" w:rsidR="00430E61" w:rsidRPr="00C47010" w:rsidRDefault="00430E61" w:rsidP="00C47010">
      <w:pPr>
        <w:pStyle w:val="Heading2"/>
      </w:pPr>
      <w:bookmarkStart w:id="283" w:name="_Toc468399978"/>
      <w:r w:rsidRPr="00C47010">
        <w:t>Appendix</w:t>
      </w:r>
      <w:bookmarkEnd w:id="278"/>
      <w:bookmarkEnd w:id="279"/>
      <w:bookmarkEnd w:id="283"/>
    </w:p>
    <w:tbl>
      <w:tblPr>
        <w:tblW w:w="9473"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2880"/>
        <w:gridCol w:w="6593"/>
      </w:tblGrid>
      <w:tr w:rsidR="00430E61" w14:paraId="2CFF7105" w14:textId="77777777" w:rsidTr="00821D9D">
        <w:trPr>
          <w:cantSplit/>
          <w:tblHeader/>
        </w:trPr>
        <w:tc>
          <w:tcPr>
            <w:tcW w:w="2880" w:type="dxa"/>
            <w:shd w:val="clear" w:color="auto" w:fill="404040" w:themeFill="text1" w:themeFillTint="BF"/>
          </w:tcPr>
          <w:p w14:paraId="7FCC6D90" w14:textId="77777777" w:rsidR="00430E61" w:rsidRPr="00457586" w:rsidRDefault="00430E61" w:rsidP="007349D6">
            <w:pPr>
              <w:pStyle w:val="TableHeader"/>
            </w:pPr>
            <w:bookmarkStart w:id="284" w:name="_Toc248913712"/>
            <w:bookmarkStart w:id="285" w:name="_Toc267921169"/>
            <w:r w:rsidRPr="00457586">
              <w:t>Appendix</w:t>
            </w:r>
          </w:p>
        </w:tc>
        <w:tc>
          <w:tcPr>
            <w:tcW w:w="6593" w:type="dxa"/>
            <w:shd w:val="clear" w:color="auto" w:fill="404040" w:themeFill="text1" w:themeFillTint="BF"/>
          </w:tcPr>
          <w:p w14:paraId="60941BE8" w14:textId="77777777" w:rsidR="00430E61" w:rsidRPr="00457586" w:rsidRDefault="00430E61" w:rsidP="007349D6">
            <w:pPr>
              <w:pStyle w:val="TableHeader"/>
            </w:pPr>
            <w:r w:rsidRPr="00457586">
              <w:t>Title</w:t>
            </w:r>
          </w:p>
        </w:tc>
      </w:tr>
      <w:tr w:rsidR="00430E61" w14:paraId="5477DFC0" w14:textId="77777777" w:rsidTr="00821D9D">
        <w:trPr>
          <w:cantSplit/>
        </w:trPr>
        <w:tc>
          <w:tcPr>
            <w:tcW w:w="2880" w:type="dxa"/>
          </w:tcPr>
          <w:p w14:paraId="5E9F8935" w14:textId="77777777" w:rsidR="00430E61" w:rsidRPr="00457586" w:rsidRDefault="00430E61" w:rsidP="007349D6">
            <w:pPr>
              <w:pStyle w:val="TableText"/>
            </w:pPr>
          </w:p>
        </w:tc>
        <w:tc>
          <w:tcPr>
            <w:tcW w:w="6593" w:type="dxa"/>
          </w:tcPr>
          <w:p w14:paraId="295F9F88" w14:textId="77777777" w:rsidR="00430E61" w:rsidRPr="00457586" w:rsidRDefault="00430E61" w:rsidP="007349D6">
            <w:pPr>
              <w:pStyle w:val="TableText"/>
            </w:pPr>
          </w:p>
        </w:tc>
      </w:tr>
      <w:tr w:rsidR="00430E61" w14:paraId="7EBFE84D" w14:textId="77777777" w:rsidTr="00821D9D">
        <w:trPr>
          <w:cantSplit/>
        </w:trPr>
        <w:tc>
          <w:tcPr>
            <w:tcW w:w="2880" w:type="dxa"/>
          </w:tcPr>
          <w:p w14:paraId="15CF9D32" w14:textId="77777777" w:rsidR="00430E61" w:rsidRPr="00457586" w:rsidRDefault="00430E61" w:rsidP="007349D6">
            <w:pPr>
              <w:pStyle w:val="TableText"/>
            </w:pPr>
          </w:p>
        </w:tc>
        <w:tc>
          <w:tcPr>
            <w:tcW w:w="6593" w:type="dxa"/>
          </w:tcPr>
          <w:p w14:paraId="58CE55D6" w14:textId="77777777" w:rsidR="00430E61" w:rsidRPr="00457586" w:rsidRDefault="00430E61" w:rsidP="007349D6">
            <w:pPr>
              <w:pStyle w:val="TableText"/>
            </w:pPr>
          </w:p>
        </w:tc>
      </w:tr>
      <w:bookmarkEnd w:id="284"/>
      <w:bookmarkEnd w:id="285"/>
    </w:tbl>
    <w:p w14:paraId="233FD1F4" w14:textId="77777777" w:rsidR="00C00287" w:rsidRPr="00430E61" w:rsidRDefault="00C00287" w:rsidP="00C46C70">
      <w:pPr>
        <w:ind w:left="1872"/>
      </w:pPr>
    </w:p>
    <w:sectPr w:rsidR="00C00287" w:rsidRPr="00430E61" w:rsidSect="006F7CDF">
      <w:headerReference w:type="default" r:id="rId91"/>
      <w:headerReference w:type="first" r:id="rId92"/>
      <w:footerReference w:type="first" r:id="rId93"/>
      <w:pgSz w:w="11906" w:h="16838" w:code="9"/>
      <w:pgMar w:top="245" w:right="1274" w:bottom="245" w:left="720" w:header="288" w:footer="16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8A304B" w14:textId="77777777" w:rsidR="00676330" w:rsidRDefault="00676330" w:rsidP="0053052B">
      <w:r>
        <w:separator/>
      </w:r>
    </w:p>
  </w:endnote>
  <w:endnote w:type="continuationSeparator" w:id="0">
    <w:p w14:paraId="08D1E63A" w14:textId="77777777" w:rsidR="00676330" w:rsidRDefault="00676330" w:rsidP="005305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PMingLiU">
    <w:altName w:val="新細明體"/>
    <w:panose1 w:val="02020500000000000000"/>
    <w:charset w:val="88"/>
    <w:family w:val="roman"/>
    <w:notTrueType/>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Candara">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altName w:val="Calibri"/>
    <w:panose1 w:val="020B0604020202020204"/>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2EEB7" w14:textId="77777777" w:rsidR="0087751C" w:rsidRDefault="0087751C" w:rsidP="008D1852">
    <w:pPr>
      <w:pStyle w:val="Header"/>
      <w:pBdr>
        <w:bottom w:val="single" w:sz="4" w:space="1" w:color="auto"/>
      </w:pBdr>
      <w:tabs>
        <w:tab w:val="clear" w:pos="4153"/>
        <w:tab w:val="clear" w:pos="8306"/>
        <w:tab w:val="left" w:pos="9090"/>
      </w:tabs>
      <w:rPr>
        <w:sz w:val="16"/>
      </w:rPr>
    </w:pPr>
  </w:p>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694"/>
    </w:tblGrid>
    <w:tr w:rsidR="0087751C" w14:paraId="5FF04752" w14:textId="77777777" w:rsidTr="00110C51">
      <w:tc>
        <w:tcPr>
          <w:tcW w:w="5134" w:type="dxa"/>
        </w:tcPr>
        <w:p w14:paraId="77AC9341" w14:textId="77777777" w:rsidR="0087751C" w:rsidRDefault="0087751C" w:rsidP="004A5AEC">
          <w:pPr>
            <w:pStyle w:val="Header"/>
            <w:tabs>
              <w:tab w:val="clear" w:pos="4153"/>
              <w:tab w:val="clear" w:pos="8306"/>
              <w:tab w:val="left" w:pos="9090"/>
            </w:tabs>
            <w:ind w:left="0"/>
            <w:rPr>
              <w:sz w:val="16"/>
            </w:rPr>
          </w:pPr>
        </w:p>
      </w:tc>
      <w:tc>
        <w:tcPr>
          <w:tcW w:w="5135" w:type="dxa"/>
        </w:tcPr>
        <w:p w14:paraId="329A2E55" w14:textId="0CA40616" w:rsidR="0087751C" w:rsidRDefault="0087751C" w:rsidP="004A5AEC">
          <w:pPr>
            <w:pStyle w:val="Header"/>
            <w:tabs>
              <w:tab w:val="clear" w:pos="4153"/>
              <w:tab w:val="clear" w:pos="8306"/>
              <w:tab w:val="left" w:pos="9090"/>
            </w:tabs>
            <w:ind w:left="0"/>
            <w:jc w:val="right"/>
            <w:rPr>
              <w:sz w:val="16"/>
            </w:rPr>
          </w:pPr>
          <w:r w:rsidRPr="008D1852">
            <w:rPr>
              <w:sz w:val="16"/>
            </w:rPr>
            <w:t xml:space="preserve">Page </w:t>
          </w:r>
          <w:r w:rsidRPr="008D1852">
            <w:rPr>
              <w:sz w:val="16"/>
            </w:rPr>
            <w:fldChar w:fldCharType="begin"/>
          </w:r>
          <w:r w:rsidRPr="008D1852">
            <w:rPr>
              <w:sz w:val="16"/>
            </w:rPr>
            <w:instrText xml:space="preserve"> PAGE </w:instrText>
          </w:r>
          <w:r w:rsidRPr="008D1852">
            <w:rPr>
              <w:sz w:val="16"/>
            </w:rPr>
            <w:fldChar w:fldCharType="separate"/>
          </w:r>
          <w:r>
            <w:rPr>
              <w:noProof/>
              <w:sz w:val="16"/>
            </w:rPr>
            <w:t>22</w:t>
          </w:r>
          <w:r w:rsidRPr="008D1852">
            <w:rPr>
              <w:noProof/>
              <w:sz w:val="16"/>
            </w:rPr>
            <w:fldChar w:fldCharType="end"/>
          </w:r>
          <w:r w:rsidRPr="008D1852">
            <w:rPr>
              <w:sz w:val="16"/>
            </w:rPr>
            <w:t xml:space="preserve"> of </w:t>
          </w:r>
          <w:r w:rsidRPr="008D1852">
            <w:rPr>
              <w:sz w:val="16"/>
            </w:rPr>
            <w:fldChar w:fldCharType="begin"/>
          </w:r>
          <w:r w:rsidRPr="008D1852">
            <w:rPr>
              <w:sz w:val="16"/>
            </w:rPr>
            <w:instrText xml:space="preserve"> NUMPAGES  </w:instrText>
          </w:r>
          <w:r w:rsidRPr="008D1852">
            <w:rPr>
              <w:sz w:val="16"/>
            </w:rPr>
            <w:fldChar w:fldCharType="separate"/>
          </w:r>
          <w:r>
            <w:rPr>
              <w:noProof/>
              <w:sz w:val="16"/>
            </w:rPr>
            <w:t>95</w:t>
          </w:r>
          <w:r w:rsidRPr="008D1852">
            <w:rPr>
              <w:noProof/>
              <w:sz w:val="16"/>
            </w:rPr>
            <w:fldChar w:fldCharType="end"/>
          </w:r>
        </w:p>
      </w:tc>
    </w:tr>
  </w:tbl>
  <w:p w14:paraId="1FED09D4" w14:textId="77777777" w:rsidR="0087751C" w:rsidRPr="008D1852" w:rsidRDefault="0087751C" w:rsidP="004A5AEC">
    <w:pPr>
      <w:pStyle w:val="Header"/>
      <w:tabs>
        <w:tab w:val="clear" w:pos="4153"/>
        <w:tab w:val="clear" w:pos="8306"/>
        <w:tab w:val="left" w:pos="1695"/>
      </w:tabs>
      <w:ind w:left="0"/>
      <w:rPr>
        <w:sz w:val="16"/>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E3D19E" w14:textId="77777777" w:rsidR="0087751C" w:rsidRDefault="0087751C" w:rsidP="007F3C0B">
    <w:pPr>
      <w:pStyle w:val="Header"/>
      <w:pBdr>
        <w:bottom w:val="single" w:sz="4" w:space="1" w:color="auto"/>
      </w:pBdr>
      <w:tabs>
        <w:tab w:val="clear" w:pos="4153"/>
        <w:tab w:val="clear" w:pos="8306"/>
        <w:tab w:val="left" w:pos="9090"/>
      </w:tabs>
      <w:rPr>
        <w:sz w:val="16"/>
      </w:rPr>
    </w:pPr>
  </w:p>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4"/>
      <w:gridCol w:w="10528"/>
    </w:tblGrid>
    <w:tr w:rsidR="0087751C" w14:paraId="3543B368" w14:textId="77777777" w:rsidTr="00110C51">
      <w:tc>
        <w:tcPr>
          <w:tcW w:w="3983" w:type="dxa"/>
        </w:tcPr>
        <w:p w14:paraId="5DED6985" w14:textId="77777777" w:rsidR="0087751C" w:rsidRDefault="0087751C" w:rsidP="00651A31">
          <w:pPr>
            <w:pStyle w:val="Header"/>
            <w:tabs>
              <w:tab w:val="clear" w:pos="4153"/>
              <w:tab w:val="clear" w:pos="8306"/>
              <w:tab w:val="left" w:pos="9090"/>
            </w:tabs>
            <w:ind w:left="0"/>
            <w:rPr>
              <w:sz w:val="16"/>
            </w:rPr>
          </w:pPr>
        </w:p>
      </w:tc>
      <w:tc>
        <w:tcPr>
          <w:tcW w:w="10685" w:type="dxa"/>
        </w:tcPr>
        <w:p w14:paraId="77F60C53" w14:textId="3423FFD3" w:rsidR="0087751C" w:rsidRDefault="0087751C" w:rsidP="00651A31">
          <w:pPr>
            <w:pStyle w:val="Header"/>
            <w:tabs>
              <w:tab w:val="clear" w:pos="4153"/>
              <w:tab w:val="clear" w:pos="8306"/>
              <w:tab w:val="left" w:pos="9090"/>
            </w:tabs>
            <w:ind w:left="0"/>
            <w:jc w:val="right"/>
            <w:rPr>
              <w:sz w:val="16"/>
            </w:rPr>
          </w:pPr>
          <w:r w:rsidRPr="008D1852">
            <w:rPr>
              <w:sz w:val="16"/>
            </w:rPr>
            <w:t xml:space="preserve">Page </w:t>
          </w:r>
          <w:r w:rsidRPr="008D1852">
            <w:rPr>
              <w:sz w:val="16"/>
            </w:rPr>
            <w:fldChar w:fldCharType="begin"/>
          </w:r>
          <w:r w:rsidRPr="008D1852">
            <w:rPr>
              <w:sz w:val="16"/>
            </w:rPr>
            <w:instrText xml:space="preserve"> PAGE </w:instrText>
          </w:r>
          <w:r w:rsidRPr="008D1852">
            <w:rPr>
              <w:sz w:val="16"/>
            </w:rPr>
            <w:fldChar w:fldCharType="separate"/>
          </w:r>
          <w:r>
            <w:rPr>
              <w:noProof/>
              <w:sz w:val="16"/>
            </w:rPr>
            <w:t>72</w:t>
          </w:r>
          <w:r w:rsidRPr="008D1852">
            <w:rPr>
              <w:noProof/>
              <w:sz w:val="16"/>
            </w:rPr>
            <w:fldChar w:fldCharType="end"/>
          </w:r>
          <w:r w:rsidRPr="008D1852">
            <w:rPr>
              <w:sz w:val="16"/>
            </w:rPr>
            <w:t xml:space="preserve"> of </w:t>
          </w:r>
          <w:r w:rsidRPr="008D1852">
            <w:rPr>
              <w:sz w:val="16"/>
            </w:rPr>
            <w:fldChar w:fldCharType="begin"/>
          </w:r>
          <w:r w:rsidRPr="008D1852">
            <w:rPr>
              <w:sz w:val="16"/>
            </w:rPr>
            <w:instrText xml:space="preserve"> NUMPAGES  </w:instrText>
          </w:r>
          <w:r w:rsidRPr="008D1852">
            <w:rPr>
              <w:sz w:val="16"/>
            </w:rPr>
            <w:fldChar w:fldCharType="separate"/>
          </w:r>
          <w:r>
            <w:rPr>
              <w:noProof/>
              <w:sz w:val="16"/>
            </w:rPr>
            <w:t>95</w:t>
          </w:r>
          <w:r w:rsidRPr="008D1852">
            <w:rPr>
              <w:noProof/>
              <w:sz w:val="16"/>
            </w:rPr>
            <w:fldChar w:fldCharType="end"/>
          </w:r>
        </w:p>
      </w:tc>
    </w:tr>
  </w:tbl>
  <w:p w14:paraId="01465BF3" w14:textId="77777777" w:rsidR="0087751C" w:rsidRDefault="0087751C" w:rsidP="006F7CDF">
    <w:pPr>
      <w:pStyle w:val="Footer"/>
      <w:ind w:left="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6B184" w14:textId="77777777" w:rsidR="0087751C" w:rsidRDefault="0087751C" w:rsidP="007F3C0B">
    <w:pPr>
      <w:pStyle w:val="Header"/>
      <w:pBdr>
        <w:bottom w:val="single" w:sz="4" w:space="1" w:color="auto"/>
      </w:pBdr>
      <w:tabs>
        <w:tab w:val="clear" w:pos="4153"/>
        <w:tab w:val="clear" w:pos="8306"/>
        <w:tab w:val="left" w:pos="9090"/>
      </w:tabs>
      <w:rPr>
        <w:sz w:val="16"/>
      </w:rPr>
    </w:pPr>
  </w:p>
  <w:tbl>
    <w:tblPr>
      <w:tblStyle w:val="TableGrid"/>
      <w:tblW w:w="9599"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4"/>
      <w:gridCol w:w="4465"/>
    </w:tblGrid>
    <w:tr w:rsidR="0087751C" w14:paraId="79567299" w14:textId="77777777" w:rsidTr="00777AB1">
      <w:tc>
        <w:tcPr>
          <w:tcW w:w="5134" w:type="dxa"/>
        </w:tcPr>
        <w:p w14:paraId="1CF4E5A7" w14:textId="77777777" w:rsidR="0087751C" w:rsidRDefault="0087751C" w:rsidP="00B308B2">
          <w:pPr>
            <w:pStyle w:val="Header"/>
            <w:tabs>
              <w:tab w:val="clear" w:pos="4153"/>
              <w:tab w:val="clear" w:pos="8306"/>
              <w:tab w:val="left" w:pos="9090"/>
            </w:tabs>
            <w:ind w:left="0"/>
            <w:rPr>
              <w:sz w:val="16"/>
            </w:rPr>
          </w:pPr>
          <w:r w:rsidRPr="008D1852">
            <w:rPr>
              <w:sz w:val="16"/>
            </w:rPr>
            <w:t>Confidential, Copyright © All rights reserved.</w:t>
          </w:r>
          <w:r>
            <w:rPr>
              <w:sz w:val="16"/>
            </w:rPr>
            <w:t xml:space="preserve"> </w:t>
          </w:r>
        </w:p>
      </w:tc>
      <w:tc>
        <w:tcPr>
          <w:tcW w:w="4465" w:type="dxa"/>
        </w:tcPr>
        <w:p w14:paraId="7A1B0331" w14:textId="471C8788" w:rsidR="0087751C" w:rsidRDefault="0087751C" w:rsidP="00B308B2">
          <w:pPr>
            <w:pStyle w:val="Header"/>
            <w:tabs>
              <w:tab w:val="clear" w:pos="4153"/>
              <w:tab w:val="clear" w:pos="8306"/>
              <w:tab w:val="left" w:pos="9090"/>
            </w:tabs>
            <w:ind w:left="0"/>
            <w:jc w:val="right"/>
            <w:rPr>
              <w:sz w:val="16"/>
            </w:rPr>
          </w:pPr>
          <w:r w:rsidRPr="008D1852">
            <w:rPr>
              <w:sz w:val="16"/>
            </w:rPr>
            <w:t xml:space="preserve">Page </w:t>
          </w:r>
          <w:r w:rsidRPr="008D1852">
            <w:rPr>
              <w:sz w:val="16"/>
            </w:rPr>
            <w:fldChar w:fldCharType="begin"/>
          </w:r>
          <w:r w:rsidRPr="008D1852">
            <w:rPr>
              <w:sz w:val="16"/>
            </w:rPr>
            <w:instrText xml:space="preserve"> PAGE </w:instrText>
          </w:r>
          <w:r w:rsidRPr="008D1852">
            <w:rPr>
              <w:sz w:val="16"/>
            </w:rPr>
            <w:fldChar w:fldCharType="separate"/>
          </w:r>
          <w:r>
            <w:rPr>
              <w:noProof/>
              <w:sz w:val="16"/>
            </w:rPr>
            <w:t>98</w:t>
          </w:r>
          <w:r w:rsidRPr="008D1852">
            <w:rPr>
              <w:noProof/>
              <w:sz w:val="16"/>
            </w:rPr>
            <w:fldChar w:fldCharType="end"/>
          </w:r>
          <w:r w:rsidRPr="008D1852">
            <w:rPr>
              <w:sz w:val="16"/>
            </w:rPr>
            <w:t xml:space="preserve"> of </w:t>
          </w:r>
          <w:r w:rsidRPr="008D1852">
            <w:rPr>
              <w:sz w:val="16"/>
            </w:rPr>
            <w:fldChar w:fldCharType="begin"/>
          </w:r>
          <w:r w:rsidRPr="008D1852">
            <w:rPr>
              <w:sz w:val="16"/>
            </w:rPr>
            <w:instrText xml:space="preserve"> NUMPAGES  </w:instrText>
          </w:r>
          <w:r w:rsidRPr="008D1852">
            <w:rPr>
              <w:sz w:val="16"/>
            </w:rPr>
            <w:fldChar w:fldCharType="separate"/>
          </w:r>
          <w:r>
            <w:rPr>
              <w:noProof/>
              <w:sz w:val="16"/>
            </w:rPr>
            <w:t>98</w:t>
          </w:r>
          <w:r w:rsidRPr="008D1852">
            <w:rPr>
              <w:noProof/>
              <w:sz w:val="16"/>
            </w:rPr>
            <w:fldChar w:fldCharType="end"/>
          </w:r>
        </w:p>
      </w:tc>
    </w:tr>
  </w:tbl>
  <w:p w14:paraId="047744E8" w14:textId="77777777" w:rsidR="0087751C" w:rsidRDefault="0087751C" w:rsidP="006F7CDF">
    <w:pPr>
      <w:pStyle w:val="Footer"/>
      <w:ind w:left="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028B1" w14:textId="77777777" w:rsidR="0087751C" w:rsidRDefault="008775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B8FD" w14:textId="77777777" w:rsidR="0087751C" w:rsidRDefault="0087751C" w:rsidP="00D434E5">
    <w:pPr>
      <w:pStyle w:val="Header"/>
      <w:pBdr>
        <w:bottom w:val="single" w:sz="4" w:space="1" w:color="auto"/>
      </w:pBdr>
      <w:tabs>
        <w:tab w:val="clear" w:pos="4153"/>
        <w:tab w:val="clear" w:pos="8306"/>
        <w:tab w:val="left" w:pos="9090"/>
      </w:tabs>
      <w:rPr>
        <w:sz w:val="16"/>
      </w:rPr>
    </w:pPr>
    <w:bookmarkStart w:id="135" w:name="OLE_LINK16"/>
  </w:p>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0"/>
      <w:gridCol w:w="6079"/>
    </w:tblGrid>
    <w:tr w:rsidR="0087751C" w14:paraId="40F65571" w14:textId="77777777" w:rsidTr="00651A31">
      <w:tc>
        <w:tcPr>
          <w:tcW w:w="5134" w:type="dxa"/>
          <w:vAlign w:val="center"/>
        </w:tcPr>
        <w:p w14:paraId="19D0A20C" w14:textId="77777777" w:rsidR="0087751C" w:rsidRDefault="0087751C" w:rsidP="00651A31">
          <w:pPr>
            <w:pStyle w:val="Header"/>
            <w:tabs>
              <w:tab w:val="clear" w:pos="4153"/>
              <w:tab w:val="clear" w:pos="8306"/>
              <w:tab w:val="left" w:pos="9090"/>
            </w:tabs>
            <w:ind w:left="0"/>
            <w:rPr>
              <w:sz w:val="16"/>
            </w:rPr>
          </w:pPr>
        </w:p>
      </w:tc>
      <w:tc>
        <w:tcPr>
          <w:tcW w:w="9426" w:type="dxa"/>
          <w:vAlign w:val="center"/>
        </w:tcPr>
        <w:p w14:paraId="73E55B8E" w14:textId="369DAC28" w:rsidR="0087751C" w:rsidRDefault="0087751C" w:rsidP="00651A31">
          <w:pPr>
            <w:pStyle w:val="Header"/>
            <w:tabs>
              <w:tab w:val="clear" w:pos="4153"/>
              <w:tab w:val="clear" w:pos="8306"/>
              <w:tab w:val="left" w:pos="9090"/>
            </w:tabs>
            <w:ind w:left="0"/>
            <w:jc w:val="right"/>
            <w:rPr>
              <w:sz w:val="16"/>
            </w:rPr>
          </w:pPr>
          <w:r w:rsidRPr="008D1852">
            <w:rPr>
              <w:sz w:val="16"/>
            </w:rPr>
            <w:t xml:space="preserve">Page </w:t>
          </w:r>
          <w:r w:rsidRPr="008D1852">
            <w:rPr>
              <w:sz w:val="16"/>
            </w:rPr>
            <w:fldChar w:fldCharType="begin"/>
          </w:r>
          <w:r w:rsidRPr="008D1852">
            <w:rPr>
              <w:sz w:val="16"/>
            </w:rPr>
            <w:instrText xml:space="preserve"> PAGE </w:instrText>
          </w:r>
          <w:r w:rsidRPr="008D1852">
            <w:rPr>
              <w:sz w:val="16"/>
            </w:rPr>
            <w:fldChar w:fldCharType="separate"/>
          </w:r>
          <w:r>
            <w:rPr>
              <w:noProof/>
              <w:sz w:val="16"/>
            </w:rPr>
            <w:t>29</w:t>
          </w:r>
          <w:r w:rsidRPr="008D1852">
            <w:rPr>
              <w:noProof/>
              <w:sz w:val="16"/>
            </w:rPr>
            <w:fldChar w:fldCharType="end"/>
          </w:r>
          <w:r w:rsidRPr="008D1852">
            <w:rPr>
              <w:sz w:val="16"/>
            </w:rPr>
            <w:t xml:space="preserve"> of </w:t>
          </w:r>
          <w:r w:rsidRPr="008D1852">
            <w:rPr>
              <w:sz w:val="16"/>
            </w:rPr>
            <w:fldChar w:fldCharType="begin"/>
          </w:r>
          <w:r w:rsidRPr="008D1852">
            <w:rPr>
              <w:sz w:val="16"/>
            </w:rPr>
            <w:instrText xml:space="preserve"> NUMPAGES  </w:instrText>
          </w:r>
          <w:r w:rsidRPr="008D1852">
            <w:rPr>
              <w:sz w:val="16"/>
            </w:rPr>
            <w:fldChar w:fldCharType="separate"/>
          </w:r>
          <w:r>
            <w:rPr>
              <w:noProof/>
              <w:sz w:val="16"/>
            </w:rPr>
            <w:t>95</w:t>
          </w:r>
          <w:r w:rsidRPr="008D1852">
            <w:rPr>
              <w:noProof/>
              <w:sz w:val="16"/>
            </w:rPr>
            <w:fldChar w:fldCharType="end"/>
          </w:r>
        </w:p>
      </w:tc>
    </w:tr>
    <w:bookmarkEnd w:id="135"/>
  </w:tbl>
  <w:p w14:paraId="45389775" w14:textId="77777777" w:rsidR="0087751C" w:rsidRPr="008D1852" w:rsidRDefault="0087751C" w:rsidP="004A5AEC">
    <w:pPr>
      <w:pStyle w:val="Header"/>
      <w:tabs>
        <w:tab w:val="clear" w:pos="4153"/>
        <w:tab w:val="clear" w:pos="8306"/>
        <w:tab w:val="left" w:pos="1695"/>
      </w:tabs>
      <w:ind w:left="0"/>
      <w:rPr>
        <w:sz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2C911" w14:textId="77777777" w:rsidR="0087751C" w:rsidRDefault="0087751C" w:rsidP="007F3C0B">
    <w:pPr>
      <w:pStyle w:val="Header"/>
      <w:pBdr>
        <w:bottom w:val="single" w:sz="4" w:space="1" w:color="auto"/>
      </w:pBdr>
      <w:tabs>
        <w:tab w:val="clear" w:pos="4153"/>
        <w:tab w:val="clear" w:pos="8306"/>
        <w:tab w:val="left" w:pos="9090"/>
      </w:tabs>
      <w:rPr>
        <w:sz w:val="16"/>
      </w:rPr>
    </w:pPr>
    <w:bookmarkStart w:id="139" w:name="OLE_LINK15"/>
  </w:p>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5"/>
      <w:gridCol w:w="9357"/>
    </w:tblGrid>
    <w:tr w:rsidR="0087751C" w14:paraId="5AAC8A36" w14:textId="77777777" w:rsidTr="00110C51">
      <w:tc>
        <w:tcPr>
          <w:tcW w:w="5134" w:type="dxa"/>
          <w:vAlign w:val="center"/>
        </w:tcPr>
        <w:p w14:paraId="5A486219" w14:textId="77777777" w:rsidR="0087751C" w:rsidRDefault="0087751C" w:rsidP="00C779F5">
          <w:pPr>
            <w:pStyle w:val="Header"/>
            <w:tabs>
              <w:tab w:val="clear" w:pos="4153"/>
              <w:tab w:val="clear" w:pos="8306"/>
              <w:tab w:val="left" w:pos="9090"/>
            </w:tabs>
            <w:ind w:left="0"/>
            <w:rPr>
              <w:sz w:val="16"/>
            </w:rPr>
          </w:pPr>
        </w:p>
      </w:tc>
      <w:tc>
        <w:tcPr>
          <w:tcW w:w="9426" w:type="dxa"/>
          <w:vAlign w:val="center"/>
        </w:tcPr>
        <w:p w14:paraId="25E84505" w14:textId="626D42E6" w:rsidR="0087751C" w:rsidRDefault="0087751C" w:rsidP="00EF5858">
          <w:pPr>
            <w:pStyle w:val="Header"/>
            <w:tabs>
              <w:tab w:val="clear" w:pos="4153"/>
              <w:tab w:val="clear" w:pos="8306"/>
              <w:tab w:val="left" w:pos="9090"/>
            </w:tabs>
            <w:ind w:left="0"/>
            <w:jc w:val="right"/>
            <w:rPr>
              <w:sz w:val="16"/>
            </w:rPr>
          </w:pPr>
          <w:r w:rsidRPr="008D1852">
            <w:rPr>
              <w:sz w:val="16"/>
            </w:rPr>
            <w:t xml:space="preserve">Page </w:t>
          </w:r>
          <w:r w:rsidRPr="008D1852">
            <w:rPr>
              <w:sz w:val="16"/>
            </w:rPr>
            <w:fldChar w:fldCharType="begin"/>
          </w:r>
          <w:r w:rsidRPr="008D1852">
            <w:rPr>
              <w:sz w:val="16"/>
            </w:rPr>
            <w:instrText xml:space="preserve"> PAGE </w:instrText>
          </w:r>
          <w:r w:rsidRPr="008D1852">
            <w:rPr>
              <w:sz w:val="16"/>
            </w:rPr>
            <w:fldChar w:fldCharType="separate"/>
          </w:r>
          <w:r>
            <w:rPr>
              <w:noProof/>
              <w:sz w:val="16"/>
            </w:rPr>
            <w:t>26</w:t>
          </w:r>
          <w:r w:rsidRPr="008D1852">
            <w:rPr>
              <w:noProof/>
              <w:sz w:val="16"/>
            </w:rPr>
            <w:fldChar w:fldCharType="end"/>
          </w:r>
          <w:r w:rsidRPr="008D1852">
            <w:rPr>
              <w:sz w:val="16"/>
            </w:rPr>
            <w:t xml:space="preserve"> of </w:t>
          </w:r>
          <w:r w:rsidRPr="008D1852">
            <w:rPr>
              <w:sz w:val="16"/>
            </w:rPr>
            <w:fldChar w:fldCharType="begin"/>
          </w:r>
          <w:r w:rsidRPr="008D1852">
            <w:rPr>
              <w:sz w:val="16"/>
            </w:rPr>
            <w:instrText xml:space="preserve"> NUMPAGES  </w:instrText>
          </w:r>
          <w:r w:rsidRPr="008D1852">
            <w:rPr>
              <w:sz w:val="16"/>
            </w:rPr>
            <w:fldChar w:fldCharType="separate"/>
          </w:r>
          <w:r>
            <w:rPr>
              <w:noProof/>
              <w:sz w:val="16"/>
            </w:rPr>
            <w:t>26</w:t>
          </w:r>
          <w:r w:rsidRPr="008D1852">
            <w:rPr>
              <w:noProof/>
              <w:sz w:val="16"/>
            </w:rPr>
            <w:fldChar w:fldCharType="end"/>
          </w:r>
        </w:p>
      </w:tc>
    </w:tr>
    <w:bookmarkEnd w:id="139"/>
  </w:tbl>
  <w:p w14:paraId="283F18B4" w14:textId="77777777" w:rsidR="0087751C" w:rsidRDefault="0087751C" w:rsidP="006F7CDF">
    <w:pPr>
      <w:pStyle w:val="Footer"/>
      <w:ind w:left="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22832" w14:textId="77777777" w:rsidR="0087751C" w:rsidRDefault="0087751C" w:rsidP="00D434E5">
    <w:pPr>
      <w:pStyle w:val="Header"/>
      <w:pBdr>
        <w:bottom w:val="single" w:sz="4" w:space="1" w:color="auto"/>
      </w:pBdr>
      <w:tabs>
        <w:tab w:val="clear" w:pos="4153"/>
        <w:tab w:val="clear" w:pos="8306"/>
        <w:tab w:val="left" w:pos="9090"/>
      </w:tabs>
      <w:rPr>
        <w:sz w:val="16"/>
      </w:rPr>
    </w:pPr>
  </w:p>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0"/>
      <w:gridCol w:w="6079"/>
    </w:tblGrid>
    <w:tr w:rsidR="0087751C" w14:paraId="227FCA07" w14:textId="77777777" w:rsidTr="00651A31">
      <w:tc>
        <w:tcPr>
          <w:tcW w:w="5134" w:type="dxa"/>
          <w:vAlign w:val="center"/>
        </w:tcPr>
        <w:p w14:paraId="2C8CEF84" w14:textId="77777777" w:rsidR="0087751C" w:rsidRDefault="0087751C" w:rsidP="00651A31">
          <w:pPr>
            <w:pStyle w:val="Header"/>
            <w:tabs>
              <w:tab w:val="clear" w:pos="4153"/>
              <w:tab w:val="clear" w:pos="8306"/>
              <w:tab w:val="left" w:pos="9090"/>
            </w:tabs>
            <w:ind w:left="0"/>
            <w:rPr>
              <w:sz w:val="16"/>
            </w:rPr>
          </w:pPr>
          <w:bookmarkStart w:id="145" w:name="OLE_LINK17"/>
          <w:bookmarkStart w:id="146" w:name="OLE_LINK18"/>
        </w:p>
      </w:tc>
      <w:tc>
        <w:tcPr>
          <w:tcW w:w="9426" w:type="dxa"/>
          <w:vAlign w:val="center"/>
        </w:tcPr>
        <w:p w14:paraId="35CD5D44" w14:textId="286F5AE7" w:rsidR="0087751C" w:rsidRDefault="0087751C" w:rsidP="00651A31">
          <w:pPr>
            <w:pStyle w:val="Header"/>
            <w:tabs>
              <w:tab w:val="clear" w:pos="4153"/>
              <w:tab w:val="clear" w:pos="8306"/>
              <w:tab w:val="left" w:pos="9090"/>
            </w:tabs>
            <w:ind w:left="0"/>
            <w:jc w:val="right"/>
            <w:rPr>
              <w:sz w:val="16"/>
            </w:rPr>
          </w:pPr>
          <w:r w:rsidRPr="008D1852">
            <w:rPr>
              <w:sz w:val="16"/>
            </w:rPr>
            <w:t xml:space="preserve">Page </w:t>
          </w:r>
          <w:r w:rsidRPr="008D1852">
            <w:rPr>
              <w:sz w:val="16"/>
            </w:rPr>
            <w:fldChar w:fldCharType="begin"/>
          </w:r>
          <w:r w:rsidRPr="008D1852">
            <w:rPr>
              <w:sz w:val="16"/>
            </w:rPr>
            <w:instrText xml:space="preserve"> PAGE </w:instrText>
          </w:r>
          <w:r w:rsidRPr="008D1852">
            <w:rPr>
              <w:sz w:val="16"/>
            </w:rPr>
            <w:fldChar w:fldCharType="separate"/>
          </w:r>
          <w:r>
            <w:rPr>
              <w:noProof/>
              <w:sz w:val="16"/>
            </w:rPr>
            <w:t>61</w:t>
          </w:r>
          <w:r w:rsidRPr="008D1852">
            <w:rPr>
              <w:noProof/>
              <w:sz w:val="16"/>
            </w:rPr>
            <w:fldChar w:fldCharType="end"/>
          </w:r>
          <w:r w:rsidRPr="008D1852">
            <w:rPr>
              <w:sz w:val="16"/>
            </w:rPr>
            <w:t xml:space="preserve"> of </w:t>
          </w:r>
          <w:r w:rsidRPr="008D1852">
            <w:rPr>
              <w:sz w:val="16"/>
            </w:rPr>
            <w:fldChar w:fldCharType="begin"/>
          </w:r>
          <w:r w:rsidRPr="008D1852">
            <w:rPr>
              <w:sz w:val="16"/>
            </w:rPr>
            <w:instrText xml:space="preserve"> NUMPAGES  </w:instrText>
          </w:r>
          <w:r w:rsidRPr="008D1852">
            <w:rPr>
              <w:sz w:val="16"/>
            </w:rPr>
            <w:fldChar w:fldCharType="separate"/>
          </w:r>
          <w:r>
            <w:rPr>
              <w:noProof/>
              <w:sz w:val="16"/>
            </w:rPr>
            <w:t>95</w:t>
          </w:r>
          <w:r w:rsidRPr="008D1852">
            <w:rPr>
              <w:noProof/>
              <w:sz w:val="16"/>
            </w:rPr>
            <w:fldChar w:fldCharType="end"/>
          </w:r>
        </w:p>
      </w:tc>
    </w:tr>
    <w:bookmarkEnd w:id="145"/>
    <w:bookmarkEnd w:id="146"/>
  </w:tbl>
  <w:p w14:paraId="1B763D98" w14:textId="77777777" w:rsidR="0087751C" w:rsidRPr="008D1852" w:rsidRDefault="0087751C" w:rsidP="004A5AEC">
    <w:pPr>
      <w:pStyle w:val="Header"/>
      <w:tabs>
        <w:tab w:val="clear" w:pos="4153"/>
        <w:tab w:val="clear" w:pos="8306"/>
        <w:tab w:val="left" w:pos="1695"/>
      </w:tabs>
      <w:ind w:left="0"/>
      <w:rPr>
        <w:sz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CBAF92" w14:textId="77777777" w:rsidR="0087751C" w:rsidRDefault="0087751C" w:rsidP="007F3C0B">
    <w:pPr>
      <w:pStyle w:val="Header"/>
      <w:pBdr>
        <w:bottom w:val="single" w:sz="4" w:space="1" w:color="auto"/>
      </w:pBdr>
      <w:tabs>
        <w:tab w:val="clear" w:pos="4153"/>
        <w:tab w:val="clear" w:pos="8306"/>
        <w:tab w:val="left" w:pos="9090"/>
      </w:tabs>
      <w:rPr>
        <w:sz w:val="16"/>
      </w:rPr>
    </w:pPr>
  </w:p>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7"/>
      <w:gridCol w:w="6163"/>
    </w:tblGrid>
    <w:tr w:rsidR="0087751C" w14:paraId="45291685" w14:textId="77777777" w:rsidTr="00110C51">
      <w:tc>
        <w:tcPr>
          <w:tcW w:w="5134" w:type="dxa"/>
          <w:vAlign w:val="center"/>
        </w:tcPr>
        <w:p w14:paraId="021B4D35" w14:textId="77777777" w:rsidR="0087751C" w:rsidRDefault="0087751C" w:rsidP="00C779F5">
          <w:pPr>
            <w:pStyle w:val="Header"/>
            <w:tabs>
              <w:tab w:val="clear" w:pos="4153"/>
              <w:tab w:val="clear" w:pos="8306"/>
              <w:tab w:val="left" w:pos="9090"/>
            </w:tabs>
            <w:ind w:left="0"/>
            <w:rPr>
              <w:sz w:val="16"/>
            </w:rPr>
          </w:pPr>
        </w:p>
      </w:tc>
      <w:tc>
        <w:tcPr>
          <w:tcW w:w="9426" w:type="dxa"/>
          <w:vAlign w:val="center"/>
        </w:tcPr>
        <w:p w14:paraId="6C6DA392" w14:textId="35AB15D0" w:rsidR="0087751C" w:rsidRDefault="0087751C" w:rsidP="00EF5858">
          <w:pPr>
            <w:pStyle w:val="Header"/>
            <w:tabs>
              <w:tab w:val="clear" w:pos="4153"/>
              <w:tab w:val="clear" w:pos="8306"/>
              <w:tab w:val="left" w:pos="9090"/>
            </w:tabs>
            <w:ind w:left="0"/>
            <w:jc w:val="right"/>
            <w:rPr>
              <w:sz w:val="16"/>
            </w:rPr>
          </w:pPr>
          <w:r w:rsidRPr="008D1852">
            <w:rPr>
              <w:sz w:val="16"/>
            </w:rPr>
            <w:t xml:space="preserve">Page </w:t>
          </w:r>
          <w:r w:rsidRPr="008D1852">
            <w:rPr>
              <w:sz w:val="16"/>
            </w:rPr>
            <w:fldChar w:fldCharType="begin"/>
          </w:r>
          <w:r w:rsidRPr="008D1852">
            <w:rPr>
              <w:sz w:val="16"/>
            </w:rPr>
            <w:instrText xml:space="preserve"> PAGE </w:instrText>
          </w:r>
          <w:r w:rsidRPr="008D1852">
            <w:rPr>
              <w:sz w:val="16"/>
            </w:rPr>
            <w:fldChar w:fldCharType="separate"/>
          </w:r>
          <w:r>
            <w:rPr>
              <w:noProof/>
              <w:sz w:val="16"/>
            </w:rPr>
            <w:t>44</w:t>
          </w:r>
          <w:r w:rsidRPr="008D1852">
            <w:rPr>
              <w:noProof/>
              <w:sz w:val="16"/>
            </w:rPr>
            <w:fldChar w:fldCharType="end"/>
          </w:r>
          <w:r w:rsidRPr="008D1852">
            <w:rPr>
              <w:sz w:val="16"/>
            </w:rPr>
            <w:t xml:space="preserve"> of </w:t>
          </w:r>
          <w:r w:rsidRPr="008D1852">
            <w:rPr>
              <w:sz w:val="16"/>
            </w:rPr>
            <w:fldChar w:fldCharType="begin"/>
          </w:r>
          <w:r w:rsidRPr="008D1852">
            <w:rPr>
              <w:sz w:val="16"/>
            </w:rPr>
            <w:instrText xml:space="preserve"> NUMPAGES  </w:instrText>
          </w:r>
          <w:r w:rsidRPr="008D1852">
            <w:rPr>
              <w:sz w:val="16"/>
            </w:rPr>
            <w:fldChar w:fldCharType="separate"/>
          </w:r>
          <w:r>
            <w:rPr>
              <w:noProof/>
              <w:sz w:val="16"/>
            </w:rPr>
            <w:t>44</w:t>
          </w:r>
          <w:r w:rsidRPr="008D1852">
            <w:rPr>
              <w:noProof/>
              <w:sz w:val="16"/>
            </w:rPr>
            <w:fldChar w:fldCharType="end"/>
          </w:r>
        </w:p>
      </w:tc>
    </w:tr>
  </w:tbl>
  <w:p w14:paraId="5451CE3F" w14:textId="77777777" w:rsidR="0087751C" w:rsidRDefault="0087751C" w:rsidP="006F7CDF">
    <w:pPr>
      <w:pStyle w:val="Footer"/>
      <w:ind w:left="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C0935" w14:textId="77777777" w:rsidR="0087751C" w:rsidRDefault="0087751C" w:rsidP="00D434E5">
    <w:pPr>
      <w:pStyle w:val="Header"/>
      <w:pBdr>
        <w:bottom w:val="single" w:sz="4" w:space="1" w:color="auto"/>
      </w:pBdr>
      <w:tabs>
        <w:tab w:val="clear" w:pos="4153"/>
        <w:tab w:val="clear" w:pos="8306"/>
        <w:tab w:val="left" w:pos="9090"/>
      </w:tabs>
      <w:rPr>
        <w:sz w:val="16"/>
      </w:rPr>
    </w:pPr>
  </w:p>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0"/>
      <w:gridCol w:w="6079"/>
    </w:tblGrid>
    <w:tr w:rsidR="0087751C" w14:paraId="15AF2447" w14:textId="77777777" w:rsidTr="00651A31">
      <w:tc>
        <w:tcPr>
          <w:tcW w:w="5134" w:type="dxa"/>
          <w:vAlign w:val="center"/>
        </w:tcPr>
        <w:p w14:paraId="5CEA0201" w14:textId="77777777" w:rsidR="0087751C" w:rsidRDefault="0087751C" w:rsidP="00651A31">
          <w:pPr>
            <w:pStyle w:val="Header"/>
            <w:tabs>
              <w:tab w:val="clear" w:pos="4153"/>
              <w:tab w:val="clear" w:pos="8306"/>
              <w:tab w:val="left" w:pos="9090"/>
            </w:tabs>
            <w:ind w:left="0"/>
            <w:rPr>
              <w:sz w:val="16"/>
            </w:rPr>
          </w:pPr>
        </w:p>
      </w:tc>
      <w:tc>
        <w:tcPr>
          <w:tcW w:w="9426" w:type="dxa"/>
          <w:vAlign w:val="center"/>
        </w:tcPr>
        <w:p w14:paraId="185BD2B5" w14:textId="40B9D084" w:rsidR="0087751C" w:rsidRDefault="0087751C" w:rsidP="00651A31">
          <w:pPr>
            <w:pStyle w:val="Header"/>
            <w:tabs>
              <w:tab w:val="clear" w:pos="4153"/>
              <w:tab w:val="clear" w:pos="8306"/>
              <w:tab w:val="left" w:pos="9090"/>
            </w:tabs>
            <w:ind w:left="0"/>
            <w:jc w:val="right"/>
            <w:rPr>
              <w:sz w:val="16"/>
            </w:rPr>
          </w:pPr>
          <w:r w:rsidRPr="008D1852">
            <w:rPr>
              <w:sz w:val="16"/>
            </w:rPr>
            <w:t xml:space="preserve">Page </w:t>
          </w:r>
          <w:r w:rsidRPr="008D1852">
            <w:rPr>
              <w:sz w:val="16"/>
            </w:rPr>
            <w:fldChar w:fldCharType="begin"/>
          </w:r>
          <w:r w:rsidRPr="008D1852">
            <w:rPr>
              <w:sz w:val="16"/>
            </w:rPr>
            <w:instrText xml:space="preserve"> PAGE </w:instrText>
          </w:r>
          <w:r w:rsidRPr="008D1852">
            <w:rPr>
              <w:sz w:val="16"/>
            </w:rPr>
            <w:fldChar w:fldCharType="separate"/>
          </w:r>
          <w:r>
            <w:rPr>
              <w:noProof/>
              <w:sz w:val="16"/>
            </w:rPr>
            <w:t>50</w:t>
          </w:r>
          <w:r w:rsidRPr="008D1852">
            <w:rPr>
              <w:noProof/>
              <w:sz w:val="16"/>
            </w:rPr>
            <w:fldChar w:fldCharType="end"/>
          </w:r>
          <w:r w:rsidRPr="008D1852">
            <w:rPr>
              <w:sz w:val="16"/>
            </w:rPr>
            <w:t xml:space="preserve"> of </w:t>
          </w:r>
          <w:r w:rsidRPr="008D1852">
            <w:rPr>
              <w:sz w:val="16"/>
            </w:rPr>
            <w:fldChar w:fldCharType="begin"/>
          </w:r>
          <w:r w:rsidRPr="008D1852">
            <w:rPr>
              <w:sz w:val="16"/>
            </w:rPr>
            <w:instrText xml:space="preserve"> NUMPAGES  </w:instrText>
          </w:r>
          <w:r w:rsidRPr="008D1852">
            <w:rPr>
              <w:sz w:val="16"/>
            </w:rPr>
            <w:fldChar w:fldCharType="separate"/>
          </w:r>
          <w:r>
            <w:rPr>
              <w:noProof/>
              <w:sz w:val="16"/>
            </w:rPr>
            <w:t>50</w:t>
          </w:r>
          <w:r w:rsidRPr="008D1852">
            <w:rPr>
              <w:noProof/>
              <w:sz w:val="16"/>
            </w:rPr>
            <w:fldChar w:fldCharType="end"/>
          </w:r>
        </w:p>
      </w:tc>
    </w:tr>
  </w:tbl>
  <w:p w14:paraId="7B0F65F2" w14:textId="77777777" w:rsidR="0087751C" w:rsidRDefault="0087751C" w:rsidP="00EF5858">
    <w:pPr>
      <w:pStyle w:val="Footer"/>
      <w:ind w:left="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E53B8" w14:textId="77777777" w:rsidR="0087751C" w:rsidRDefault="0087751C" w:rsidP="007F3C0B">
    <w:pPr>
      <w:pStyle w:val="Header"/>
      <w:pBdr>
        <w:bottom w:val="single" w:sz="4" w:space="1" w:color="auto"/>
      </w:pBdr>
      <w:tabs>
        <w:tab w:val="clear" w:pos="4153"/>
        <w:tab w:val="clear" w:pos="8306"/>
        <w:tab w:val="left" w:pos="9090"/>
      </w:tabs>
      <w:rPr>
        <w:sz w:val="16"/>
      </w:rPr>
    </w:pPr>
  </w:p>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1"/>
      <w:gridCol w:w="5078"/>
    </w:tblGrid>
    <w:tr w:rsidR="0087751C" w14:paraId="5ADB9281" w14:textId="77777777" w:rsidTr="00D434E5">
      <w:tc>
        <w:tcPr>
          <w:tcW w:w="4436" w:type="dxa"/>
          <w:vAlign w:val="center"/>
        </w:tcPr>
        <w:p w14:paraId="7A3EB1BA" w14:textId="77777777" w:rsidR="0087751C" w:rsidRDefault="0087751C" w:rsidP="00651A31">
          <w:pPr>
            <w:pStyle w:val="Header"/>
            <w:tabs>
              <w:tab w:val="clear" w:pos="4153"/>
              <w:tab w:val="clear" w:pos="8306"/>
              <w:tab w:val="left" w:pos="9090"/>
            </w:tabs>
            <w:ind w:left="0"/>
            <w:rPr>
              <w:sz w:val="16"/>
            </w:rPr>
          </w:pPr>
        </w:p>
      </w:tc>
      <w:tc>
        <w:tcPr>
          <w:tcW w:w="5260" w:type="dxa"/>
          <w:vAlign w:val="center"/>
        </w:tcPr>
        <w:p w14:paraId="52351E63" w14:textId="6F0FD3C5" w:rsidR="0087751C" w:rsidRDefault="0087751C" w:rsidP="00651A31">
          <w:pPr>
            <w:pStyle w:val="Header"/>
            <w:tabs>
              <w:tab w:val="clear" w:pos="4153"/>
              <w:tab w:val="clear" w:pos="8306"/>
              <w:tab w:val="left" w:pos="9090"/>
            </w:tabs>
            <w:ind w:left="0"/>
            <w:jc w:val="right"/>
            <w:rPr>
              <w:sz w:val="16"/>
            </w:rPr>
          </w:pPr>
          <w:r w:rsidRPr="008D1852">
            <w:rPr>
              <w:sz w:val="16"/>
            </w:rPr>
            <w:t xml:space="preserve">Page </w:t>
          </w:r>
          <w:r w:rsidRPr="008D1852">
            <w:rPr>
              <w:sz w:val="16"/>
            </w:rPr>
            <w:fldChar w:fldCharType="begin"/>
          </w:r>
          <w:r w:rsidRPr="008D1852">
            <w:rPr>
              <w:sz w:val="16"/>
            </w:rPr>
            <w:instrText xml:space="preserve"> PAGE </w:instrText>
          </w:r>
          <w:r w:rsidRPr="008D1852">
            <w:rPr>
              <w:sz w:val="16"/>
            </w:rPr>
            <w:fldChar w:fldCharType="separate"/>
          </w:r>
          <w:r>
            <w:rPr>
              <w:noProof/>
              <w:sz w:val="16"/>
            </w:rPr>
            <w:t>53</w:t>
          </w:r>
          <w:r w:rsidRPr="008D1852">
            <w:rPr>
              <w:noProof/>
              <w:sz w:val="16"/>
            </w:rPr>
            <w:fldChar w:fldCharType="end"/>
          </w:r>
          <w:r w:rsidRPr="008D1852">
            <w:rPr>
              <w:sz w:val="16"/>
            </w:rPr>
            <w:t xml:space="preserve"> of </w:t>
          </w:r>
          <w:r w:rsidRPr="008D1852">
            <w:rPr>
              <w:sz w:val="16"/>
            </w:rPr>
            <w:fldChar w:fldCharType="begin"/>
          </w:r>
          <w:r w:rsidRPr="008D1852">
            <w:rPr>
              <w:sz w:val="16"/>
            </w:rPr>
            <w:instrText xml:space="preserve"> NUMPAGES  </w:instrText>
          </w:r>
          <w:r w:rsidRPr="008D1852">
            <w:rPr>
              <w:sz w:val="16"/>
            </w:rPr>
            <w:fldChar w:fldCharType="separate"/>
          </w:r>
          <w:r>
            <w:rPr>
              <w:noProof/>
              <w:sz w:val="16"/>
            </w:rPr>
            <w:t>53</w:t>
          </w:r>
          <w:r w:rsidRPr="008D1852">
            <w:rPr>
              <w:noProof/>
              <w:sz w:val="16"/>
            </w:rPr>
            <w:fldChar w:fldCharType="end"/>
          </w:r>
        </w:p>
      </w:tc>
    </w:tr>
  </w:tbl>
  <w:p w14:paraId="34905733" w14:textId="77777777" w:rsidR="0087751C" w:rsidRDefault="0087751C" w:rsidP="006F7CDF">
    <w:pPr>
      <w:pStyle w:val="Footer"/>
      <w:ind w:left="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96CD4" w14:textId="77777777" w:rsidR="0087751C" w:rsidRDefault="0087751C" w:rsidP="00D434E5">
    <w:pPr>
      <w:pStyle w:val="Header"/>
      <w:pBdr>
        <w:bottom w:val="single" w:sz="4" w:space="1" w:color="auto"/>
      </w:pBdr>
      <w:tabs>
        <w:tab w:val="clear" w:pos="4153"/>
        <w:tab w:val="clear" w:pos="8306"/>
        <w:tab w:val="left" w:pos="9090"/>
      </w:tabs>
      <w:rPr>
        <w:sz w:val="16"/>
      </w:rPr>
    </w:pPr>
  </w:p>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7"/>
      <w:gridCol w:w="6163"/>
    </w:tblGrid>
    <w:tr w:rsidR="0087751C" w14:paraId="0BBFFF88" w14:textId="77777777" w:rsidTr="00651A31">
      <w:tc>
        <w:tcPr>
          <w:tcW w:w="5134" w:type="dxa"/>
          <w:vAlign w:val="center"/>
        </w:tcPr>
        <w:p w14:paraId="497102B7" w14:textId="77777777" w:rsidR="0087751C" w:rsidRDefault="0087751C" w:rsidP="00651A31">
          <w:pPr>
            <w:pStyle w:val="Header"/>
            <w:tabs>
              <w:tab w:val="clear" w:pos="4153"/>
              <w:tab w:val="clear" w:pos="8306"/>
              <w:tab w:val="left" w:pos="9090"/>
            </w:tabs>
            <w:ind w:left="0"/>
            <w:rPr>
              <w:sz w:val="16"/>
            </w:rPr>
          </w:pPr>
          <w:bookmarkStart w:id="224" w:name="OLE_LINK19"/>
        </w:p>
      </w:tc>
      <w:tc>
        <w:tcPr>
          <w:tcW w:w="9426" w:type="dxa"/>
          <w:vAlign w:val="center"/>
        </w:tcPr>
        <w:p w14:paraId="0F821082" w14:textId="2E4EB0BB" w:rsidR="0087751C" w:rsidRDefault="0087751C" w:rsidP="00651A31">
          <w:pPr>
            <w:pStyle w:val="Header"/>
            <w:tabs>
              <w:tab w:val="clear" w:pos="4153"/>
              <w:tab w:val="clear" w:pos="8306"/>
              <w:tab w:val="left" w:pos="9090"/>
            </w:tabs>
            <w:ind w:left="0"/>
            <w:jc w:val="right"/>
            <w:rPr>
              <w:sz w:val="16"/>
            </w:rPr>
          </w:pPr>
          <w:r w:rsidRPr="008D1852">
            <w:rPr>
              <w:sz w:val="16"/>
            </w:rPr>
            <w:t xml:space="preserve">Page </w:t>
          </w:r>
          <w:r w:rsidRPr="008D1852">
            <w:rPr>
              <w:sz w:val="16"/>
            </w:rPr>
            <w:fldChar w:fldCharType="begin"/>
          </w:r>
          <w:r w:rsidRPr="008D1852">
            <w:rPr>
              <w:sz w:val="16"/>
            </w:rPr>
            <w:instrText xml:space="preserve"> PAGE </w:instrText>
          </w:r>
          <w:r w:rsidRPr="008D1852">
            <w:rPr>
              <w:sz w:val="16"/>
            </w:rPr>
            <w:fldChar w:fldCharType="separate"/>
          </w:r>
          <w:r>
            <w:rPr>
              <w:noProof/>
              <w:sz w:val="16"/>
            </w:rPr>
            <w:t>77</w:t>
          </w:r>
          <w:r w:rsidRPr="008D1852">
            <w:rPr>
              <w:noProof/>
              <w:sz w:val="16"/>
            </w:rPr>
            <w:fldChar w:fldCharType="end"/>
          </w:r>
          <w:r w:rsidRPr="008D1852">
            <w:rPr>
              <w:sz w:val="16"/>
            </w:rPr>
            <w:t xml:space="preserve"> of </w:t>
          </w:r>
          <w:r w:rsidRPr="008D1852">
            <w:rPr>
              <w:sz w:val="16"/>
            </w:rPr>
            <w:fldChar w:fldCharType="begin"/>
          </w:r>
          <w:r w:rsidRPr="008D1852">
            <w:rPr>
              <w:sz w:val="16"/>
            </w:rPr>
            <w:instrText xml:space="preserve"> NUMPAGES  </w:instrText>
          </w:r>
          <w:r w:rsidRPr="008D1852">
            <w:rPr>
              <w:sz w:val="16"/>
            </w:rPr>
            <w:fldChar w:fldCharType="separate"/>
          </w:r>
          <w:r>
            <w:rPr>
              <w:noProof/>
              <w:sz w:val="16"/>
            </w:rPr>
            <w:t>95</w:t>
          </w:r>
          <w:r w:rsidRPr="008D1852">
            <w:rPr>
              <w:noProof/>
              <w:sz w:val="16"/>
            </w:rPr>
            <w:fldChar w:fldCharType="end"/>
          </w:r>
        </w:p>
      </w:tc>
    </w:tr>
    <w:bookmarkEnd w:id="224"/>
  </w:tbl>
  <w:p w14:paraId="5FBAAFA3" w14:textId="77777777" w:rsidR="0087751C" w:rsidRPr="008D1852" w:rsidRDefault="0087751C" w:rsidP="004A5AEC">
    <w:pPr>
      <w:pStyle w:val="Header"/>
      <w:tabs>
        <w:tab w:val="clear" w:pos="4153"/>
        <w:tab w:val="clear" w:pos="8306"/>
        <w:tab w:val="left" w:pos="1695"/>
      </w:tabs>
      <w:ind w:left="0"/>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99D6AA" w14:textId="77777777" w:rsidR="00676330" w:rsidRDefault="00676330" w:rsidP="0053052B">
      <w:r>
        <w:separator/>
      </w:r>
    </w:p>
  </w:footnote>
  <w:footnote w:type="continuationSeparator" w:id="0">
    <w:p w14:paraId="2126F2DB" w14:textId="77777777" w:rsidR="00676330" w:rsidRDefault="00676330" w:rsidP="005305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820AB3" w14:textId="77777777" w:rsidR="0087751C" w:rsidRDefault="0087751C">
    <w:pPr>
      <w:pStyle w:val="Header"/>
    </w:pPr>
    <w:r>
      <w:rPr>
        <w:noProof/>
        <w:lang w:val="en-AU" w:eastAsia="en-AU"/>
      </w:rPr>
      <mc:AlternateContent>
        <mc:Choice Requires="wps">
          <w:drawing>
            <wp:anchor distT="0" distB="0" distL="114300" distR="114300" simplePos="0" relativeHeight="251666432" behindDoc="1" locked="0" layoutInCell="0" allowOverlap="1" wp14:anchorId="1EE97179" wp14:editId="7CB2E7C0">
              <wp:simplePos x="0" y="0"/>
              <wp:positionH relativeFrom="margin">
                <wp:align>center</wp:align>
              </wp:positionH>
              <wp:positionV relativeFrom="margin">
                <wp:align>center</wp:align>
              </wp:positionV>
              <wp:extent cx="6655435" cy="2218055"/>
              <wp:effectExtent l="0" t="1933575" r="0" b="1563370"/>
              <wp:wrapNone/>
              <wp:docPr id="6"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655435" cy="22180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37EB1B9" w14:textId="77777777" w:rsidR="0087751C" w:rsidRDefault="0087751C" w:rsidP="00812A2B">
                          <w:pPr>
                            <w:pStyle w:val="NormalWeb"/>
                            <w:spacing w:before="0" w:beforeAutospacing="0" w:after="0" w:afterAutospacing="0"/>
                            <w:jc w:val="center"/>
                          </w:pPr>
                          <w:r>
                            <w:rPr>
                              <w:rFonts w:ascii="Verdana" w:eastAsia="Verdana" w:hAnsi="Verdana" w:cs="Verdana"/>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EE97179" id="_x0000_t202" coordsize="21600,21600" o:spt="202" path="m,l,21600r21600,l21600,xe">
              <v:stroke joinstyle="miter"/>
              <v:path gradientshapeok="t" o:connecttype="rect"/>
            </v:shapetype>
            <v:shape id="WordArt 5" o:spid="_x0000_s1026" type="#_x0000_t202" style="position:absolute;left:0;text-align:left;margin-left:0;margin-top:0;width:524.05pt;height:174.65pt;rotation:-45;z-index:-2516500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" o:allowincell="f" filled="f" stroked="f">
              <v:stroke joinstyle="round"/>
              <o:lock v:ext="edit" shapetype="t"/>
              <v:textbox style="mso-fit-shape-to-text:t">
                <w:txbxContent>
                  <w:p w14:paraId="637EB1B9" w14:textId="77777777" w:rsidR="0087751C" w:rsidRDefault="0087751C" w:rsidP="00812A2B">
                    <w:pPr>
                      <w:pStyle w:val="NormalWeb"/>
                      <w:spacing w:before="0" w:beforeAutospacing="0" w:after="0" w:afterAutospacing="0"/>
                      <w:jc w:val="center"/>
                    </w:pPr>
                    <w:r>
                      <w:rPr>
                        <w:rFonts w:ascii="Verdana" w:eastAsia="Verdana" w:hAnsi="Verdana" w:cs="Verdana"/>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558E4" w14:textId="77777777" w:rsidR="0087751C" w:rsidRPr="001F7618" w:rsidRDefault="0087751C" w:rsidP="00B73A1E">
    <w:pPr>
      <w:pBdr>
        <w:bottom w:val="single" w:sz="4" w:space="1" w:color="auto"/>
      </w:pBdr>
      <w:tabs>
        <w:tab w:val="left" w:pos="9090"/>
      </w:tabs>
      <w:spacing w:line="360" w:lineRule="auto"/>
    </w:pPr>
    <w:r w:rsidRPr="00110C51">
      <w:rPr>
        <w:b/>
        <w:sz w:val="16"/>
      </w:rPr>
      <w:t>Solution Architecture Design (SAD)</w:t>
    </w:r>
    <w:r>
      <w:rPr>
        <w:sz w:val="16"/>
      </w:rPr>
      <w:t xml:space="preserve">                                                                                  </w:t>
    </w:r>
    <w:r>
      <w:t xml:space="preserve"> </w:t>
    </w:r>
    <w:r>
      <w:rPr>
        <w:noProof/>
        <w:lang w:val="en-AU" w:eastAsia="en-AU"/>
      </w:rPr>
      <w:drawing>
        <wp:inline distT="0" distB="0" distL="0" distR="0" wp14:anchorId="77C4042D" wp14:editId="35E11CE6">
          <wp:extent cx="971550" cy="702934"/>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051" cy="705467"/>
                  </a:xfrm>
                  <a:prstGeom prst="rect">
                    <a:avLst/>
                  </a:prstGeom>
                  <a:noFill/>
                  <a:ln>
                    <a:noFill/>
                  </a:ln>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C4FB4" w14:textId="77777777" w:rsidR="0087751C" w:rsidRPr="001F7618" w:rsidRDefault="0087751C" w:rsidP="002A00E4">
    <w:pPr>
      <w:pBdr>
        <w:bottom w:val="single" w:sz="4" w:space="1" w:color="auto"/>
      </w:pBdr>
      <w:tabs>
        <w:tab w:val="left" w:pos="9090"/>
      </w:tabs>
      <w:spacing w:line="360" w:lineRule="auto"/>
    </w:pPr>
    <w:r w:rsidRPr="00110C51">
      <w:rPr>
        <w:b/>
        <w:sz w:val="16"/>
      </w:rPr>
      <w:t xml:space="preserve">Solution Architecture Design (SAD)                                                                         </w:t>
    </w:r>
    <w:r>
      <w:rPr>
        <w:sz w:val="16"/>
      </w:rPr>
      <w:tab/>
    </w:r>
    <w:r>
      <w:rPr>
        <w:sz w:val="16"/>
      </w:rPr>
      <w:tab/>
    </w:r>
    <w:r>
      <w:rPr>
        <w:sz w:val="16"/>
      </w:rPr>
      <w:tab/>
    </w:r>
    <w:r>
      <w:rPr>
        <w:sz w:val="16"/>
      </w:rPr>
      <w:tab/>
      <w:t xml:space="preserve">               </w:t>
    </w:r>
    <w:r>
      <w:t xml:space="preserve"> </w:t>
    </w:r>
    <w:r>
      <w:rPr>
        <w:noProof/>
        <w:lang w:val="en-AU" w:eastAsia="en-AU"/>
      </w:rPr>
      <w:drawing>
        <wp:inline distT="0" distB="0" distL="0" distR="0" wp14:anchorId="181E626C" wp14:editId="60B28BEB">
          <wp:extent cx="971550" cy="702934"/>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051" cy="705467"/>
                  </a:xfrm>
                  <a:prstGeom prst="rect">
                    <a:avLst/>
                  </a:prstGeom>
                  <a:noFill/>
                  <a:ln>
                    <a:noFill/>
                  </a:ln>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D4759" w14:textId="77777777" w:rsidR="0087751C" w:rsidRPr="001F7618" w:rsidRDefault="0087751C" w:rsidP="00B73A1E">
    <w:pPr>
      <w:pBdr>
        <w:bottom w:val="single" w:sz="4" w:space="1" w:color="auto"/>
      </w:pBdr>
      <w:tabs>
        <w:tab w:val="left" w:pos="9090"/>
      </w:tabs>
      <w:spacing w:line="360" w:lineRule="auto"/>
    </w:pPr>
    <w:r w:rsidRPr="00110C51">
      <w:rPr>
        <w:b/>
        <w:sz w:val="16"/>
      </w:rPr>
      <w:t>Solution Architecture Design (SAD)</w:t>
    </w:r>
    <w:r>
      <w:rPr>
        <w:sz w:val="16"/>
      </w:rPr>
      <w:t xml:space="preserve">                 </w:t>
    </w:r>
    <w:r>
      <w:rPr>
        <w:sz w:val="16"/>
      </w:rPr>
      <w:tab/>
      <w:t xml:space="preserve">                                         </w:t>
    </w:r>
    <w:r>
      <w:rPr>
        <w:sz w:val="16"/>
      </w:rPr>
      <w:tab/>
      <w:t xml:space="preserve">                     </w:t>
    </w:r>
    <w:r>
      <w:t xml:space="preserve"> </w:t>
    </w:r>
    <w:r>
      <w:rPr>
        <w:noProof/>
        <w:lang w:val="en-AU" w:eastAsia="en-AU"/>
      </w:rPr>
      <w:drawing>
        <wp:inline distT="0" distB="0" distL="0" distR="0" wp14:anchorId="3CAEA989" wp14:editId="13AACD94">
          <wp:extent cx="971550" cy="702934"/>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051" cy="705467"/>
                  </a:xfrm>
                  <a:prstGeom prst="rect">
                    <a:avLst/>
                  </a:prstGeom>
                  <a:noFill/>
                  <a:ln>
                    <a:noFill/>
                  </a:ln>
                </pic:spPr>
              </pic:pic>
            </a:graphicData>
          </a:graphic>
        </wp:inline>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0D1A4" w14:textId="77777777" w:rsidR="0087751C" w:rsidRPr="001F7618" w:rsidRDefault="0087751C" w:rsidP="002A00E4">
    <w:pPr>
      <w:pBdr>
        <w:bottom w:val="single" w:sz="4" w:space="1" w:color="auto"/>
      </w:pBdr>
      <w:tabs>
        <w:tab w:val="left" w:pos="9090"/>
      </w:tabs>
      <w:spacing w:line="360" w:lineRule="auto"/>
    </w:pPr>
    <w:r w:rsidRPr="00110C51">
      <w:rPr>
        <w:b/>
        <w:sz w:val="16"/>
      </w:rPr>
      <w:t>Solution Architecture Design (SAD)</w:t>
    </w:r>
    <w:r>
      <w:rPr>
        <w:sz w:val="16"/>
      </w:rPr>
      <w:t xml:space="preserve">                                                                                   </w:t>
    </w:r>
    <w:r>
      <w:t xml:space="preserve"> </w:t>
    </w:r>
    <w:r>
      <w:rPr>
        <w:noProof/>
        <w:lang w:val="en-AU" w:eastAsia="en-AU"/>
      </w:rPr>
      <w:drawing>
        <wp:inline distT="0" distB="0" distL="0" distR="0" wp14:anchorId="1A9D7452" wp14:editId="25842131">
          <wp:extent cx="971550" cy="702934"/>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051" cy="705467"/>
                  </a:xfrm>
                  <a:prstGeom prst="rect">
                    <a:avLst/>
                  </a:prstGeom>
                  <a:noFill/>
                  <a:ln>
                    <a:noFill/>
                  </a:ln>
                </pic:spPr>
              </pic:pic>
            </a:graphicData>
          </a:graphic>
        </wp:inline>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2C54A" w14:textId="77777777" w:rsidR="0087751C" w:rsidRPr="001F7618" w:rsidRDefault="0087751C" w:rsidP="00B73A1E">
    <w:pPr>
      <w:pBdr>
        <w:bottom w:val="single" w:sz="4" w:space="1" w:color="auto"/>
      </w:pBdr>
      <w:tabs>
        <w:tab w:val="left" w:pos="9090"/>
      </w:tabs>
      <w:spacing w:line="360" w:lineRule="auto"/>
    </w:pPr>
    <w:r w:rsidRPr="00110C51">
      <w:rPr>
        <w:b/>
        <w:sz w:val="16"/>
      </w:rPr>
      <w:t xml:space="preserve">Solution Architecture Design (SAD)                                                                                 </w:t>
    </w:r>
    <w:r>
      <w:rPr>
        <w:b/>
        <w:sz w:val="16"/>
      </w:rPr>
      <w:t xml:space="preserve"> </w:t>
    </w:r>
    <w:r w:rsidRPr="00110C51">
      <w:rPr>
        <w:b/>
        <w:sz w:val="16"/>
      </w:rPr>
      <w:t xml:space="preserve">   </w:t>
    </w:r>
    <w:r w:rsidRPr="00110C51">
      <w:rPr>
        <w:b/>
      </w:rPr>
      <w:t xml:space="preserve"> </w:t>
    </w:r>
    <w:r>
      <w:rPr>
        <w:noProof/>
        <w:lang w:val="en-AU" w:eastAsia="en-AU"/>
      </w:rPr>
      <w:drawing>
        <wp:inline distT="0" distB="0" distL="0" distR="0" wp14:anchorId="58FA1F81" wp14:editId="0E977561">
          <wp:extent cx="971550" cy="7029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051" cy="705467"/>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0481B" w14:textId="77777777" w:rsidR="0087751C" w:rsidRPr="001F7618" w:rsidRDefault="0087751C" w:rsidP="002A00E4">
    <w:pPr>
      <w:pBdr>
        <w:bottom w:val="single" w:sz="4" w:space="1" w:color="auto"/>
      </w:pBdr>
      <w:tabs>
        <w:tab w:val="left" w:pos="9090"/>
      </w:tabs>
      <w:spacing w:line="360" w:lineRule="auto"/>
    </w:pPr>
    <w:r w:rsidRPr="00110C51">
      <w:rPr>
        <w:b/>
        <w:sz w:val="16"/>
      </w:rPr>
      <w:t>Solution Architecture Design (SAD)</w:t>
    </w:r>
    <w:r>
      <w:rPr>
        <w:sz w:val="16"/>
      </w:rPr>
      <w:t xml:space="preserve">                                                                                 </w:t>
    </w:r>
    <w:r>
      <w:t xml:space="preserve"> </w:t>
    </w:r>
    <w:r>
      <w:rPr>
        <w:noProof/>
        <w:lang w:val="en-AU" w:eastAsia="en-AU"/>
      </w:rPr>
      <w:drawing>
        <wp:inline distT="0" distB="0" distL="0" distR="0" wp14:anchorId="7671A4D0" wp14:editId="00CCA758">
          <wp:extent cx="971550" cy="70293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051" cy="705467"/>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FEC98" w14:textId="77777777" w:rsidR="0087751C" w:rsidRDefault="00676330">
    <w:pPr>
      <w:pStyle w:val="Header"/>
    </w:pPr>
    <w:r>
      <w:rPr>
        <w:noProof/>
      </w:rPr>
      <w:pict w14:anchorId="5A9FCE2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56639517" o:spid="_x0000_s2050" type="#_x0000_t136" alt="" style="position:absolute;left:0;text-align:left;margin-left:0;margin-top:0;width:524.05pt;height:174.65pt;rotation:315;z-index:-25165107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Verdana&quot;;font-size:1pt" string="DRAF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74A16" w14:textId="77777777" w:rsidR="0087751C" w:rsidRDefault="00676330">
    <w:pPr>
      <w:pStyle w:val="Header"/>
    </w:pPr>
    <w:r>
      <w:rPr>
        <w:noProof/>
      </w:rPr>
      <w:pict w14:anchorId="6E13F1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56639518" o:spid="_x0000_s2049" type="#_x0000_t136" alt="" style="position:absolute;left:0;text-align:left;margin-left:0;margin-top:0;width:524.05pt;height:174.65pt;rotation:315;z-index:-25165516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Verdana&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05DC8" w14:textId="77777777" w:rsidR="0087751C" w:rsidRPr="001F7618" w:rsidRDefault="0087751C" w:rsidP="006D2143">
    <w:pPr>
      <w:pBdr>
        <w:bottom w:val="single" w:sz="4" w:space="1" w:color="auto"/>
      </w:pBdr>
      <w:tabs>
        <w:tab w:val="left" w:pos="9090"/>
      </w:tabs>
      <w:spacing w:line="360" w:lineRule="auto"/>
    </w:pPr>
    <w:r w:rsidRPr="00110C51">
      <w:rPr>
        <w:b/>
        <w:sz w:val="16"/>
      </w:rPr>
      <w:t xml:space="preserve">Solution Architecture Design (SAD)     </w:t>
    </w:r>
    <w:r w:rsidRPr="00C779F5">
      <w:rPr>
        <w:sz w:val="16"/>
      </w:rPr>
      <w:t xml:space="preserve">                                                                   </w:t>
    </w:r>
    <w:r>
      <w:rPr>
        <w:sz w:val="16"/>
      </w:rPr>
      <w:tab/>
    </w:r>
    <w:r>
      <w:rPr>
        <w:sz w:val="16"/>
      </w:rPr>
      <w:tab/>
    </w:r>
    <w:r>
      <w:rPr>
        <w:sz w:val="16"/>
      </w:rPr>
      <w:tab/>
    </w:r>
    <w:r>
      <w:rPr>
        <w:sz w:val="16"/>
      </w:rPr>
      <w:tab/>
      <w:t xml:space="preserve">                </w:t>
    </w:r>
    <w:r>
      <w:t xml:space="preserve"> </w:t>
    </w:r>
    <w:r>
      <w:rPr>
        <w:noProof/>
        <w:lang w:val="en-AU" w:eastAsia="en-AU"/>
      </w:rPr>
      <w:drawing>
        <wp:inline distT="0" distB="0" distL="0" distR="0" wp14:anchorId="49A26DAE" wp14:editId="775693D5">
          <wp:extent cx="971550" cy="70293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051" cy="705467"/>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183C9" w14:textId="77777777" w:rsidR="0087751C" w:rsidRPr="001F7618" w:rsidRDefault="0087751C" w:rsidP="00B73A1E">
    <w:pPr>
      <w:pBdr>
        <w:bottom w:val="single" w:sz="4" w:space="1" w:color="auto"/>
      </w:pBdr>
      <w:tabs>
        <w:tab w:val="left" w:pos="9090"/>
      </w:tabs>
      <w:spacing w:line="360" w:lineRule="auto"/>
    </w:pPr>
    <w:bookmarkStart w:id="136" w:name="OLE_LINK1"/>
    <w:bookmarkStart w:id="137" w:name="OLE_LINK2"/>
    <w:bookmarkStart w:id="138" w:name="OLE_LINK10"/>
    <w:r w:rsidRPr="00110C51">
      <w:rPr>
        <w:b/>
        <w:sz w:val="16"/>
      </w:rPr>
      <w:t>Solution Architecture Design (SAD)</w:t>
    </w:r>
    <w:bookmarkEnd w:id="136"/>
    <w:bookmarkEnd w:id="137"/>
    <w:bookmarkEnd w:id="138"/>
    <w:r>
      <w:rPr>
        <w:sz w:val="16"/>
      </w:rPr>
      <w:t xml:space="preserve">                                                                        </w:t>
    </w:r>
    <w:r>
      <w:rPr>
        <w:sz w:val="16"/>
      </w:rPr>
      <w:tab/>
    </w:r>
    <w:r>
      <w:rPr>
        <w:sz w:val="16"/>
      </w:rPr>
      <w:tab/>
    </w:r>
    <w:r>
      <w:rPr>
        <w:sz w:val="16"/>
      </w:rPr>
      <w:tab/>
    </w:r>
    <w:r>
      <w:rPr>
        <w:sz w:val="16"/>
      </w:rPr>
      <w:tab/>
      <w:t xml:space="preserve">                </w:t>
    </w:r>
    <w:r>
      <w:t xml:space="preserve"> </w:t>
    </w:r>
    <w:r>
      <w:rPr>
        <w:noProof/>
        <w:lang w:val="en-AU" w:eastAsia="en-AU"/>
      </w:rPr>
      <w:drawing>
        <wp:inline distT="0" distB="0" distL="0" distR="0" wp14:anchorId="4F725A99" wp14:editId="710A821C">
          <wp:extent cx="971550" cy="70293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051" cy="705467"/>
                  </a:xfrm>
                  <a:prstGeom prst="rect">
                    <a:avLst/>
                  </a:prstGeom>
                  <a:noFill/>
                  <a:ln>
                    <a:noFill/>
                  </a:ln>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442915" w14:textId="77777777" w:rsidR="0087751C" w:rsidRPr="001F7618" w:rsidRDefault="0087751C" w:rsidP="002A00E4">
    <w:pPr>
      <w:pBdr>
        <w:bottom w:val="single" w:sz="4" w:space="1" w:color="auto"/>
      </w:pBdr>
      <w:tabs>
        <w:tab w:val="left" w:pos="9090"/>
      </w:tabs>
      <w:spacing w:line="360" w:lineRule="auto"/>
    </w:pPr>
    <w:r w:rsidRPr="00110C51">
      <w:rPr>
        <w:b/>
        <w:sz w:val="16"/>
      </w:rPr>
      <w:t>Solution Architecture Design (SAD)</w:t>
    </w:r>
    <w:r>
      <w:rPr>
        <w:sz w:val="16"/>
      </w:rPr>
      <w:t xml:space="preserve">                                                                                   </w:t>
    </w:r>
    <w:r>
      <w:t xml:space="preserve"> </w:t>
    </w:r>
    <w:r>
      <w:rPr>
        <w:noProof/>
        <w:lang w:val="en-AU" w:eastAsia="en-AU"/>
      </w:rPr>
      <w:drawing>
        <wp:inline distT="0" distB="0" distL="0" distR="0" wp14:anchorId="3B2E66E8" wp14:editId="7E2E9A22">
          <wp:extent cx="971550" cy="70293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051" cy="705467"/>
                  </a:xfrm>
                  <a:prstGeom prst="rect">
                    <a:avLst/>
                  </a:prstGeom>
                  <a:noFill/>
                  <a:ln>
                    <a:noFill/>
                  </a:ln>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62B91" w14:textId="77777777" w:rsidR="0087751C" w:rsidRPr="001F7618" w:rsidRDefault="0087751C" w:rsidP="00B73A1E">
    <w:pPr>
      <w:pBdr>
        <w:bottom w:val="single" w:sz="4" w:space="1" w:color="auto"/>
      </w:pBdr>
      <w:tabs>
        <w:tab w:val="left" w:pos="9090"/>
      </w:tabs>
      <w:spacing w:line="360" w:lineRule="auto"/>
    </w:pPr>
    <w:r w:rsidRPr="00110C51">
      <w:rPr>
        <w:b/>
        <w:sz w:val="16"/>
      </w:rPr>
      <w:t>Solution Architecture Design (SAD)</w:t>
    </w:r>
    <w:r>
      <w:rPr>
        <w:sz w:val="16"/>
      </w:rPr>
      <w:t xml:space="preserve">                                                                                   </w:t>
    </w:r>
    <w:r>
      <w:t xml:space="preserve"> </w:t>
    </w:r>
    <w:r>
      <w:rPr>
        <w:noProof/>
        <w:lang w:val="en-AU" w:eastAsia="en-AU"/>
      </w:rPr>
      <w:drawing>
        <wp:inline distT="0" distB="0" distL="0" distR="0" wp14:anchorId="5CDC11F8" wp14:editId="01AA4E9C">
          <wp:extent cx="971550" cy="70293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051" cy="705467"/>
                  </a:xfrm>
                  <a:prstGeom prst="rect">
                    <a:avLst/>
                  </a:prstGeom>
                  <a:noFill/>
                  <a:ln>
                    <a:noFill/>
                  </a:ln>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1567A" w14:textId="77777777" w:rsidR="0087751C" w:rsidRPr="001F7618" w:rsidRDefault="0087751C" w:rsidP="00B73A1E">
    <w:pPr>
      <w:pBdr>
        <w:bottom w:val="single" w:sz="4" w:space="1" w:color="auto"/>
      </w:pBdr>
      <w:tabs>
        <w:tab w:val="left" w:pos="9090"/>
      </w:tabs>
      <w:spacing w:line="360" w:lineRule="auto"/>
    </w:pPr>
    <w:r w:rsidRPr="00110C51">
      <w:rPr>
        <w:b/>
        <w:sz w:val="16"/>
      </w:rPr>
      <w:t xml:space="preserve">Solution Architecture Design (SAD)               </w:t>
    </w:r>
    <w:r w:rsidRPr="00C779F5">
      <w:rPr>
        <w:sz w:val="16"/>
      </w:rPr>
      <w:t xml:space="preserve">                                             </w:t>
    </w:r>
    <w:r>
      <w:rPr>
        <w:sz w:val="16"/>
      </w:rPr>
      <w:tab/>
    </w:r>
    <w:r>
      <w:rPr>
        <w:sz w:val="16"/>
      </w:rPr>
      <w:tab/>
    </w:r>
    <w:r>
      <w:rPr>
        <w:sz w:val="16"/>
      </w:rPr>
      <w:tab/>
      <w:t xml:space="preserve">                            </w:t>
    </w:r>
    <w:r>
      <w:t xml:space="preserve"> </w:t>
    </w:r>
    <w:r>
      <w:rPr>
        <w:noProof/>
        <w:lang w:val="en-AU" w:eastAsia="en-AU"/>
      </w:rPr>
      <w:drawing>
        <wp:inline distT="0" distB="0" distL="0" distR="0" wp14:anchorId="7D965F48" wp14:editId="0CD2383C">
          <wp:extent cx="971550" cy="70293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051" cy="70546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F1587666"/>
    <w:lvl w:ilvl="0">
      <w:start w:val="1"/>
      <w:numFmt w:val="bullet"/>
      <w:pStyle w:val="ListBullet2"/>
      <w:lvlText w:val="o"/>
      <w:lvlJc w:val="left"/>
      <w:pPr>
        <w:ind w:left="643" w:hanging="360"/>
      </w:pPr>
      <w:rPr>
        <w:rFonts w:ascii="Courier New" w:hAnsi="Courier New" w:cs="Courier New" w:hint="default"/>
      </w:rPr>
    </w:lvl>
  </w:abstractNum>
  <w:abstractNum w:abstractNumId="1" w15:restartNumberingAfterBreak="0">
    <w:nsid w:val="FFFFFF89"/>
    <w:multiLevelType w:val="singleLevel"/>
    <w:tmpl w:val="1F1CFCA6"/>
    <w:lvl w:ilvl="0">
      <w:start w:val="1"/>
      <w:numFmt w:val="upperRoman"/>
      <w:pStyle w:val="ListNumber1"/>
      <w:lvlText w:val="%1."/>
      <w:lvlJc w:val="right"/>
      <w:pPr>
        <w:ind w:left="786" w:hanging="360"/>
      </w:pPr>
      <w:rPr>
        <w:rFonts w:hint="default"/>
        <w:b/>
      </w:rPr>
    </w:lvl>
  </w:abstractNum>
  <w:abstractNum w:abstractNumId="2" w15:restartNumberingAfterBreak="0">
    <w:nsid w:val="051E734D"/>
    <w:multiLevelType w:val="hybridMultilevel"/>
    <w:tmpl w:val="4644EE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2876BE"/>
    <w:multiLevelType w:val="hybridMultilevel"/>
    <w:tmpl w:val="2BD285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A55C27"/>
    <w:multiLevelType w:val="hybridMultilevel"/>
    <w:tmpl w:val="F6BC4FA2"/>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5" w15:restartNumberingAfterBreak="0">
    <w:nsid w:val="12713A61"/>
    <w:multiLevelType w:val="hybridMultilevel"/>
    <w:tmpl w:val="01D80ED4"/>
    <w:lvl w:ilvl="0" w:tplc="A97C58C4">
      <w:start w:val="1"/>
      <w:numFmt w:val="decimal"/>
      <w:pStyle w:val="PTVNumberedText"/>
      <w:lvlText w:val="%1."/>
      <w:lvlJc w:val="left"/>
      <w:pPr>
        <w:tabs>
          <w:tab w:val="num" w:pos="1980"/>
        </w:tabs>
        <w:ind w:left="1980" w:hanging="360"/>
      </w:pPr>
    </w:lvl>
    <w:lvl w:ilvl="1" w:tplc="0C090019" w:tentative="1">
      <w:start w:val="1"/>
      <w:numFmt w:val="lowerLetter"/>
      <w:lvlText w:val="%2."/>
      <w:lvlJc w:val="left"/>
      <w:pPr>
        <w:tabs>
          <w:tab w:val="num" w:pos="2700"/>
        </w:tabs>
        <w:ind w:left="2700" w:hanging="360"/>
      </w:pPr>
    </w:lvl>
    <w:lvl w:ilvl="2" w:tplc="0C09001B" w:tentative="1">
      <w:start w:val="1"/>
      <w:numFmt w:val="lowerRoman"/>
      <w:lvlText w:val="%3."/>
      <w:lvlJc w:val="right"/>
      <w:pPr>
        <w:tabs>
          <w:tab w:val="num" w:pos="3420"/>
        </w:tabs>
        <w:ind w:left="3420" w:hanging="180"/>
      </w:pPr>
    </w:lvl>
    <w:lvl w:ilvl="3" w:tplc="0C09000F" w:tentative="1">
      <w:start w:val="1"/>
      <w:numFmt w:val="decimal"/>
      <w:lvlText w:val="%4."/>
      <w:lvlJc w:val="left"/>
      <w:pPr>
        <w:tabs>
          <w:tab w:val="num" w:pos="4140"/>
        </w:tabs>
        <w:ind w:left="4140" w:hanging="360"/>
      </w:pPr>
    </w:lvl>
    <w:lvl w:ilvl="4" w:tplc="0C090019" w:tentative="1">
      <w:start w:val="1"/>
      <w:numFmt w:val="lowerLetter"/>
      <w:lvlText w:val="%5."/>
      <w:lvlJc w:val="left"/>
      <w:pPr>
        <w:tabs>
          <w:tab w:val="num" w:pos="4860"/>
        </w:tabs>
        <w:ind w:left="4860" w:hanging="360"/>
      </w:pPr>
    </w:lvl>
    <w:lvl w:ilvl="5" w:tplc="0C09001B" w:tentative="1">
      <w:start w:val="1"/>
      <w:numFmt w:val="lowerRoman"/>
      <w:lvlText w:val="%6."/>
      <w:lvlJc w:val="right"/>
      <w:pPr>
        <w:tabs>
          <w:tab w:val="num" w:pos="5580"/>
        </w:tabs>
        <w:ind w:left="5580" w:hanging="180"/>
      </w:pPr>
    </w:lvl>
    <w:lvl w:ilvl="6" w:tplc="0C09000F" w:tentative="1">
      <w:start w:val="1"/>
      <w:numFmt w:val="decimal"/>
      <w:lvlText w:val="%7."/>
      <w:lvlJc w:val="left"/>
      <w:pPr>
        <w:tabs>
          <w:tab w:val="num" w:pos="6300"/>
        </w:tabs>
        <w:ind w:left="6300" w:hanging="360"/>
      </w:pPr>
    </w:lvl>
    <w:lvl w:ilvl="7" w:tplc="0C090019" w:tentative="1">
      <w:start w:val="1"/>
      <w:numFmt w:val="lowerLetter"/>
      <w:lvlText w:val="%8."/>
      <w:lvlJc w:val="left"/>
      <w:pPr>
        <w:tabs>
          <w:tab w:val="num" w:pos="7020"/>
        </w:tabs>
        <w:ind w:left="7020" w:hanging="360"/>
      </w:pPr>
    </w:lvl>
    <w:lvl w:ilvl="8" w:tplc="0C09001B" w:tentative="1">
      <w:start w:val="1"/>
      <w:numFmt w:val="lowerRoman"/>
      <w:lvlText w:val="%9."/>
      <w:lvlJc w:val="right"/>
      <w:pPr>
        <w:tabs>
          <w:tab w:val="num" w:pos="7740"/>
        </w:tabs>
        <w:ind w:left="7740" w:hanging="180"/>
      </w:pPr>
    </w:lvl>
  </w:abstractNum>
  <w:abstractNum w:abstractNumId="6" w15:restartNumberingAfterBreak="0">
    <w:nsid w:val="153E1CDC"/>
    <w:multiLevelType w:val="hybridMultilevel"/>
    <w:tmpl w:val="51383B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5A754EE"/>
    <w:multiLevelType w:val="hybridMultilevel"/>
    <w:tmpl w:val="F7063328"/>
    <w:lvl w:ilvl="0" w:tplc="01B26778">
      <w:start w:val="10"/>
      <w:numFmt w:val="bullet"/>
      <w:lvlText w:val="-"/>
      <w:lvlJc w:val="left"/>
      <w:pPr>
        <w:ind w:left="720" w:hanging="360"/>
      </w:pPr>
      <w:rPr>
        <w:rFonts w:ascii="Verdana" w:eastAsia="PMingLiU" w:hAnsi="Verdana"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A03962"/>
    <w:multiLevelType w:val="hybridMultilevel"/>
    <w:tmpl w:val="3BCA0D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0A2DC1"/>
    <w:multiLevelType w:val="hybridMultilevel"/>
    <w:tmpl w:val="0C4AF550"/>
    <w:lvl w:ilvl="0" w:tplc="04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10" w15:restartNumberingAfterBreak="0">
    <w:nsid w:val="1F9B2E0B"/>
    <w:multiLevelType w:val="hybridMultilevel"/>
    <w:tmpl w:val="51383B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2F95A4C"/>
    <w:multiLevelType w:val="hybridMultilevel"/>
    <w:tmpl w:val="AB2AFC86"/>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9654298"/>
    <w:multiLevelType w:val="hybridMultilevel"/>
    <w:tmpl w:val="F90E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F41F29"/>
    <w:multiLevelType w:val="hybridMultilevel"/>
    <w:tmpl w:val="0B32C8CE"/>
    <w:lvl w:ilvl="0" w:tplc="4C6EA658">
      <w:start w:val="1"/>
      <w:numFmt w:val="bullet"/>
      <w:lvlText w:val="-"/>
      <w:lvlJc w:val="left"/>
      <w:pPr>
        <w:ind w:left="792" w:hanging="360"/>
      </w:pPr>
      <w:rPr>
        <w:rFonts w:ascii="Verdana" w:eastAsia="PMingLiU" w:hAnsi="Verdana" w:cs="Times New Roman" w:hint="default"/>
      </w:rPr>
    </w:lvl>
    <w:lvl w:ilvl="1" w:tplc="0C090003" w:tentative="1">
      <w:start w:val="1"/>
      <w:numFmt w:val="bullet"/>
      <w:lvlText w:val="o"/>
      <w:lvlJc w:val="left"/>
      <w:pPr>
        <w:ind w:left="1512" w:hanging="360"/>
      </w:pPr>
      <w:rPr>
        <w:rFonts w:ascii="Courier New" w:hAnsi="Courier New" w:cs="Courier New" w:hint="default"/>
      </w:rPr>
    </w:lvl>
    <w:lvl w:ilvl="2" w:tplc="0C090005" w:tentative="1">
      <w:start w:val="1"/>
      <w:numFmt w:val="bullet"/>
      <w:lvlText w:val=""/>
      <w:lvlJc w:val="left"/>
      <w:pPr>
        <w:ind w:left="2232" w:hanging="360"/>
      </w:pPr>
      <w:rPr>
        <w:rFonts w:ascii="Wingdings" w:hAnsi="Wingdings" w:hint="default"/>
      </w:rPr>
    </w:lvl>
    <w:lvl w:ilvl="3" w:tplc="0C090001" w:tentative="1">
      <w:start w:val="1"/>
      <w:numFmt w:val="bullet"/>
      <w:lvlText w:val=""/>
      <w:lvlJc w:val="left"/>
      <w:pPr>
        <w:ind w:left="2952" w:hanging="360"/>
      </w:pPr>
      <w:rPr>
        <w:rFonts w:ascii="Symbol" w:hAnsi="Symbol" w:hint="default"/>
      </w:rPr>
    </w:lvl>
    <w:lvl w:ilvl="4" w:tplc="0C090003" w:tentative="1">
      <w:start w:val="1"/>
      <w:numFmt w:val="bullet"/>
      <w:lvlText w:val="o"/>
      <w:lvlJc w:val="left"/>
      <w:pPr>
        <w:ind w:left="3672" w:hanging="360"/>
      </w:pPr>
      <w:rPr>
        <w:rFonts w:ascii="Courier New" w:hAnsi="Courier New" w:cs="Courier New" w:hint="default"/>
      </w:rPr>
    </w:lvl>
    <w:lvl w:ilvl="5" w:tplc="0C090005" w:tentative="1">
      <w:start w:val="1"/>
      <w:numFmt w:val="bullet"/>
      <w:lvlText w:val=""/>
      <w:lvlJc w:val="left"/>
      <w:pPr>
        <w:ind w:left="4392" w:hanging="360"/>
      </w:pPr>
      <w:rPr>
        <w:rFonts w:ascii="Wingdings" w:hAnsi="Wingdings" w:hint="default"/>
      </w:rPr>
    </w:lvl>
    <w:lvl w:ilvl="6" w:tplc="0C090001" w:tentative="1">
      <w:start w:val="1"/>
      <w:numFmt w:val="bullet"/>
      <w:lvlText w:val=""/>
      <w:lvlJc w:val="left"/>
      <w:pPr>
        <w:ind w:left="5112" w:hanging="360"/>
      </w:pPr>
      <w:rPr>
        <w:rFonts w:ascii="Symbol" w:hAnsi="Symbol" w:hint="default"/>
      </w:rPr>
    </w:lvl>
    <w:lvl w:ilvl="7" w:tplc="0C090003" w:tentative="1">
      <w:start w:val="1"/>
      <w:numFmt w:val="bullet"/>
      <w:lvlText w:val="o"/>
      <w:lvlJc w:val="left"/>
      <w:pPr>
        <w:ind w:left="5832" w:hanging="360"/>
      </w:pPr>
      <w:rPr>
        <w:rFonts w:ascii="Courier New" w:hAnsi="Courier New" w:cs="Courier New" w:hint="default"/>
      </w:rPr>
    </w:lvl>
    <w:lvl w:ilvl="8" w:tplc="0C090005" w:tentative="1">
      <w:start w:val="1"/>
      <w:numFmt w:val="bullet"/>
      <w:lvlText w:val=""/>
      <w:lvlJc w:val="left"/>
      <w:pPr>
        <w:ind w:left="6552" w:hanging="360"/>
      </w:pPr>
      <w:rPr>
        <w:rFonts w:ascii="Wingdings" w:hAnsi="Wingdings" w:hint="default"/>
      </w:rPr>
    </w:lvl>
  </w:abstractNum>
  <w:abstractNum w:abstractNumId="14" w15:restartNumberingAfterBreak="0">
    <w:nsid w:val="316D4FAB"/>
    <w:multiLevelType w:val="hybridMultilevel"/>
    <w:tmpl w:val="504A9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79297C"/>
    <w:multiLevelType w:val="hybridMultilevel"/>
    <w:tmpl w:val="1ADCBC1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372A7D86"/>
    <w:multiLevelType w:val="hybridMultilevel"/>
    <w:tmpl w:val="BE2670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95E0E00"/>
    <w:multiLevelType w:val="hybridMultilevel"/>
    <w:tmpl w:val="7D48C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73364"/>
    <w:multiLevelType w:val="hybridMultilevel"/>
    <w:tmpl w:val="FB823830"/>
    <w:lvl w:ilvl="0" w:tplc="87AAE8B8">
      <w:start w:val="5"/>
      <w:numFmt w:val="bullet"/>
      <w:lvlText w:val="–"/>
      <w:lvlJc w:val="left"/>
      <w:pPr>
        <w:ind w:left="1152" w:hanging="360"/>
      </w:pPr>
      <w:rPr>
        <w:rFonts w:ascii="Verdana" w:eastAsia="Times New Roman" w:hAnsi="Verdana" w:cs="Arial" w:hint="default"/>
      </w:rPr>
    </w:lvl>
    <w:lvl w:ilvl="1" w:tplc="1638E4BE">
      <w:numFmt w:val="bullet"/>
      <w:lvlText w:val="•"/>
      <w:lvlJc w:val="left"/>
      <w:pPr>
        <w:ind w:left="2082" w:hanging="570"/>
      </w:pPr>
      <w:rPr>
        <w:rFonts w:ascii="Verdana" w:eastAsia="PMingLiU" w:hAnsi="Verdana" w:cs="Times New Roman"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19" w15:restartNumberingAfterBreak="0">
    <w:nsid w:val="43177AEF"/>
    <w:multiLevelType w:val="hybridMultilevel"/>
    <w:tmpl w:val="79041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3875456"/>
    <w:multiLevelType w:val="hybridMultilevel"/>
    <w:tmpl w:val="830026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EF6695F"/>
    <w:multiLevelType w:val="hybridMultilevel"/>
    <w:tmpl w:val="55B6BF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6165B3C"/>
    <w:multiLevelType w:val="hybridMultilevel"/>
    <w:tmpl w:val="79041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7F7D40"/>
    <w:multiLevelType w:val="hybridMultilevel"/>
    <w:tmpl w:val="04F8F9DC"/>
    <w:lvl w:ilvl="0" w:tplc="885EFF2C">
      <w:start w:val="1"/>
      <w:numFmt w:val="bullet"/>
      <w:lvlText w:val="-"/>
      <w:lvlJc w:val="left"/>
      <w:pPr>
        <w:ind w:left="792" w:hanging="360"/>
      </w:pPr>
      <w:rPr>
        <w:rFonts w:ascii="Verdana" w:eastAsia="PMingLiU" w:hAnsi="Verdana" w:cs="Times New Roman" w:hint="default"/>
      </w:rPr>
    </w:lvl>
    <w:lvl w:ilvl="1" w:tplc="0C090003" w:tentative="1">
      <w:start w:val="1"/>
      <w:numFmt w:val="bullet"/>
      <w:lvlText w:val="o"/>
      <w:lvlJc w:val="left"/>
      <w:pPr>
        <w:ind w:left="1512" w:hanging="360"/>
      </w:pPr>
      <w:rPr>
        <w:rFonts w:ascii="Courier New" w:hAnsi="Courier New" w:cs="Courier New" w:hint="default"/>
      </w:rPr>
    </w:lvl>
    <w:lvl w:ilvl="2" w:tplc="0C090005" w:tentative="1">
      <w:start w:val="1"/>
      <w:numFmt w:val="bullet"/>
      <w:lvlText w:val=""/>
      <w:lvlJc w:val="left"/>
      <w:pPr>
        <w:ind w:left="2232" w:hanging="360"/>
      </w:pPr>
      <w:rPr>
        <w:rFonts w:ascii="Wingdings" w:hAnsi="Wingdings" w:hint="default"/>
      </w:rPr>
    </w:lvl>
    <w:lvl w:ilvl="3" w:tplc="0C090001" w:tentative="1">
      <w:start w:val="1"/>
      <w:numFmt w:val="bullet"/>
      <w:lvlText w:val=""/>
      <w:lvlJc w:val="left"/>
      <w:pPr>
        <w:ind w:left="2952" w:hanging="360"/>
      </w:pPr>
      <w:rPr>
        <w:rFonts w:ascii="Symbol" w:hAnsi="Symbol" w:hint="default"/>
      </w:rPr>
    </w:lvl>
    <w:lvl w:ilvl="4" w:tplc="0C090003" w:tentative="1">
      <w:start w:val="1"/>
      <w:numFmt w:val="bullet"/>
      <w:lvlText w:val="o"/>
      <w:lvlJc w:val="left"/>
      <w:pPr>
        <w:ind w:left="3672" w:hanging="360"/>
      </w:pPr>
      <w:rPr>
        <w:rFonts w:ascii="Courier New" w:hAnsi="Courier New" w:cs="Courier New" w:hint="default"/>
      </w:rPr>
    </w:lvl>
    <w:lvl w:ilvl="5" w:tplc="0C090005" w:tentative="1">
      <w:start w:val="1"/>
      <w:numFmt w:val="bullet"/>
      <w:lvlText w:val=""/>
      <w:lvlJc w:val="left"/>
      <w:pPr>
        <w:ind w:left="4392" w:hanging="360"/>
      </w:pPr>
      <w:rPr>
        <w:rFonts w:ascii="Wingdings" w:hAnsi="Wingdings" w:hint="default"/>
      </w:rPr>
    </w:lvl>
    <w:lvl w:ilvl="6" w:tplc="0C090001" w:tentative="1">
      <w:start w:val="1"/>
      <w:numFmt w:val="bullet"/>
      <w:lvlText w:val=""/>
      <w:lvlJc w:val="left"/>
      <w:pPr>
        <w:ind w:left="5112" w:hanging="360"/>
      </w:pPr>
      <w:rPr>
        <w:rFonts w:ascii="Symbol" w:hAnsi="Symbol" w:hint="default"/>
      </w:rPr>
    </w:lvl>
    <w:lvl w:ilvl="7" w:tplc="0C090003" w:tentative="1">
      <w:start w:val="1"/>
      <w:numFmt w:val="bullet"/>
      <w:lvlText w:val="o"/>
      <w:lvlJc w:val="left"/>
      <w:pPr>
        <w:ind w:left="5832" w:hanging="360"/>
      </w:pPr>
      <w:rPr>
        <w:rFonts w:ascii="Courier New" w:hAnsi="Courier New" w:cs="Courier New" w:hint="default"/>
      </w:rPr>
    </w:lvl>
    <w:lvl w:ilvl="8" w:tplc="0C090005" w:tentative="1">
      <w:start w:val="1"/>
      <w:numFmt w:val="bullet"/>
      <w:lvlText w:val=""/>
      <w:lvlJc w:val="left"/>
      <w:pPr>
        <w:ind w:left="6552" w:hanging="360"/>
      </w:pPr>
      <w:rPr>
        <w:rFonts w:ascii="Wingdings" w:hAnsi="Wingdings" w:hint="default"/>
      </w:rPr>
    </w:lvl>
  </w:abstractNum>
  <w:abstractNum w:abstractNumId="24" w15:restartNumberingAfterBreak="0">
    <w:nsid w:val="58190CFD"/>
    <w:multiLevelType w:val="hybridMultilevel"/>
    <w:tmpl w:val="DFA0B8B2"/>
    <w:lvl w:ilvl="0" w:tplc="21446F92">
      <w:start w:val="1"/>
      <w:numFmt w:val="bullet"/>
      <w:pStyle w:val="List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DC17B69"/>
    <w:multiLevelType w:val="hybridMultilevel"/>
    <w:tmpl w:val="89C4A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F730720"/>
    <w:multiLevelType w:val="hybridMultilevel"/>
    <w:tmpl w:val="FAA6742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6F645AF"/>
    <w:multiLevelType w:val="hybridMultilevel"/>
    <w:tmpl w:val="408CAA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8B41C30"/>
    <w:multiLevelType w:val="hybridMultilevel"/>
    <w:tmpl w:val="B0DC7AF8"/>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15:restartNumberingAfterBreak="0">
    <w:nsid w:val="6A905855"/>
    <w:multiLevelType w:val="hybridMultilevel"/>
    <w:tmpl w:val="71EE3040"/>
    <w:lvl w:ilvl="0" w:tplc="F5CC15F4">
      <w:numFmt w:val="bullet"/>
      <w:lvlText w:val="-"/>
      <w:lvlJc w:val="left"/>
      <w:pPr>
        <w:ind w:left="360" w:hanging="360"/>
      </w:pPr>
      <w:rPr>
        <w:rFonts w:ascii="Verdana" w:eastAsia="PMingLiU" w:hAnsi="Verdana" w:cs="Times New Roman"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6B974B33"/>
    <w:multiLevelType w:val="hybridMultilevel"/>
    <w:tmpl w:val="7116CA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E3C328E"/>
    <w:multiLevelType w:val="multilevel"/>
    <w:tmpl w:val="FC9A649E"/>
    <w:lvl w:ilvl="0">
      <w:start w:val="1"/>
      <w:numFmt w:val="decimal"/>
      <w:pStyle w:val="Heading1"/>
      <w:lvlText w:val="%1"/>
      <w:lvlJc w:val="left"/>
      <w:pPr>
        <w:ind w:left="-29903" w:hanging="432"/>
      </w:pPr>
    </w:lvl>
    <w:lvl w:ilvl="1">
      <w:start w:val="1"/>
      <w:numFmt w:val="decimal"/>
      <w:pStyle w:val="Heading2"/>
      <w:lvlText w:val="%1.%2"/>
      <w:lvlJc w:val="left"/>
      <w:pPr>
        <w:ind w:left="-29759" w:hanging="576"/>
      </w:pPr>
    </w:lvl>
    <w:lvl w:ilvl="2">
      <w:start w:val="1"/>
      <w:numFmt w:val="decimal"/>
      <w:pStyle w:val="Heading3"/>
      <w:lvlText w:val="%1.%2.%3"/>
      <w:lvlJc w:val="left"/>
      <w:pPr>
        <w:ind w:left="-29615" w:hanging="720"/>
      </w:pPr>
    </w:lvl>
    <w:lvl w:ilvl="3">
      <w:start w:val="1"/>
      <w:numFmt w:val="decimal"/>
      <w:pStyle w:val="Heading4"/>
      <w:lvlText w:val="%1.%2.%3.%4"/>
      <w:lvlJc w:val="left"/>
      <w:pPr>
        <w:ind w:left="-29471" w:hanging="864"/>
      </w:pPr>
    </w:lvl>
    <w:lvl w:ilvl="4">
      <w:start w:val="1"/>
      <w:numFmt w:val="decimal"/>
      <w:pStyle w:val="Heading5"/>
      <w:lvlText w:val="%1.%2.%3.%4.%5"/>
      <w:lvlJc w:val="left"/>
      <w:pPr>
        <w:ind w:left="-29327" w:hanging="1008"/>
      </w:pPr>
    </w:lvl>
    <w:lvl w:ilvl="5">
      <w:start w:val="1"/>
      <w:numFmt w:val="decimal"/>
      <w:pStyle w:val="Heading6"/>
      <w:lvlText w:val="%1.%2.%3.%4.%5.%6"/>
      <w:lvlJc w:val="left"/>
      <w:pPr>
        <w:ind w:left="-29183" w:hanging="1152"/>
      </w:pPr>
    </w:lvl>
    <w:lvl w:ilvl="6">
      <w:start w:val="1"/>
      <w:numFmt w:val="decimal"/>
      <w:pStyle w:val="Heading7"/>
      <w:lvlText w:val="%1.%2.%3.%4.%5.%6.%7"/>
      <w:lvlJc w:val="left"/>
      <w:pPr>
        <w:ind w:left="-29039" w:hanging="1296"/>
      </w:pPr>
    </w:lvl>
    <w:lvl w:ilvl="7">
      <w:start w:val="1"/>
      <w:numFmt w:val="decimal"/>
      <w:pStyle w:val="Heading8"/>
      <w:lvlText w:val="%1.%2.%3.%4.%5.%6.%7.%8"/>
      <w:lvlJc w:val="left"/>
      <w:pPr>
        <w:ind w:left="-28895" w:hanging="1440"/>
      </w:pPr>
    </w:lvl>
    <w:lvl w:ilvl="8">
      <w:start w:val="1"/>
      <w:numFmt w:val="decimal"/>
      <w:pStyle w:val="Heading9"/>
      <w:lvlText w:val="%1.%2.%3.%4.%5.%6.%7.%8.%9"/>
      <w:lvlJc w:val="left"/>
      <w:pPr>
        <w:ind w:left="-28751" w:hanging="1584"/>
      </w:pPr>
    </w:lvl>
  </w:abstractNum>
  <w:abstractNum w:abstractNumId="32" w15:restartNumberingAfterBreak="0">
    <w:nsid w:val="6FD75C3F"/>
    <w:multiLevelType w:val="hybridMultilevel"/>
    <w:tmpl w:val="8A0EA7A6"/>
    <w:lvl w:ilvl="0" w:tplc="0B760D5A">
      <w:start w:val="1"/>
      <w:numFmt w:val="decimal"/>
      <w:lvlText w:val="%1)"/>
      <w:lvlJc w:val="left"/>
      <w:pPr>
        <w:ind w:left="792" w:hanging="360"/>
      </w:pPr>
      <w:rPr>
        <w:rFonts w:hint="default"/>
      </w:rPr>
    </w:lvl>
    <w:lvl w:ilvl="1" w:tplc="0C090019" w:tentative="1">
      <w:start w:val="1"/>
      <w:numFmt w:val="lowerLetter"/>
      <w:lvlText w:val="%2."/>
      <w:lvlJc w:val="left"/>
      <w:pPr>
        <w:ind w:left="1512" w:hanging="360"/>
      </w:pPr>
    </w:lvl>
    <w:lvl w:ilvl="2" w:tplc="0C09001B" w:tentative="1">
      <w:start w:val="1"/>
      <w:numFmt w:val="lowerRoman"/>
      <w:lvlText w:val="%3."/>
      <w:lvlJc w:val="right"/>
      <w:pPr>
        <w:ind w:left="2232" w:hanging="180"/>
      </w:pPr>
    </w:lvl>
    <w:lvl w:ilvl="3" w:tplc="0C09000F" w:tentative="1">
      <w:start w:val="1"/>
      <w:numFmt w:val="decimal"/>
      <w:lvlText w:val="%4."/>
      <w:lvlJc w:val="left"/>
      <w:pPr>
        <w:ind w:left="2952" w:hanging="360"/>
      </w:pPr>
    </w:lvl>
    <w:lvl w:ilvl="4" w:tplc="0C090019" w:tentative="1">
      <w:start w:val="1"/>
      <w:numFmt w:val="lowerLetter"/>
      <w:lvlText w:val="%5."/>
      <w:lvlJc w:val="left"/>
      <w:pPr>
        <w:ind w:left="3672" w:hanging="360"/>
      </w:pPr>
    </w:lvl>
    <w:lvl w:ilvl="5" w:tplc="0C09001B" w:tentative="1">
      <w:start w:val="1"/>
      <w:numFmt w:val="lowerRoman"/>
      <w:lvlText w:val="%6."/>
      <w:lvlJc w:val="right"/>
      <w:pPr>
        <w:ind w:left="4392" w:hanging="180"/>
      </w:pPr>
    </w:lvl>
    <w:lvl w:ilvl="6" w:tplc="0C09000F" w:tentative="1">
      <w:start w:val="1"/>
      <w:numFmt w:val="decimal"/>
      <w:lvlText w:val="%7."/>
      <w:lvlJc w:val="left"/>
      <w:pPr>
        <w:ind w:left="5112" w:hanging="360"/>
      </w:pPr>
    </w:lvl>
    <w:lvl w:ilvl="7" w:tplc="0C090019" w:tentative="1">
      <w:start w:val="1"/>
      <w:numFmt w:val="lowerLetter"/>
      <w:lvlText w:val="%8."/>
      <w:lvlJc w:val="left"/>
      <w:pPr>
        <w:ind w:left="5832" w:hanging="360"/>
      </w:pPr>
    </w:lvl>
    <w:lvl w:ilvl="8" w:tplc="0C09001B" w:tentative="1">
      <w:start w:val="1"/>
      <w:numFmt w:val="lowerRoman"/>
      <w:lvlText w:val="%9."/>
      <w:lvlJc w:val="right"/>
      <w:pPr>
        <w:ind w:left="6552" w:hanging="180"/>
      </w:pPr>
    </w:lvl>
  </w:abstractNum>
  <w:abstractNum w:abstractNumId="33" w15:restartNumberingAfterBreak="0">
    <w:nsid w:val="70426B57"/>
    <w:multiLevelType w:val="hybridMultilevel"/>
    <w:tmpl w:val="79041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4A23FD3"/>
    <w:multiLevelType w:val="hybridMultilevel"/>
    <w:tmpl w:val="77F09E4C"/>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4EB259E"/>
    <w:multiLevelType w:val="hybridMultilevel"/>
    <w:tmpl w:val="199847CE"/>
    <w:lvl w:ilvl="0" w:tplc="1012F1C8">
      <w:start w:val="2"/>
      <w:numFmt w:val="bullet"/>
      <w:lvlText w:val="-"/>
      <w:lvlJc w:val="left"/>
      <w:pPr>
        <w:ind w:left="792" w:hanging="360"/>
      </w:pPr>
      <w:rPr>
        <w:rFonts w:ascii="Verdana" w:eastAsia="PMingLiU" w:hAnsi="Verdana" w:cs="Times New Roman" w:hint="default"/>
      </w:rPr>
    </w:lvl>
    <w:lvl w:ilvl="1" w:tplc="0C090003" w:tentative="1">
      <w:start w:val="1"/>
      <w:numFmt w:val="bullet"/>
      <w:lvlText w:val="o"/>
      <w:lvlJc w:val="left"/>
      <w:pPr>
        <w:ind w:left="1512" w:hanging="360"/>
      </w:pPr>
      <w:rPr>
        <w:rFonts w:ascii="Courier New" w:hAnsi="Courier New" w:cs="Courier New" w:hint="default"/>
      </w:rPr>
    </w:lvl>
    <w:lvl w:ilvl="2" w:tplc="0C090005" w:tentative="1">
      <w:start w:val="1"/>
      <w:numFmt w:val="bullet"/>
      <w:lvlText w:val=""/>
      <w:lvlJc w:val="left"/>
      <w:pPr>
        <w:ind w:left="2232" w:hanging="360"/>
      </w:pPr>
      <w:rPr>
        <w:rFonts w:ascii="Wingdings" w:hAnsi="Wingdings" w:hint="default"/>
      </w:rPr>
    </w:lvl>
    <w:lvl w:ilvl="3" w:tplc="0C090001" w:tentative="1">
      <w:start w:val="1"/>
      <w:numFmt w:val="bullet"/>
      <w:lvlText w:val=""/>
      <w:lvlJc w:val="left"/>
      <w:pPr>
        <w:ind w:left="2952" w:hanging="360"/>
      </w:pPr>
      <w:rPr>
        <w:rFonts w:ascii="Symbol" w:hAnsi="Symbol" w:hint="default"/>
      </w:rPr>
    </w:lvl>
    <w:lvl w:ilvl="4" w:tplc="0C090003" w:tentative="1">
      <w:start w:val="1"/>
      <w:numFmt w:val="bullet"/>
      <w:lvlText w:val="o"/>
      <w:lvlJc w:val="left"/>
      <w:pPr>
        <w:ind w:left="3672" w:hanging="360"/>
      </w:pPr>
      <w:rPr>
        <w:rFonts w:ascii="Courier New" w:hAnsi="Courier New" w:cs="Courier New" w:hint="default"/>
      </w:rPr>
    </w:lvl>
    <w:lvl w:ilvl="5" w:tplc="0C090005" w:tentative="1">
      <w:start w:val="1"/>
      <w:numFmt w:val="bullet"/>
      <w:lvlText w:val=""/>
      <w:lvlJc w:val="left"/>
      <w:pPr>
        <w:ind w:left="4392" w:hanging="360"/>
      </w:pPr>
      <w:rPr>
        <w:rFonts w:ascii="Wingdings" w:hAnsi="Wingdings" w:hint="default"/>
      </w:rPr>
    </w:lvl>
    <w:lvl w:ilvl="6" w:tplc="0C090001" w:tentative="1">
      <w:start w:val="1"/>
      <w:numFmt w:val="bullet"/>
      <w:lvlText w:val=""/>
      <w:lvlJc w:val="left"/>
      <w:pPr>
        <w:ind w:left="5112" w:hanging="360"/>
      </w:pPr>
      <w:rPr>
        <w:rFonts w:ascii="Symbol" w:hAnsi="Symbol" w:hint="default"/>
      </w:rPr>
    </w:lvl>
    <w:lvl w:ilvl="7" w:tplc="0C090003" w:tentative="1">
      <w:start w:val="1"/>
      <w:numFmt w:val="bullet"/>
      <w:lvlText w:val="o"/>
      <w:lvlJc w:val="left"/>
      <w:pPr>
        <w:ind w:left="5832" w:hanging="360"/>
      </w:pPr>
      <w:rPr>
        <w:rFonts w:ascii="Courier New" w:hAnsi="Courier New" w:cs="Courier New" w:hint="default"/>
      </w:rPr>
    </w:lvl>
    <w:lvl w:ilvl="8" w:tplc="0C090005" w:tentative="1">
      <w:start w:val="1"/>
      <w:numFmt w:val="bullet"/>
      <w:lvlText w:val=""/>
      <w:lvlJc w:val="left"/>
      <w:pPr>
        <w:ind w:left="6552" w:hanging="360"/>
      </w:pPr>
      <w:rPr>
        <w:rFonts w:ascii="Wingdings" w:hAnsi="Wingdings" w:hint="default"/>
      </w:rPr>
    </w:lvl>
  </w:abstractNum>
  <w:abstractNum w:abstractNumId="36" w15:restartNumberingAfterBreak="0">
    <w:nsid w:val="78134A79"/>
    <w:multiLevelType w:val="hybridMultilevel"/>
    <w:tmpl w:val="79B45B5E"/>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7" w15:restartNumberingAfterBreak="0">
    <w:nsid w:val="7AE623BF"/>
    <w:multiLevelType w:val="hybridMultilevel"/>
    <w:tmpl w:val="F9E0A4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E92093F"/>
    <w:multiLevelType w:val="hybridMultilevel"/>
    <w:tmpl w:val="D2FE0F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1"/>
  </w:num>
  <w:num w:numId="2">
    <w:abstractNumId w:val="31"/>
  </w:num>
  <w:num w:numId="3">
    <w:abstractNumId w:val="1"/>
  </w:num>
  <w:num w:numId="4">
    <w:abstractNumId w:val="0"/>
  </w:num>
  <w:num w:numId="5">
    <w:abstractNumId w:val="15"/>
  </w:num>
  <w:num w:numId="6">
    <w:abstractNumId w:val="18"/>
  </w:num>
  <w:num w:numId="7">
    <w:abstractNumId w:val="24"/>
  </w:num>
  <w:num w:numId="8">
    <w:abstractNumId w:val="5"/>
  </w:num>
  <w:num w:numId="9">
    <w:abstractNumId w:val="9"/>
  </w:num>
  <w:num w:numId="10">
    <w:abstractNumId w:val="27"/>
  </w:num>
  <w:num w:numId="11">
    <w:abstractNumId w:val="21"/>
  </w:num>
  <w:num w:numId="12">
    <w:abstractNumId w:val="38"/>
  </w:num>
  <w:num w:numId="13">
    <w:abstractNumId w:val="16"/>
  </w:num>
  <w:num w:numId="14">
    <w:abstractNumId w:val="2"/>
  </w:num>
  <w:num w:numId="15">
    <w:abstractNumId w:val="37"/>
  </w:num>
  <w:num w:numId="16">
    <w:abstractNumId w:val="20"/>
  </w:num>
  <w:num w:numId="17">
    <w:abstractNumId w:val="22"/>
  </w:num>
  <w:num w:numId="18">
    <w:abstractNumId w:val="3"/>
  </w:num>
  <w:num w:numId="19">
    <w:abstractNumId w:val="30"/>
  </w:num>
  <w:num w:numId="20">
    <w:abstractNumId w:val="14"/>
  </w:num>
  <w:num w:numId="21">
    <w:abstractNumId w:val="8"/>
  </w:num>
  <w:num w:numId="22">
    <w:abstractNumId w:val="25"/>
  </w:num>
  <w:num w:numId="23">
    <w:abstractNumId w:val="17"/>
  </w:num>
  <w:num w:numId="24">
    <w:abstractNumId w:val="12"/>
  </w:num>
  <w:num w:numId="25">
    <w:abstractNumId w:val="32"/>
  </w:num>
  <w:num w:numId="26">
    <w:abstractNumId w:val="35"/>
  </w:num>
  <w:num w:numId="27">
    <w:abstractNumId w:val="31"/>
  </w:num>
  <w:num w:numId="28">
    <w:abstractNumId w:val="7"/>
  </w:num>
  <w:num w:numId="29">
    <w:abstractNumId w:val="29"/>
  </w:num>
  <w:num w:numId="30">
    <w:abstractNumId w:val="13"/>
  </w:num>
  <w:num w:numId="31">
    <w:abstractNumId w:val="24"/>
  </w:num>
  <w:num w:numId="32">
    <w:abstractNumId w:val="11"/>
  </w:num>
  <w:num w:numId="33">
    <w:abstractNumId w:val="24"/>
  </w:num>
  <w:num w:numId="34">
    <w:abstractNumId w:val="34"/>
  </w:num>
  <w:num w:numId="35">
    <w:abstractNumId w:val="26"/>
  </w:num>
  <w:num w:numId="36">
    <w:abstractNumId w:val="24"/>
  </w:num>
  <w:num w:numId="37">
    <w:abstractNumId w:val="23"/>
  </w:num>
  <w:num w:numId="38">
    <w:abstractNumId w:val="36"/>
  </w:num>
  <w:num w:numId="39">
    <w:abstractNumId w:val="4"/>
  </w:num>
  <w:num w:numId="40">
    <w:abstractNumId w:val="19"/>
  </w:num>
  <w:num w:numId="41">
    <w:abstractNumId w:val="33"/>
  </w:num>
  <w:num w:numId="42">
    <w:abstractNumId w:val="6"/>
  </w:num>
  <w:num w:numId="43">
    <w:abstractNumId w:val="24"/>
  </w:num>
  <w:num w:numId="44">
    <w:abstractNumId w:val="28"/>
  </w:num>
  <w:num w:numId="45">
    <w:abstractNumId w:val="1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ole Yip">
    <w15:presenceInfo w15:providerId="AD" w15:userId="S-1-5-21-1746330075-3967643830-1945364229-298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1008"/>
  <w:drawingGridHorizontalSpacing w:val="100"/>
  <w:displayHorizontalDrawingGridEvery w:val="2"/>
  <w:characterSpacingControl w:val="doNotCompress"/>
  <w:hdrShapeDefaults>
    <o:shapedefaults v:ext="edit" spidmax="2051" fillcolor="white" strokecolor="#005a63">
      <v:fill color="white" focus="100%" type="frame"/>
      <v:stroke color="#005a63" weight="1pt"/>
      <v:shadow on="t" type="perspective" color="#622423" offset="1pt" offset2="-3pt"/>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653"/>
    <w:rsid w:val="00000570"/>
    <w:rsid w:val="00000CAB"/>
    <w:rsid w:val="00001055"/>
    <w:rsid w:val="000018AA"/>
    <w:rsid w:val="00002531"/>
    <w:rsid w:val="000027E2"/>
    <w:rsid w:val="00002BA1"/>
    <w:rsid w:val="000032CB"/>
    <w:rsid w:val="00004164"/>
    <w:rsid w:val="00004EB5"/>
    <w:rsid w:val="0000505C"/>
    <w:rsid w:val="000052F4"/>
    <w:rsid w:val="000052FE"/>
    <w:rsid w:val="000058CD"/>
    <w:rsid w:val="0000596C"/>
    <w:rsid w:val="00005A59"/>
    <w:rsid w:val="00005FD5"/>
    <w:rsid w:val="000068AC"/>
    <w:rsid w:val="00006CF0"/>
    <w:rsid w:val="00007294"/>
    <w:rsid w:val="0001080B"/>
    <w:rsid w:val="00010A2E"/>
    <w:rsid w:val="00011DA2"/>
    <w:rsid w:val="0001230E"/>
    <w:rsid w:val="00012333"/>
    <w:rsid w:val="000126D9"/>
    <w:rsid w:val="0001330B"/>
    <w:rsid w:val="000136D3"/>
    <w:rsid w:val="000137B5"/>
    <w:rsid w:val="00013DC8"/>
    <w:rsid w:val="000141E6"/>
    <w:rsid w:val="00014B6C"/>
    <w:rsid w:val="00016BE3"/>
    <w:rsid w:val="00016E19"/>
    <w:rsid w:val="000172FD"/>
    <w:rsid w:val="00017581"/>
    <w:rsid w:val="000212E3"/>
    <w:rsid w:val="00021638"/>
    <w:rsid w:val="00021B1E"/>
    <w:rsid w:val="00021B66"/>
    <w:rsid w:val="000222DA"/>
    <w:rsid w:val="00023693"/>
    <w:rsid w:val="00023E18"/>
    <w:rsid w:val="00024805"/>
    <w:rsid w:val="00025153"/>
    <w:rsid w:val="000253D6"/>
    <w:rsid w:val="00026AD8"/>
    <w:rsid w:val="00027010"/>
    <w:rsid w:val="0002775F"/>
    <w:rsid w:val="00027ED7"/>
    <w:rsid w:val="00031462"/>
    <w:rsid w:val="000355F7"/>
    <w:rsid w:val="00035E19"/>
    <w:rsid w:val="00036456"/>
    <w:rsid w:val="0003694B"/>
    <w:rsid w:val="00036B3C"/>
    <w:rsid w:val="000401BB"/>
    <w:rsid w:val="00040946"/>
    <w:rsid w:val="00040B19"/>
    <w:rsid w:val="000414E9"/>
    <w:rsid w:val="00041A16"/>
    <w:rsid w:val="00041D75"/>
    <w:rsid w:val="0004273D"/>
    <w:rsid w:val="0004325E"/>
    <w:rsid w:val="00043323"/>
    <w:rsid w:val="00044112"/>
    <w:rsid w:val="00044EE7"/>
    <w:rsid w:val="000468D1"/>
    <w:rsid w:val="00046FE7"/>
    <w:rsid w:val="00047A25"/>
    <w:rsid w:val="00050138"/>
    <w:rsid w:val="00050B54"/>
    <w:rsid w:val="00051318"/>
    <w:rsid w:val="00051BEB"/>
    <w:rsid w:val="000526AE"/>
    <w:rsid w:val="000531D0"/>
    <w:rsid w:val="0005383C"/>
    <w:rsid w:val="00053865"/>
    <w:rsid w:val="00054A19"/>
    <w:rsid w:val="00054B9A"/>
    <w:rsid w:val="00054CCC"/>
    <w:rsid w:val="0005506C"/>
    <w:rsid w:val="00055173"/>
    <w:rsid w:val="000556B1"/>
    <w:rsid w:val="00055D3B"/>
    <w:rsid w:val="000561D5"/>
    <w:rsid w:val="00056270"/>
    <w:rsid w:val="00056BA3"/>
    <w:rsid w:val="00057159"/>
    <w:rsid w:val="00057466"/>
    <w:rsid w:val="00060498"/>
    <w:rsid w:val="000606C7"/>
    <w:rsid w:val="00060772"/>
    <w:rsid w:val="0006101D"/>
    <w:rsid w:val="00061D97"/>
    <w:rsid w:val="00061EF7"/>
    <w:rsid w:val="0006346E"/>
    <w:rsid w:val="00063DF6"/>
    <w:rsid w:val="00063E80"/>
    <w:rsid w:val="0006411B"/>
    <w:rsid w:val="00064173"/>
    <w:rsid w:val="00064890"/>
    <w:rsid w:val="00065A5B"/>
    <w:rsid w:val="000660F3"/>
    <w:rsid w:val="0006617A"/>
    <w:rsid w:val="00066219"/>
    <w:rsid w:val="0006659F"/>
    <w:rsid w:val="00067223"/>
    <w:rsid w:val="0006782A"/>
    <w:rsid w:val="00067D77"/>
    <w:rsid w:val="00067E97"/>
    <w:rsid w:val="00070030"/>
    <w:rsid w:val="000704E1"/>
    <w:rsid w:val="00071AC0"/>
    <w:rsid w:val="00072969"/>
    <w:rsid w:val="00072FBF"/>
    <w:rsid w:val="0007405A"/>
    <w:rsid w:val="00074957"/>
    <w:rsid w:val="00074DBD"/>
    <w:rsid w:val="00074E68"/>
    <w:rsid w:val="00075451"/>
    <w:rsid w:val="00075486"/>
    <w:rsid w:val="0007773D"/>
    <w:rsid w:val="00080CD4"/>
    <w:rsid w:val="00080E46"/>
    <w:rsid w:val="000817E9"/>
    <w:rsid w:val="000819C4"/>
    <w:rsid w:val="00081BBF"/>
    <w:rsid w:val="00081E4C"/>
    <w:rsid w:val="0008371F"/>
    <w:rsid w:val="00083732"/>
    <w:rsid w:val="0008451A"/>
    <w:rsid w:val="00084715"/>
    <w:rsid w:val="00085E36"/>
    <w:rsid w:val="000902E5"/>
    <w:rsid w:val="000912B3"/>
    <w:rsid w:val="00091302"/>
    <w:rsid w:val="00092F97"/>
    <w:rsid w:val="00093947"/>
    <w:rsid w:val="00093B86"/>
    <w:rsid w:val="00094582"/>
    <w:rsid w:val="00095E4E"/>
    <w:rsid w:val="0009719B"/>
    <w:rsid w:val="00097717"/>
    <w:rsid w:val="0009776A"/>
    <w:rsid w:val="000A04C0"/>
    <w:rsid w:val="000A0703"/>
    <w:rsid w:val="000A0D9B"/>
    <w:rsid w:val="000A115A"/>
    <w:rsid w:val="000A1832"/>
    <w:rsid w:val="000A1C60"/>
    <w:rsid w:val="000A1FA6"/>
    <w:rsid w:val="000A247D"/>
    <w:rsid w:val="000A251A"/>
    <w:rsid w:val="000A28B4"/>
    <w:rsid w:val="000A34D8"/>
    <w:rsid w:val="000A3767"/>
    <w:rsid w:val="000A3D51"/>
    <w:rsid w:val="000A3E3D"/>
    <w:rsid w:val="000A404B"/>
    <w:rsid w:val="000A41BC"/>
    <w:rsid w:val="000A4ABD"/>
    <w:rsid w:val="000A4D66"/>
    <w:rsid w:val="000A56C0"/>
    <w:rsid w:val="000A6D96"/>
    <w:rsid w:val="000B0348"/>
    <w:rsid w:val="000B06EC"/>
    <w:rsid w:val="000B089F"/>
    <w:rsid w:val="000B09E4"/>
    <w:rsid w:val="000B1745"/>
    <w:rsid w:val="000B187B"/>
    <w:rsid w:val="000B3472"/>
    <w:rsid w:val="000B3A6A"/>
    <w:rsid w:val="000B4314"/>
    <w:rsid w:val="000B4B8C"/>
    <w:rsid w:val="000B4E83"/>
    <w:rsid w:val="000B4F6B"/>
    <w:rsid w:val="000B5DA6"/>
    <w:rsid w:val="000B60AA"/>
    <w:rsid w:val="000B707F"/>
    <w:rsid w:val="000C5169"/>
    <w:rsid w:val="000C51EA"/>
    <w:rsid w:val="000C6810"/>
    <w:rsid w:val="000C72DC"/>
    <w:rsid w:val="000C7B68"/>
    <w:rsid w:val="000D04E4"/>
    <w:rsid w:val="000D0E00"/>
    <w:rsid w:val="000D1466"/>
    <w:rsid w:val="000D2943"/>
    <w:rsid w:val="000D2F19"/>
    <w:rsid w:val="000D3177"/>
    <w:rsid w:val="000D3469"/>
    <w:rsid w:val="000D3E96"/>
    <w:rsid w:val="000D5738"/>
    <w:rsid w:val="000D63DF"/>
    <w:rsid w:val="000D7B68"/>
    <w:rsid w:val="000D7F3D"/>
    <w:rsid w:val="000E029C"/>
    <w:rsid w:val="000E05C1"/>
    <w:rsid w:val="000E11EE"/>
    <w:rsid w:val="000E156E"/>
    <w:rsid w:val="000E1B27"/>
    <w:rsid w:val="000E1B6C"/>
    <w:rsid w:val="000E1FF9"/>
    <w:rsid w:val="000E274D"/>
    <w:rsid w:val="000E34C9"/>
    <w:rsid w:val="000E3FFA"/>
    <w:rsid w:val="000E4805"/>
    <w:rsid w:val="000E5882"/>
    <w:rsid w:val="000E58B3"/>
    <w:rsid w:val="000E6372"/>
    <w:rsid w:val="000E6DFA"/>
    <w:rsid w:val="000E737B"/>
    <w:rsid w:val="000E75FA"/>
    <w:rsid w:val="000E7676"/>
    <w:rsid w:val="000E7AE9"/>
    <w:rsid w:val="000F1099"/>
    <w:rsid w:val="000F1992"/>
    <w:rsid w:val="000F2650"/>
    <w:rsid w:val="000F2D43"/>
    <w:rsid w:val="000F311F"/>
    <w:rsid w:val="000F3ACE"/>
    <w:rsid w:val="000F3F41"/>
    <w:rsid w:val="000F592E"/>
    <w:rsid w:val="000F644A"/>
    <w:rsid w:val="000F6CDA"/>
    <w:rsid w:val="000F772B"/>
    <w:rsid w:val="000F77AA"/>
    <w:rsid w:val="000F7B79"/>
    <w:rsid w:val="00101098"/>
    <w:rsid w:val="00101A5F"/>
    <w:rsid w:val="001021E2"/>
    <w:rsid w:val="00103359"/>
    <w:rsid w:val="00103410"/>
    <w:rsid w:val="00103B1C"/>
    <w:rsid w:val="00103E24"/>
    <w:rsid w:val="0010509F"/>
    <w:rsid w:val="001050A9"/>
    <w:rsid w:val="00105224"/>
    <w:rsid w:val="001107F6"/>
    <w:rsid w:val="001108BE"/>
    <w:rsid w:val="00110C51"/>
    <w:rsid w:val="00110C8E"/>
    <w:rsid w:val="00111395"/>
    <w:rsid w:val="00112CC9"/>
    <w:rsid w:val="00113C9F"/>
    <w:rsid w:val="00114A76"/>
    <w:rsid w:val="00114C24"/>
    <w:rsid w:val="00115C33"/>
    <w:rsid w:val="00116199"/>
    <w:rsid w:val="00116A31"/>
    <w:rsid w:val="00116A6F"/>
    <w:rsid w:val="00116A82"/>
    <w:rsid w:val="00117229"/>
    <w:rsid w:val="00117DDF"/>
    <w:rsid w:val="00120D34"/>
    <w:rsid w:val="00122E13"/>
    <w:rsid w:val="00123005"/>
    <w:rsid w:val="00123A86"/>
    <w:rsid w:val="00123B11"/>
    <w:rsid w:val="00123EC0"/>
    <w:rsid w:val="001240C6"/>
    <w:rsid w:val="0012459B"/>
    <w:rsid w:val="001248E0"/>
    <w:rsid w:val="0012513F"/>
    <w:rsid w:val="00125352"/>
    <w:rsid w:val="00125432"/>
    <w:rsid w:val="001260B0"/>
    <w:rsid w:val="00126BF7"/>
    <w:rsid w:val="00126E41"/>
    <w:rsid w:val="00127801"/>
    <w:rsid w:val="001303F1"/>
    <w:rsid w:val="00130B2C"/>
    <w:rsid w:val="00130E30"/>
    <w:rsid w:val="0013116A"/>
    <w:rsid w:val="00131258"/>
    <w:rsid w:val="001314A5"/>
    <w:rsid w:val="001324BE"/>
    <w:rsid w:val="00134820"/>
    <w:rsid w:val="00135394"/>
    <w:rsid w:val="00136057"/>
    <w:rsid w:val="00136F9E"/>
    <w:rsid w:val="001373F4"/>
    <w:rsid w:val="001405B9"/>
    <w:rsid w:val="001405EB"/>
    <w:rsid w:val="00140623"/>
    <w:rsid w:val="00141BFC"/>
    <w:rsid w:val="00141F51"/>
    <w:rsid w:val="001444EF"/>
    <w:rsid w:val="00144551"/>
    <w:rsid w:val="001457AF"/>
    <w:rsid w:val="00145B68"/>
    <w:rsid w:val="0014633C"/>
    <w:rsid w:val="00146CFF"/>
    <w:rsid w:val="00146FF3"/>
    <w:rsid w:val="00151589"/>
    <w:rsid w:val="001518CA"/>
    <w:rsid w:val="001529BC"/>
    <w:rsid w:val="00152DE1"/>
    <w:rsid w:val="00153370"/>
    <w:rsid w:val="00153466"/>
    <w:rsid w:val="0015426E"/>
    <w:rsid w:val="001547F7"/>
    <w:rsid w:val="0015551F"/>
    <w:rsid w:val="00155E23"/>
    <w:rsid w:val="001569C7"/>
    <w:rsid w:val="001579EB"/>
    <w:rsid w:val="00157C9D"/>
    <w:rsid w:val="001600CD"/>
    <w:rsid w:val="00160E57"/>
    <w:rsid w:val="00161649"/>
    <w:rsid w:val="00161911"/>
    <w:rsid w:val="00161BE7"/>
    <w:rsid w:val="00161DD7"/>
    <w:rsid w:val="00162DFE"/>
    <w:rsid w:val="00163475"/>
    <w:rsid w:val="00164982"/>
    <w:rsid w:val="00164AC2"/>
    <w:rsid w:val="0016546D"/>
    <w:rsid w:val="0016551D"/>
    <w:rsid w:val="00165718"/>
    <w:rsid w:val="00165AA7"/>
    <w:rsid w:val="00165D00"/>
    <w:rsid w:val="001660F7"/>
    <w:rsid w:val="001668E2"/>
    <w:rsid w:val="001670D9"/>
    <w:rsid w:val="0016724A"/>
    <w:rsid w:val="001673BD"/>
    <w:rsid w:val="00167967"/>
    <w:rsid w:val="001710F2"/>
    <w:rsid w:val="00173132"/>
    <w:rsid w:val="00174356"/>
    <w:rsid w:val="00174747"/>
    <w:rsid w:val="001754D9"/>
    <w:rsid w:val="0017554D"/>
    <w:rsid w:val="00176BF9"/>
    <w:rsid w:val="001770A7"/>
    <w:rsid w:val="001800EE"/>
    <w:rsid w:val="00180C00"/>
    <w:rsid w:val="00181603"/>
    <w:rsid w:val="001816FD"/>
    <w:rsid w:val="001821BA"/>
    <w:rsid w:val="0018225F"/>
    <w:rsid w:val="00182BFC"/>
    <w:rsid w:val="00183452"/>
    <w:rsid w:val="00183637"/>
    <w:rsid w:val="001839BF"/>
    <w:rsid w:val="00184474"/>
    <w:rsid w:val="00184CA6"/>
    <w:rsid w:val="00186194"/>
    <w:rsid w:val="00190083"/>
    <w:rsid w:val="00190137"/>
    <w:rsid w:val="00190293"/>
    <w:rsid w:val="00190715"/>
    <w:rsid w:val="001908A7"/>
    <w:rsid w:val="00190AFF"/>
    <w:rsid w:val="00190E15"/>
    <w:rsid w:val="00190F4F"/>
    <w:rsid w:val="00190F9F"/>
    <w:rsid w:val="001913E4"/>
    <w:rsid w:val="00191606"/>
    <w:rsid w:val="00191A91"/>
    <w:rsid w:val="00191B1E"/>
    <w:rsid w:val="00191E06"/>
    <w:rsid w:val="001924A2"/>
    <w:rsid w:val="001928C3"/>
    <w:rsid w:val="00192F18"/>
    <w:rsid w:val="00192FAF"/>
    <w:rsid w:val="001937CC"/>
    <w:rsid w:val="00195073"/>
    <w:rsid w:val="001952A0"/>
    <w:rsid w:val="001952DE"/>
    <w:rsid w:val="00195D81"/>
    <w:rsid w:val="00195E66"/>
    <w:rsid w:val="001970A6"/>
    <w:rsid w:val="00197C41"/>
    <w:rsid w:val="001A037A"/>
    <w:rsid w:val="001A07F5"/>
    <w:rsid w:val="001A13C3"/>
    <w:rsid w:val="001A15D2"/>
    <w:rsid w:val="001A2269"/>
    <w:rsid w:val="001A338C"/>
    <w:rsid w:val="001A37FE"/>
    <w:rsid w:val="001A3EBC"/>
    <w:rsid w:val="001A5443"/>
    <w:rsid w:val="001A560F"/>
    <w:rsid w:val="001A57C1"/>
    <w:rsid w:val="001A5D34"/>
    <w:rsid w:val="001A6345"/>
    <w:rsid w:val="001A696C"/>
    <w:rsid w:val="001A71A3"/>
    <w:rsid w:val="001A7F08"/>
    <w:rsid w:val="001B0CF9"/>
    <w:rsid w:val="001B0FEB"/>
    <w:rsid w:val="001B271C"/>
    <w:rsid w:val="001B2758"/>
    <w:rsid w:val="001B489A"/>
    <w:rsid w:val="001B48DC"/>
    <w:rsid w:val="001B499A"/>
    <w:rsid w:val="001B4C1A"/>
    <w:rsid w:val="001B50BC"/>
    <w:rsid w:val="001B5DC5"/>
    <w:rsid w:val="001B7027"/>
    <w:rsid w:val="001B708B"/>
    <w:rsid w:val="001B7C47"/>
    <w:rsid w:val="001C05E4"/>
    <w:rsid w:val="001C1BDD"/>
    <w:rsid w:val="001C26FB"/>
    <w:rsid w:val="001C27B5"/>
    <w:rsid w:val="001C2B0A"/>
    <w:rsid w:val="001C3685"/>
    <w:rsid w:val="001C54BF"/>
    <w:rsid w:val="001C7103"/>
    <w:rsid w:val="001C7225"/>
    <w:rsid w:val="001C7C1A"/>
    <w:rsid w:val="001D027D"/>
    <w:rsid w:val="001D0913"/>
    <w:rsid w:val="001D0A95"/>
    <w:rsid w:val="001D210A"/>
    <w:rsid w:val="001D25F0"/>
    <w:rsid w:val="001D3228"/>
    <w:rsid w:val="001D33C9"/>
    <w:rsid w:val="001D3672"/>
    <w:rsid w:val="001D3A86"/>
    <w:rsid w:val="001D4A98"/>
    <w:rsid w:val="001D5568"/>
    <w:rsid w:val="001D698E"/>
    <w:rsid w:val="001D6998"/>
    <w:rsid w:val="001D69CF"/>
    <w:rsid w:val="001D69FD"/>
    <w:rsid w:val="001D6AFD"/>
    <w:rsid w:val="001E1053"/>
    <w:rsid w:val="001E14D4"/>
    <w:rsid w:val="001E15B5"/>
    <w:rsid w:val="001E192B"/>
    <w:rsid w:val="001E1A47"/>
    <w:rsid w:val="001E1EF7"/>
    <w:rsid w:val="001E2D82"/>
    <w:rsid w:val="001E3552"/>
    <w:rsid w:val="001E3DE6"/>
    <w:rsid w:val="001E43C0"/>
    <w:rsid w:val="001E593B"/>
    <w:rsid w:val="001E7BDE"/>
    <w:rsid w:val="001F073B"/>
    <w:rsid w:val="001F10D9"/>
    <w:rsid w:val="001F1363"/>
    <w:rsid w:val="001F1954"/>
    <w:rsid w:val="001F1BB6"/>
    <w:rsid w:val="001F2A67"/>
    <w:rsid w:val="001F37C5"/>
    <w:rsid w:val="001F4BAA"/>
    <w:rsid w:val="001F5108"/>
    <w:rsid w:val="001F510C"/>
    <w:rsid w:val="001F6279"/>
    <w:rsid w:val="001F679D"/>
    <w:rsid w:val="001F7618"/>
    <w:rsid w:val="001F782B"/>
    <w:rsid w:val="00200E13"/>
    <w:rsid w:val="00201049"/>
    <w:rsid w:val="002011FF"/>
    <w:rsid w:val="00201CAA"/>
    <w:rsid w:val="00203130"/>
    <w:rsid w:val="002039EC"/>
    <w:rsid w:val="00203FF9"/>
    <w:rsid w:val="00204FE4"/>
    <w:rsid w:val="002050D9"/>
    <w:rsid w:val="002054FA"/>
    <w:rsid w:val="00205D79"/>
    <w:rsid w:val="00207409"/>
    <w:rsid w:val="0020774E"/>
    <w:rsid w:val="002109B6"/>
    <w:rsid w:val="00210CA0"/>
    <w:rsid w:val="002110CF"/>
    <w:rsid w:val="0021123B"/>
    <w:rsid w:val="00211A56"/>
    <w:rsid w:val="00212DAF"/>
    <w:rsid w:val="00212FEE"/>
    <w:rsid w:val="00213647"/>
    <w:rsid w:val="0021397B"/>
    <w:rsid w:val="0021581E"/>
    <w:rsid w:val="0021614C"/>
    <w:rsid w:val="002161E0"/>
    <w:rsid w:val="00216DF0"/>
    <w:rsid w:val="00217D28"/>
    <w:rsid w:val="00220B0B"/>
    <w:rsid w:val="00221060"/>
    <w:rsid w:val="00221B9A"/>
    <w:rsid w:val="00221E51"/>
    <w:rsid w:val="002232A7"/>
    <w:rsid w:val="00223ACB"/>
    <w:rsid w:val="0022426F"/>
    <w:rsid w:val="00224A0D"/>
    <w:rsid w:val="00224C35"/>
    <w:rsid w:val="002253BF"/>
    <w:rsid w:val="002256AA"/>
    <w:rsid w:val="0022583A"/>
    <w:rsid w:val="0022592B"/>
    <w:rsid w:val="00226042"/>
    <w:rsid w:val="002260CE"/>
    <w:rsid w:val="00226F58"/>
    <w:rsid w:val="00227CAF"/>
    <w:rsid w:val="00227DB7"/>
    <w:rsid w:val="00230624"/>
    <w:rsid w:val="002306F7"/>
    <w:rsid w:val="002307FC"/>
    <w:rsid w:val="002316E1"/>
    <w:rsid w:val="00232094"/>
    <w:rsid w:val="00232168"/>
    <w:rsid w:val="002324CD"/>
    <w:rsid w:val="00232D8E"/>
    <w:rsid w:val="002336F2"/>
    <w:rsid w:val="0023388F"/>
    <w:rsid w:val="00234F44"/>
    <w:rsid w:val="002356FB"/>
    <w:rsid w:val="00235AAA"/>
    <w:rsid w:val="00235F5C"/>
    <w:rsid w:val="002361D9"/>
    <w:rsid w:val="002410D0"/>
    <w:rsid w:val="002417A6"/>
    <w:rsid w:val="0024268B"/>
    <w:rsid w:val="002436DB"/>
    <w:rsid w:val="00244FF5"/>
    <w:rsid w:val="00245E8D"/>
    <w:rsid w:val="002475EF"/>
    <w:rsid w:val="002508E1"/>
    <w:rsid w:val="00250E85"/>
    <w:rsid w:val="0025128B"/>
    <w:rsid w:val="00252360"/>
    <w:rsid w:val="00252C5B"/>
    <w:rsid w:val="00252D4E"/>
    <w:rsid w:val="0025318D"/>
    <w:rsid w:val="002532F8"/>
    <w:rsid w:val="00253F95"/>
    <w:rsid w:val="0025511F"/>
    <w:rsid w:val="002555E3"/>
    <w:rsid w:val="00256045"/>
    <w:rsid w:val="00256341"/>
    <w:rsid w:val="002572CA"/>
    <w:rsid w:val="00257E6A"/>
    <w:rsid w:val="00260283"/>
    <w:rsid w:val="0026074A"/>
    <w:rsid w:val="0026082D"/>
    <w:rsid w:val="00261170"/>
    <w:rsid w:val="00261525"/>
    <w:rsid w:val="0026167D"/>
    <w:rsid w:val="00261DDE"/>
    <w:rsid w:val="00261F2E"/>
    <w:rsid w:val="00262271"/>
    <w:rsid w:val="00264B6B"/>
    <w:rsid w:val="00264C24"/>
    <w:rsid w:val="00265C29"/>
    <w:rsid w:val="002667CF"/>
    <w:rsid w:val="00266DE3"/>
    <w:rsid w:val="002705B9"/>
    <w:rsid w:val="00270CA4"/>
    <w:rsid w:val="00270E3A"/>
    <w:rsid w:val="00272ACD"/>
    <w:rsid w:val="00272C6A"/>
    <w:rsid w:val="00273822"/>
    <w:rsid w:val="00273976"/>
    <w:rsid w:val="00274A9F"/>
    <w:rsid w:val="00274B4C"/>
    <w:rsid w:val="00274C30"/>
    <w:rsid w:val="00274EC1"/>
    <w:rsid w:val="0027550E"/>
    <w:rsid w:val="0027554E"/>
    <w:rsid w:val="00275871"/>
    <w:rsid w:val="00276B04"/>
    <w:rsid w:val="00276C30"/>
    <w:rsid w:val="00277BE5"/>
    <w:rsid w:val="002804C8"/>
    <w:rsid w:val="00280660"/>
    <w:rsid w:val="00280ACA"/>
    <w:rsid w:val="00281644"/>
    <w:rsid w:val="0028180B"/>
    <w:rsid w:val="00281B15"/>
    <w:rsid w:val="002821EA"/>
    <w:rsid w:val="00282762"/>
    <w:rsid w:val="00283065"/>
    <w:rsid w:val="002841C9"/>
    <w:rsid w:val="002842D4"/>
    <w:rsid w:val="00284957"/>
    <w:rsid w:val="00285FC6"/>
    <w:rsid w:val="002866A5"/>
    <w:rsid w:val="00286FDF"/>
    <w:rsid w:val="00287330"/>
    <w:rsid w:val="0029019A"/>
    <w:rsid w:val="002914F6"/>
    <w:rsid w:val="00291C29"/>
    <w:rsid w:val="002923DC"/>
    <w:rsid w:val="00292F1B"/>
    <w:rsid w:val="00293A6F"/>
    <w:rsid w:val="002943BA"/>
    <w:rsid w:val="00294BBD"/>
    <w:rsid w:val="00294F8B"/>
    <w:rsid w:val="0029626B"/>
    <w:rsid w:val="0029634F"/>
    <w:rsid w:val="00296D0E"/>
    <w:rsid w:val="00296DF4"/>
    <w:rsid w:val="00297793"/>
    <w:rsid w:val="002A00E4"/>
    <w:rsid w:val="002A0E5B"/>
    <w:rsid w:val="002A1C2D"/>
    <w:rsid w:val="002A36FE"/>
    <w:rsid w:val="002A4126"/>
    <w:rsid w:val="002A4468"/>
    <w:rsid w:val="002A461C"/>
    <w:rsid w:val="002A4D28"/>
    <w:rsid w:val="002A4DFB"/>
    <w:rsid w:val="002A639C"/>
    <w:rsid w:val="002A6C01"/>
    <w:rsid w:val="002A6CE7"/>
    <w:rsid w:val="002A74B1"/>
    <w:rsid w:val="002A77FD"/>
    <w:rsid w:val="002A79AD"/>
    <w:rsid w:val="002A7C14"/>
    <w:rsid w:val="002B176C"/>
    <w:rsid w:val="002B288F"/>
    <w:rsid w:val="002B2D8D"/>
    <w:rsid w:val="002B38E0"/>
    <w:rsid w:val="002B4558"/>
    <w:rsid w:val="002B490F"/>
    <w:rsid w:val="002B5F64"/>
    <w:rsid w:val="002B67F8"/>
    <w:rsid w:val="002B7C74"/>
    <w:rsid w:val="002B7D4D"/>
    <w:rsid w:val="002C05B1"/>
    <w:rsid w:val="002C0974"/>
    <w:rsid w:val="002C16EC"/>
    <w:rsid w:val="002C1ECF"/>
    <w:rsid w:val="002C2B96"/>
    <w:rsid w:val="002C333A"/>
    <w:rsid w:val="002C336D"/>
    <w:rsid w:val="002C37AE"/>
    <w:rsid w:val="002C3C9D"/>
    <w:rsid w:val="002C4EC4"/>
    <w:rsid w:val="002C500F"/>
    <w:rsid w:val="002C5B51"/>
    <w:rsid w:val="002C676F"/>
    <w:rsid w:val="002C6C5F"/>
    <w:rsid w:val="002C7BE5"/>
    <w:rsid w:val="002D104D"/>
    <w:rsid w:val="002D22AE"/>
    <w:rsid w:val="002D254B"/>
    <w:rsid w:val="002D2589"/>
    <w:rsid w:val="002D2E2D"/>
    <w:rsid w:val="002D3B6A"/>
    <w:rsid w:val="002D3D63"/>
    <w:rsid w:val="002D54FE"/>
    <w:rsid w:val="002D63EB"/>
    <w:rsid w:val="002D76AF"/>
    <w:rsid w:val="002D7A4A"/>
    <w:rsid w:val="002D7B4D"/>
    <w:rsid w:val="002E0214"/>
    <w:rsid w:val="002E265B"/>
    <w:rsid w:val="002E27D7"/>
    <w:rsid w:val="002E2F09"/>
    <w:rsid w:val="002E30E8"/>
    <w:rsid w:val="002E34C5"/>
    <w:rsid w:val="002E3BD3"/>
    <w:rsid w:val="002E3FC9"/>
    <w:rsid w:val="002E4329"/>
    <w:rsid w:val="002E444F"/>
    <w:rsid w:val="002E4873"/>
    <w:rsid w:val="002E5385"/>
    <w:rsid w:val="002E5E03"/>
    <w:rsid w:val="002E6C65"/>
    <w:rsid w:val="002E71AE"/>
    <w:rsid w:val="002F1444"/>
    <w:rsid w:val="002F21F4"/>
    <w:rsid w:val="002F27D4"/>
    <w:rsid w:val="002F2FDB"/>
    <w:rsid w:val="002F3DFD"/>
    <w:rsid w:val="002F467D"/>
    <w:rsid w:val="002F5884"/>
    <w:rsid w:val="002F5B7A"/>
    <w:rsid w:val="002F5D5F"/>
    <w:rsid w:val="002F6607"/>
    <w:rsid w:val="002F67D6"/>
    <w:rsid w:val="002F6A0D"/>
    <w:rsid w:val="002F6A37"/>
    <w:rsid w:val="002F73EE"/>
    <w:rsid w:val="00300139"/>
    <w:rsid w:val="003002A1"/>
    <w:rsid w:val="00300549"/>
    <w:rsid w:val="0030154C"/>
    <w:rsid w:val="003017A5"/>
    <w:rsid w:val="00303B68"/>
    <w:rsid w:val="0030600B"/>
    <w:rsid w:val="00306788"/>
    <w:rsid w:val="00306975"/>
    <w:rsid w:val="00306ABC"/>
    <w:rsid w:val="00306E41"/>
    <w:rsid w:val="00307427"/>
    <w:rsid w:val="0030767C"/>
    <w:rsid w:val="003102C1"/>
    <w:rsid w:val="00310F38"/>
    <w:rsid w:val="003117BA"/>
    <w:rsid w:val="0031258F"/>
    <w:rsid w:val="00312846"/>
    <w:rsid w:val="0031344F"/>
    <w:rsid w:val="0031351C"/>
    <w:rsid w:val="00313656"/>
    <w:rsid w:val="003137FF"/>
    <w:rsid w:val="003144F5"/>
    <w:rsid w:val="00316709"/>
    <w:rsid w:val="003169EC"/>
    <w:rsid w:val="00317156"/>
    <w:rsid w:val="003178F7"/>
    <w:rsid w:val="00322CEF"/>
    <w:rsid w:val="00323C8D"/>
    <w:rsid w:val="00323EC8"/>
    <w:rsid w:val="0032532A"/>
    <w:rsid w:val="003256A2"/>
    <w:rsid w:val="00325A34"/>
    <w:rsid w:val="00326BD5"/>
    <w:rsid w:val="00326F3D"/>
    <w:rsid w:val="003307EB"/>
    <w:rsid w:val="00332A3B"/>
    <w:rsid w:val="00334DC3"/>
    <w:rsid w:val="00334E49"/>
    <w:rsid w:val="00335794"/>
    <w:rsid w:val="003361C2"/>
    <w:rsid w:val="0033622A"/>
    <w:rsid w:val="0033649D"/>
    <w:rsid w:val="00337867"/>
    <w:rsid w:val="00337F8B"/>
    <w:rsid w:val="003401B1"/>
    <w:rsid w:val="0034066E"/>
    <w:rsid w:val="00341741"/>
    <w:rsid w:val="00341A09"/>
    <w:rsid w:val="00341F1B"/>
    <w:rsid w:val="003428A6"/>
    <w:rsid w:val="00343B8E"/>
    <w:rsid w:val="00344427"/>
    <w:rsid w:val="00344503"/>
    <w:rsid w:val="0034535D"/>
    <w:rsid w:val="00345400"/>
    <w:rsid w:val="00345E3B"/>
    <w:rsid w:val="00345FC1"/>
    <w:rsid w:val="0034633C"/>
    <w:rsid w:val="003507D0"/>
    <w:rsid w:val="00350826"/>
    <w:rsid w:val="00350B6F"/>
    <w:rsid w:val="00350BF0"/>
    <w:rsid w:val="00351422"/>
    <w:rsid w:val="00351561"/>
    <w:rsid w:val="003517AE"/>
    <w:rsid w:val="00352BC2"/>
    <w:rsid w:val="0035318C"/>
    <w:rsid w:val="00353DC1"/>
    <w:rsid w:val="00353E4D"/>
    <w:rsid w:val="003547C7"/>
    <w:rsid w:val="0035504E"/>
    <w:rsid w:val="00355A92"/>
    <w:rsid w:val="00355AD2"/>
    <w:rsid w:val="00357802"/>
    <w:rsid w:val="00357F94"/>
    <w:rsid w:val="003604CC"/>
    <w:rsid w:val="0036282C"/>
    <w:rsid w:val="00362A8C"/>
    <w:rsid w:val="00362E14"/>
    <w:rsid w:val="00363342"/>
    <w:rsid w:val="00363CB5"/>
    <w:rsid w:val="00364AE6"/>
    <w:rsid w:val="003650CF"/>
    <w:rsid w:val="003654DF"/>
    <w:rsid w:val="0036588B"/>
    <w:rsid w:val="0036662B"/>
    <w:rsid w:val="00366731"/>
    <w:rsid w:val="003668FA"/>
    <w:rsid w:val="003675CB"/>
    <w:rsid w:val="00367970"/>
    <w:rsid w:val="0037008A"/>
    <w:rsid w:val="00370890"/>
    <w:rsid w:val="00372465"/>
    <w:rsid w:val="00372522"/>
    <w:rsid w:val="00372A48"/>
    <w:rsid w:val="003733BF"/>
    <w:rsid w:val="003735A4"/>
    <w:rsid w:val="00374F22"/>
    <w:rsid w:val="0037579E"/>
    <w:rsid w:val="003757F7"/>
    <w:rsid w:val="00375A11"/>
    <w:rsid w:val="00375DC1"/>
    <w:rsid w:val="00375DF0"/>
    <w:rsid w:val="00375F69"/>
    <w:rsid w:val="003768C0"/>
    <w:rsid w:val="0037697A"/>
    <w:rsid w:val="0037719F"/>
    <w:rsid w:val="00380A4D"/>
    <w:rsid w:val="00380D85"/>
    <w:rsid w:val="00381483"/>
    <w:rsid w:val="0038152A"/>
    <w:rsid w:val="00382552"/>
    <w:rsid w:val="003825CA"/>
    <w:rsid w:val="00382A52"/>
    <w:rsid w:val="00382D48"/>
    <w:rsid w:val="00383CB2"/>
    <w:rsid w:val="0038466F"/>
    <w:rsid w:val="00384978"/>
    <w:rsid w:val="00385855"/>
    <w:rsid w:val="003868BE"/>
    <w:rsid w:val="00386CFA"/>
    <w:rsid w:val="003870EB"/>
    <w:rsid w:val="003874BE"/>
    <w:rsid w:val="00387DBF"/>
    <w:rsid w:val="00387EAE"/>
    <w:rsid w:val="00387F00"/>
    <w:rsid w:val="003901DA"/>
    <w:rsid w:val="00390D26"/>
    <w:rsid w:val="003912E8"/>
    <w:rsid w:val="003917A1"/>
    <w:rsid w:val="003925D3"/>
    <w:rsid w:val="00392825"/>
    <w:rsid w:val="00393A50"/>
    <w:rsid w:val="00393B54"/>
    <w:rsid w:val="00394C0A"/>
    <w:rsid w:val="003959E0"/>
    <w:rsid w:val="00395DF6"/>
    <w:rsid w:val="00396555"/>
    <w:rsid w:val="0039655E"/>
    <w:rsid w:val="00396AE4"/>
    <w:rsid w:val="00396F64"/>
    <w:rsid w:val="003974B7"/>
    <w:rsid w:val="00397D20"/>
    <w:rsid w:val="00397D48"/>
    <w:rsid w:val="003A0346"/>
    <w:rsid w:val="003A20D3"/>
    <w:rsid w:val="003A2F4C"/>
    <w:rsid w:val="003A3132"/>
    <w:rsid w:val="003A3946"/>
    <w:rsid w:val="003A411B"/>
    <w:rsid w:val="003A4E59"/>
    <w:rsid w:val="003A4E6C"/>
    <w:rsid w:val="003A5510"/>
    <w:rsid w:val="003A5727"/>
    <w:rsid w:val="003A59A3"/>
    <w:rsid w:val="003A5A9F"/>
    <w:rsid w:val="003A7C67"/>
    <w:rsid w:val="003B169E"/>
    <w:rsid w:val="003B17AF"/>
    <w:rsid w:val="003B22EE"/>
    <w:rsid w:val="003B23D8"/>
    <w:rsid w:val="003B3767"/>
    <w:rsid w:val="003B3B91"/>
    <w:rsid w:val="003B4011"/>
    <w:rsid w:val="003B42F7"/>
    <w:rsid w:val="003B443A"/>
    <w:rsid w:val="003B4875"/>
    <w:rsid w:val="003B4C4C"/>
    <w:rsid w:val="003B6A60"/>
    <w:rsid w:val="003B6C10"/>
    <w:rsid w:val="003C0A9B"/>
    <w:rsid w:val="003C0F66"/>
    <w:rsid w:val="003C32E6"/>
    <w:rsid w:val="003C35CD"/>
    <w:rsid w:val="003C43B2"/>
    <w:rsid w:val="003C4E03"/>
    <w:rsid w:val="003C51FE"/>
    <w:rsid w:val="003C5CB2"/>
    <w:rsid w:val="003C6532"/>
    <w:rsid w:val="003C7EDA"/>
    <w:rsid w:val="003D0801"/>
    <w:rsid w:val="003D0912"/>
    <w:rsid w:val="003D0A14"/>
    <w:rsid w:val="003D0F52"/>
    <w:rsid w:val="003D2101"/>
    <w:rsid w:val="003D226B"/>
    <w:rsid w:val="003D2533"/>
    <w:rsid w:val="003D29C4"/>
    <w:rsid w:val="003D300A"/>
    <w:rsid w:val="003D37D8"/>
    <w:rsid w:val="003D46A6"/>
    <w:rsid w:val="003D7986"/>
    <w:rsid w:val="003E06E7"/>
    <w:rsid w:val="003E0BA3"/>
    <w:rsid w:val="003E0DFB"/>
    <w:rsid w:val="003E10E4"/>
    <w:rsid w:val="003E1375"/>
    <w:rsid w:val="003E1EF8"/>
    <w:rsid w:val="003E232E"/>
    <w:rsid w:val="003E245C"/>
    <w:rsid w:val="003E284F"/>
    <w:rsid w:val="003E398A"/>
    <w:rsid w:val="003E4F09"/>
    <w:rsid w:val="003E511C"/>
    <w:rsid w:val="003E58E2"/>
    <w:rsid w:val="003E65A2"/>
    <w:rsid w:val="003E6DEA"/>
    <w:rsid w:val="003E7B92"/>
    <w:rsid w:val="003F0269"/>
    <w:rsid w:val="003F1F8E"/>
    <w:rsid w:val="003F21F2"/>
    <w:rsid w:val="003F2B10"/>
    <w:rsid w:val="003F2FFA"/>
    <w:rsid w:val="003F32D9"/>
    <w:rsid w:val="003F33AC"/>
    <w:rsid w:val="003F35C7"/>
    <w:rsid w:val="003F3B8F"/>
    <w:rsid w:val="003F3F62"/>
    <w:rsid w:val="003F4002"/>
    <w:rsid w:val="003F5719"/>
    <w:rsid w:val="003F6291"/>
    <w:rsid w:val="003F6671"/>
    <w:rsid w:val="003F66DB"/>
    <w:rsid w:val="003F6A1B"/>
    <w:rsid w:val="003F7483"/>
    <w:rsid w:val="003F7517"/>
    <w:rsid w:val="003F7534"/>
    <w:rsid w:val="00400872"/>
    <w:rsid w:val="004015A6"/>
    <w:rsid w:val="00401839"/>
    <w:rsid w:val="00402D54"/>
    <w:rsid w:val="00402F70"/>
    <w:rsid w:val="00403049"/>
    <w:rsid w:val="0040370C"/>
    <w:rsid w:val="0040397D"/>
    <w:rsid w:val="00404129"/>
    <w:rsid w:val="004044B8"/>
    <w:rsid w:val="00404530"/>
    <w:rsid w:val="004057DA"/>
    <w:rsid w:val="00405A9D"/>
    <w:rsid w:val="00405CA3"/>
    <w:rsid w:val="0040763D"/>
    <w:rsid w:val="00407A2D"/>
    <w:rsid w:val="00410457"/>
    <w:rsid w:val="004112DD"/>
    <w:rsid w:val="00411C8A"/>
    <w:rsid w:val="0041202B"/>
    <w:rsid w:val="004134F0"/>
    <w:rsid w:val="00413C67"/>
    <w:rsid w:val="004142BC"/>
    <w:rsid w:val="00414C0F"/>
    <w:rsid w:val="00415CAD"/>
    <w:rsid w:val="004165EE"/>
    <w:rsid w:val="004171F6"/>
    <w:rsid w:val="00420A1E"/>
    <w:rsid w:val="00420D7B"/>
    <w:rsid w:val="0042181A"/>
    <w:rsid w:val="00422F5B"/>
    <w:rsid w:val="00424101"/>
    <w:rsid w:val="004241E2"/>
    <w:rsid w:val="004242A8"/>
    <w:rsid w:val="00424527"/>
    <w:rsid w:val="00424C9F"/>
    <w:rsid w:val="00424CA7"/>
    <w:rsid w:val="00426475"/>
    <w:rsid w:val="0042647C"/>
    <w:rsid w:val="00426541"/>
    <w:rsid w:val="00426728"/>
    <w:rsid w:val="00426EAF"/>
    <w:rsid w:val="00430875"/>
    <w:rsid w:val="00430E61"/>
    <w:rsid w:val="004313AA"/>
    <w:rsid w:val="00431466"/>
    <w:rsid w:val="00431E4F"/>
    <w:rsid w:val="004321B1"/>
    <w:rsid w:val="004328B8"/>
    <w:rsid w:val="0043374A"/>
    <w:rsid w:val="004351C2"/>
    <w:rsid w:val="00435FD2"/>
    <w:rsid w:val="00436D75"/>
    <w:rsid w:val="00437955"/>
    <w:rsid w:val="00437DB1"/>
    <w:rsid w:val="00440EEC"/>
    <w:rsid w:val="004417AC"/>
    <w:rsid w:val="004429F9"/>
    <w:rsid w:val="0044340B"/>
    <w:rsid w:val="004435D7"/>
    <w:rsid w:val="00443B81"/>
    <w:rsid w:val="0044446E"/>
    <w:rsid w:val="00445DF1"/>
    <w:rsid w:val="00446655"/>
    <w:rsid w:val="004467C8"/>
    <w:rsid w:val="00447506"/>
    <w:rsid w:val="004479D5"/>
    <w:rsid w:val="004503E3"/>
    <w:rsid w:val="00450619"/>
    <w:rsid w:val="00451C2F"/>
    <w:rsid w:val="00451F59"/>
    <w:rsid w:val="00452F5B"/>
    <w:rsid w:val="0045323D"/>
    <w:rsid w:val="00454DBC"/>
    <w:rsid w:val="0045502F"/>
    <w:rsid w:val="00456ACE"/>
    <w:rsid w:val="00456B87"/>
    <w:rsid w:val="00456D9B"/>
    <w:rsid w:val="00457067"/>
    <w:rsid w:val="00457586"/>
    <w:rsid w:val="00457616"/>
    <w:rsid w:val="0045776B"/>
    <w:rsid w:val="0045782A"/>
    <w:rsid w:val="00457D13"/>
    <w:rsid w:val="00457D6D"/>
    <w:rsid w:val="004627D7"/>
    <w:rsid w:val="0046284F"/>
    <w:rsid w:val="00462A28"/>
    <w:rsid w:val="004636DD"/>
    <w:rsid w:val="00463837"/>
    <w:rsid w:val="00465289"/>
    <w:rsid w:val="00466BFD"/>
    <w:rsid w:val="00467209"/>
    <w:rsid w:val="004678A2"/>
    <w:rsid w:val="0047011B"/>
    <w:rsid w:val="00470902"/>
    <w:rsid w:val="00470BB2"/>
    <w:rsid w:val="00471140"/>
    <w:rsid w:val="004716B0"/>
    <w:rsid w:val="00471972"/>
    <w:rsid w:val="004719B1"/>
    <w:rsid w:val="00471A30"/>
    <w:rsid w:val="00472063"/>
    <w:rsid w:val="004722BA"/>
    <w:rsid w:val="004724E5"/>
    <w:rsid w:val="00472873"/>
    <w:rsid w:val="004733D3"/>
    <w:rsid w:val="00475107"/>
    <w:rsid w:val="00475918"/>
    <w:rsid w:val="00476179"/>
    <w:rsid w:val="00476CAA"/>
    <w:rsid w:val="00477146"/>
    <w:rsid w:val="0047784C"/>
    <w:rsid w:val="00480642"/>
    <w:rsid w:val="00480DA6"/>
    <w:rsid w:val="00481366"/>
    <w:rsid w:val="004813CC"/>
    <w:rsid w:val="004813DA"/>
    <w:rsid w:val="00482F39"/>
    <w:rsid w:val="00483729"/>
    <w:rsid w:val="00484BF3"/>
    <w:rsid w:val="00484F58"/>
    <w:rsid w:val="0048518D"/>
    <w:rsid w:val="004872A7"/>
    <w:rsid w:val="00487BBF"/>
    <w:rsid w:val="00491D13"/>
    <w:rsid w:val="00492C26"/>
    <w:rsid w:val="00492F72"/>
    <w:rsid w:val="00493B04"/>
    <w:rsid w:val="00493DF9"/>
    <w:rsid w:val="00494495"/>
    <w:rsid w:val="00494670"/>
    <w:rsid w:val="00494A79"/>
    <w:rsid w:val="00494AB3"/>
    <w:rsid w:val="00494CE3"/>
    <w:rsid w:val="00496581"/>
    <w:rsid w:val="00496936"/>
    <w:rsid w:val="00496B7B"/>
    <w:rsid w:val="00497726"/>
    <w:rsid w:val="004978EB"/>
    <w:rsid w:val="00497C36"/>
    <w:rsid w:val="004A0E5B"/>
    <w:rsid w:val="004A0F08"/>
    <w:rsid w:val="004A1507"/>
    <w:rsid w:val="004A2484"/>
    <w:rsid w:val="004A2EA1"/>
    <w:rsid w:val="004A310C"/>
    <w:rsid w:val="004A3473"/>
    <w:rsid w:val="004A363A"/>
    <w:rsid w:val="004A3E7A"/>
    <w:rsid w:val="004A469C"/>
    <w:rsid w:val="004A474B"/>
    <w:rsid w:val="004A47B8"/>
    <w:rsid w:val="004A4CD6"/>
    <w:rsid w:val="004A5071"/>
    <w:rsid w:val="004A58A2"/>
    <w:rsid w:val="004A5A20"/>
    <w:rsid w:val="004A5AEC"/>
    <w:rsid w:val="004A69AD"/>
    <w:rsid w:val="004A6D12"/>
    <w:rsid w:val="004A7198"/>
    <w:rsid w:val="004A7B1E"/>
    <w:rsid w:val="004A7FA9"/>
    <w:rsid w:val="004B041A"/>
    <w:rsid w:val="004B04BD"/>
    <w:rsid w:val="004B152A"/>
    <w:rsid w:val="004B1A30"/>
    <w:rsid w:val="004B1EB5"/>
    <w:rsid w:val="004B2204"/>
    <w:rsid w:val="004B227D"/>
    <w:rsid w:val="004B29BB"/>
    <w:rsid w:val="004B2CBE"/>
    <w:rsid w:val="004B4740"/>
    <w:rsid w:val="004B4A73"/>
    <w:rsid w:val="004B5004"/>
    <w:rsid w:val="004B6299"/>
    <w:rsid w:val="004B7952"/>
    <w:rsid w:val="004B7C5C"/>
    <w:rsid w:val="004C06B6"/>
    <w:rsid w:val="004C192F"/>
    <w:rsid w:val="004C19AE"/>
    <w:rsid w:val="004C21C4"/>
    <w:rsid w:val="004C33A0"/>
    <w:rsid w:val="004C39B1"/>
    <w:rsid w:val="004C50D5"/>
    <w:rsid w:val="004C5AA9"/>
    <w:rsid w:val="004C5B5B"/>
    <w:rsid w:val="004C5B69"/>
    <w:rsid w:val="004C6362"/>
    <w:rsid w:val="004C6498"/>
    <w:rsid w:val="004C66A1"/>
    <w:rsid w:val="004C7472"/>
    <w:rsid w:val="004C7AC1"/>
    <w:rsid w:val="004D14A7"/>
    <w:rsid w:val="004D1F77"/>
    <w:rsid w:val="004D264B"/>
    <w:rsid w:val="004D3474"/>
    <w:rsid w:val="004D5397"/>
    <w:rsid w:val="004D5B37"/>
    <w:rsid w:val="004D688C"/>
    <w:rsid w:val="004E11C1"/>
    <w:rsid w:val="004E17FF"/>
    <w:rsid w:val="004E18D5"/>
    <w:rsid w:val="004E1CA7"/>
    <w:rsid w:val="004E2981"/>
    <w:rsid w:val="004E3E35"/>
    <w:rsid w:val="004E4095"/>
    <w:rsid w:val="004E41B7"/>
    <w:rsid w:val="004E45CF"/>
    <w:rsid w:val="004E4708"/>
    <w:rsid w:val="004E475E"/>
    <w:rsid w:val="004E4CA5"/>
    <w:rsid w:val="004E5122"/>
    <w:rsid w:val="004E530F"/>
    <w:rsid w:val="004E56BA"/>
    <w:rsid w:val="004E5FB0"/>
    <w:rsid w:val="004E6972"/>
    <w:rsid w:val="004E76A6"/>
    <w:rsid w:val="004E7C33"/>
    <w:rsid w:val="004E7F50"/>
    <w:rsid w:val="004F2426"/>
    <w:rsid w:val="004F2648"/>
    <w:rsid w:val="004F29EE"/>
    <w:rsid w:val="004F37FE"/>
    <w:rsid w:val="004F40C1"/>
    <w:rsid w:val="004F4107"/>
    <w:rsid w:val="004F45D1"/>
    <w:rsid w:val="004F4780"/>
    <w:rsid w:val="004F48C2"/>
    <w:rsid w:val="004F4A52"/>
    <w:rsid w:val="004F54CB"/>
    <w:rsid w:val="004F6940"/>
    <w:rsid w:val="004F6964"/>
    <w:rsid w:val="004F6DDE"/>
    <w:rsid w:val="004F785F"/>
    <w:rsid w:val="005000C9"/>
    <w:rsid w:val="00503AFD"/>
    <w:rsid w:val="00503B9D"/>
    <w:rsid w:val="00505188"/>
    <w:rsid w:val="00507453"/>
    <w:rsid w:val="005076C6"/>
    <w:rsid w:val="00507AA9"/>
    <w:rsid w:val="0051173D"/>
    <w:rsid w:val="00513A32"/>
    <w:rsid w:val="00513D42"/>
    <w:rsid w:val="005144BD"/>
    <w:rsid w:val="0051499A"/>
    <w:rsid w:val="005157D1"/>
    <w:rsid w:val="00516D2B"/>
    <w:rsid w:val="00516D83"/>
    <w:rsid w:val="0051711B"/>
    <w:rsid w:val="00517630"/>
    <w:rsid w:val="005177EF"/>
    <w:rsid w:val="00517C5D"/>
    <w:rsid w:val="00517F0B"/>
    <w:rsid w:val="00520A46"/>
    <w:rsid w:val="0052137A"/>
    <w:rsid w:val="00521696"/>
    <w:rsid w:val="00521BBF"/>
    <w:rsid w:val="00521D4C"/>
    <w:rsid w:val="00523150"/>
    <w:rsid w:val="00523577"/>
    <w:rsid w:val="00523C42"/>
    <w:rsid w:val="005241F8"/>
    <w:rsid w:val="00524764"/>
    <w:rsid w:val="005266E7"/>
    <w:rsid w:val="0053052B"/>
    <w:rsid w:val="00530B66"/>
    <w:rsid w:val="00530E1B"/>
    <w:rsid w:val="00533D09"/>
    <w:rsid w:val="00534878"/>
    <w:rsid w:val="005349CB"/>
    <w:rsid w:val="00534AE8"/>
    <w:rsid w:val="0053609C"/>
    <w:rsid w:val="00536D50"/>
    <w:rsid w:val="00537925"/>
    <w:rsid w:val="00537B64"/>
    <w:rsid w:val="00541055"/>
    <w:rsid w:val="005410B6"/>
    <w:rsid w:val="005410FA"/>
    <w:rsid w:val="005419AB"/>
    <w:rsid w:val="00543991"/>
    <w:rsid w:val="00543DA9"/>
    <w:rsid w:val="005445C3"/>
    <w:rsid w:val="00546011"/>
    <w:rsid w:val="0054603D"/>
    <w:rsid w:val="00546F19"/>
    <w:rsid w:val="005470BB"/>
    <w:rsid w:val="00547351"/>
    <w:rsid w:val="00547F48"/>
    <w:rsid w:val="005504CB"/>
    <w:rsid w:val="005509D0"/>
    <w:rsid w:val="00551282"/>
    <w:rsid w:val="00551696"/>
    <w:rsid w:val="005522C2"/>
    <w:rsid w:val="00552BFF"/>
    <w:rsid w:val="0055340E"/>
    <w:rsid w:val="00553F83"/>
    <w:rsid w:val="00555B3B"/>
    <w:rsid w:val="0055671F"/>
    <w:rsid w:val="0055673A"/>
    <w:rsid w:val="00556E9C"/>
    <w:rsid w:val="00557130"/>
    <w:rsid w:val="00557852"/>
    <w:rsid w:val="0056004F"/>
    <w:rsid w:val="005602B0"/>
    <w:rsid w:val="00560B7F"/>
    <w:rsid w:val="00561240"/>
    <w:rsid w:val="0056282F"/>
    <w:rsid w:val="00562D5D"/>
    <w:rsid w:val="005631C8"/>
    <w:rsid w:val="00563EAA"/>
    <w:rsid w:val="00564446"/>
    <w:rsid w:val="00564B55"/>
    <w:rsid w:val="00564DE1"/>
    <w:rsid w:val="00565127"/>
    <w:rsid w:val="0056512C"/>
    <w:rsid w:val="00566325"/>
    <w:rsid w:val="0056637A"/>
    <w:rsid w:val="0056782F"/>
    <w:rsid w:val="0057115B"/>
    <w:rsid w:val="00571BFD"/>
    <w:rsid w:val="00571CF9"/>
    <w:rsid w:val="0057212A"/>
    <w:rsid w:val="005721E5"/>
    <w:rsid w:val="005724C7"/>
    <w:rsid w:val="00572CB3"/>
    <w:rsid w:val="00572DD3"/>
    <w:rsid w:val="00573AE7"/>
    <w:rsid w:val="00575C28"/>
    <w:rsid w:val="00575D1A"/>
    <w:rsid w:val="00575FF6"/>
    <w:rsid w:val="005773F1"/>
    <w:rsid w:val="00577FE4"/>
    <w:rsid w:val="00581A36"/>
    <w:rsid w:val="00581ED2"/>
    <w:rsid w:val="00581F1A"/>
    <w:rsid w:val="00582098"/>
    <w:rsid w:val="005822DC"/>
    <w:rsid w:val="00582F83"/>
    <w:rsid w:val="005831BF"/>
    <w:rsid w:val="00583438"/>
    <w:rsid w:val="00583859"/>
    <w:rsid w:val="00583C22"/>
    <w:rsid w:val="00583D35"/>
    <w:rsid w:val="005856FB"/>
    <w:rsid w:val="00585C6D"/>
    <w:rsid w:val="0058682F"/>
    <w:rsid w:val="0058755E"/>
    <w:rsid w:val="00587620"/>
    <w:rsid w:val="00590DAA"/>
    <w:rsid w:val="00591102"/>
    <w:rsid w:val="0059121B"/>
    <w:rsid w:val="00593F02"/>
    <w:rsid w:val="005944EC"/>
    <w:rsid w:val="00594A3A"/>
    <w:rsid w:val="0059621E"/>
    <w:rsid w:val="00596D03"/>
    <w:rsid w:val="0059720C"/>
    <w:rsid w:val="005A0917"/>
    <w:rsid w:val="005A1275"/>
    <w:rsid w:val="005A1437"/>
    <w:rsid w:val="005A1D5C"/>
    <w:rsid w:val="005A1FE0"/>
    <w:rsid w:val="005A2227"/>
    <w:rsid w:val="005A2AD3"/>
    <w:rsid w:val="005A2B0A"/>
    <w:rsid w:val="005A315E"/>
    <w:rsid w:val="005A3517"/>
    <w:rsid w:val="005A3B7A"/>
    <w:rsid w:val="005A3BFC"/>
    <w:rsid w:val="005A4A0E"/>
    <w:rsid w:val="005A5176"/>
    <w:rsid w:val="005A537D"/>
    <w:rsid w:val="005A541A"/>
    <w:rsid w:val="005A5571"/>
    <w:rsid w:val="005A5F1F"/>
    <w:rsid w:val="005A61A0"/>
    <w:rsid w:val="005A6BC5"/>
    <w:rsid w:val="005A6BFC"/>
    <w:rsid w:val="005A7213"/>
    <w:rsid w:val="005A7A5D"/>
    <w:rsid w:val="005B142B"/>
    <w:rsid w:val="005B234D"/>
    <w:rsid w:val="005B27C2"/>
    <w:rsid w:val="005B3B11"/>
    <w:rsid w:val="005B439F"/>
    <w:rsid w:val="005B48F4"/>
    <w:rsid w:val="005B4DCB"/>
    <w:rsid w:val="005B4F04"/>
    <w:rsid w:val="005B524A"/>
    <w:rsid w:val="005B65B3"/>
    <w:rsid w:val="005B6843"/>
    <w:rsid w:val="005B781D"/>
    <w:rsid w:val="005B79B5"/>
    <w:rsid w:val="005B7B0F"/>
    <w:rsid w:val="005C0BDC"/>
    <w:rsid w:val="005C1363"/>
    <w:rsid w:val="005C19EB"/>
    <w:rsid w:val="005C3244"/>
    <w:rsid w:val="005C33EE"/>
    <w:rsid w:val="005C3ADB"/>
    <w:rsid w:val="005C5A81"/>
    <w:rsid w:val="005C607A"/>
    <w:rsid w:val="005C6374"/>
    <w:rsid w:val="005C64CA"/>
    <w:rsid w:val="005C6630"/>
    <w:rsid w:val="005C72CE"/>
    <w:rsid w:val="005C770B"/>
    <w:rsid w:val="005C7868"/>
    <w:rsid w:val="005C7E5D"/>
    <w:rsid w:val="005D0416"/>
    <w:rsid w:val="005D0531"/>
    <w:rsid w:val="005D09A8"/>
    <w:rsid w:val="005D0DD8"/>
    <w:rsid w:val="005D0FF5"/>
    <w:rsid w:val="005D13C5"/>
    <w:rsid w:val="005D3F67"/>
    <w:rsid w:val="005D5506"/>
    <w:rsid w:val="005D667C"/>
    <w:rsid w:val="005D6913"/>
    <w:rsid w:val="005D696D"/>
    <w:rsid w:val="005D6FC7"/>
    <w:rsid w:val="005D793F"/>
    <w:rsid w:val="005E078A"/>
    <w:rsid w:val="005E08D9"/>
    <w:rsid w:val="005E1A30"/>
    <w:rsid w:val="005E1A6A"/>
    <w:rsid w:val="005E1B16"/>
    <w:rsid w:val="005E224E"/>
    <w:rsid w:val="005E2ADC"/>
    <w:rsid w:val="005E4900"/>
    <w:rsid w:val="005E49ED"/>
    <w:rsid w:val="005E4EC3"/>
    <w:rsid w:val="005E5182"/>
    <w:rsid w:val="005E5DBF"/>
    <w:rsid w:val="005E657C"/>
    <w:rsid w:val="005E6A4B"/>
    <w:rsid w:val="005E72EC"/>
    <w:rsid w:val="005E748D"/>
    <w:rsid w:val="005F03E7"/>
    <w:rsid w:val="005F1582"/>
    <w:rsid w:val="005F177F"/>
    <w:rsid w:val="005F2843"/>
    <w:rsid w:val="005F354A"/>
    <w:rsid w:val="005F38F8"/>
    <w:rsid w:val="005F4098"/>
    <w:rsid w:val="005F44B3"/>
    <w:rsid w:val="005F6A76"/>
    <w:rsid w:val="005F70A6"/>
    <w:rsid w:val="005F72BE"/>
    <w:rsid w:val="00600212"/>
    <w:rsid w:val="00600268"/>
    <w:rsid w:val="006008CD"/>
    <w:rsid w:val="00600B04"/>
    <w:rsid w:val="006010D9"/>
    <w:rsid w:val="006012BB"/>
    <w:rsid w:val="006017AB"/>
    <w:rsid w:val="00601B2E"/>
    <w:rsid w:val="00601B64"/>
    <w:rsid w:val="00602E01"/>
    <w:rsid w:val="00603A37"/>
    <w:rsid w:val="0060481B"/>
    <w:rsid w:val="006048A1"/>
    <w:rsid w:val="006069A5"/>
    <w:rsid w:val="00606B58"/>
    <w:rsid w:val="006078C2"/>
    <w:rsid w:val="00607A1E"/>
    <w:rsid w:val="0061005A"/>
    <w:rsid w:val="006108C2"/>
    <w:rsid w:val="00610E83"/>
    <w:rsid w:val="0061133B"/>
    <w:rsid w:val="006114FA"/>
    <w:rsid w:val="0061225C"/>
    <w:rsid w:val="00612980"/>
    <w:rsid w:val="006129F0"/>
    <w:rsid w:val="00613188"/>
    <w:rsid w:val="00613EE6"/>
    <w:rsid w:val="006140CB"/>
    <w:rsid w:val="006144D6"/>
    <w:rsid w:val="0061545B"/>
    <w:rsid w:val="00615FE0"/>
    <w:rsid w:val="006165B2"/>
    <w:rsid w:val="00616AEC"/>
    <w:rsid w:val="00616D94"/>
    <w:rsid w:val="0061764F"/>
    <w:rsid w:val="00617FE0"/>
    <w:rsid w:val="006200F7"/>
    <w:rsid w:val="00620794"/>
    <w:rsid w:val="00620A2E"/>
    <w:rsid w:val="00620ECE"/>
    <w:rsid w:val="0062130B"/>
    <w:rsid w:val="00621E1D"/>
    <w:rsid w:val="00624056"/>
    <w:rsid w:val="006249F2"/>
    <w:rsid w:val="00624DC4"/>
    <w:rsid w:val="00625DFF"/>
    <w:rsid w:val="006260DF"/>
    <w:rsid w:val="00626FC5"/>
    <w:rsid w:val="00627BD3"/>
    <w:rsid w:val="0063049B"/>
    <w:rsid w:val="00630598"/>
    <w:rsid w:val="00630DF6"/>
    <w:rsid w:val="0063120E"/>
    <w:rsid w:val="00631A78"/>
    <w:rsid w:val="00631C85"/>
    <w:rsid w:val="00632304"/>
    <w:rsid w:val="00632444"/>
    <w:rsid w:val="006327D8"/>
    <w:rsid w:val="00632E62"/>
    <w:rsid w:val="00632EF3"/>
    <w:rsid w:val="006333A6"/>
    <w:rsid w:val="00633624"/>
    <w:rsid w:val="00633B48"/>
    <w:rsid w:val="00633D20"/>
    <w:rsid w:val="00634086"/>
    <w:rsid w:val="00634673"/>
    <w:rsid w:val="006349A1"/>
    <w:rsid w:val="006356EA"/>
    <w:rsid w:val="0063638D"/>
    <w:rsid w:val="006365F4"/>
    <w:rsid w:val="00636A50"/>
    <w:rsid w:val="00636ECF"/>
    <w:rsid w:val="0063759E"/>
    <w:rsid w:val="006402BF"/>
    <w:rsid w:val="0064173D"/>
    <w:rsid w:val="00641807"/>
    <w:rsid w:val="00641F20"/>
    <w:rsid w:val="00642CBC"/>
    <w:rsid w:val="00642E34"/>
    <w:rsid w:val="00644109"/>
    <w:rsid w:val="00644998"/>
    <w:rsid w:val="00644D3C"/>
    <w:rsid w:val="00644F45"/>
    <w:rsid w:val="0064524F"/>
    <w:rsid w:val="006454DA"/>
    <w:rsid w:val="00645A2A"/>
    <w:rsid w:val="00646291"/>
    <w:rsid w:val="00646E2B"/>
    <w:rsid w:val="00647ABC"/>
    <w:rsid w:val="00650E8D"/>
    <w:rsid w:val="00650FBB"/>
    <w:rsid w:val="00651A31"/>
    <w:rsid w:val="00652593"/>
    <w:rsid w:val="00653231"/>
    <w:rsid w:val="00653743"/>
    <w:rsid w:val="00654413"/>
    <w:rsid w:val="00654F6B"/>
    <w:rsid w:val="00655720"/>
    <w:rsid w:val="00655A56"/>
    <w:rsid w:val="006564B2"/>
    <w:rsid w:val="0065787A"/>
    <w:rsid w:val="00657A34"/>
    <w:rsid w:val="006601F9"/>
    <w:rsid w:val="006607B9"/>
    <w:rsid w:val="00660D1B"/>
    <w:rsid w:val="00662681"/>
    <w:rsid w:val="00662946"/>
    <w:rsid w:val="0066308A"/>
    <w:rsid w:val="00663290"/>
    <w:rsid w:val="006633A8"/>
    <w:rsid w:val="00663E8A"/>
    <w:rsid w:val="006640F1"/>
    <w:rsid w:val="00664329"/>
    <w:rsid w:val="0066476B"/>
    <w:rsid w:val="006647C5"/>
    <w:rsid w:val="00665215"/>
    <w:rsid w:val="006652D6"/>
    <w:rsid w:val="00665A46"/>
    <w:rsid w:val="00665E27"/>
    <w:rsid w:val="006672D6"/>
    <w:rsid w:val="00670A3D"/>
    <w:rsid w:val="00671283"/>
    <w:rsid w:val="006716FD"/>
    <w:rsid w:val="0067254A"/>
    <w:rsid w:val="0067290D"/>
    <w:rsid w:val="00672A87"/>
    <w:rsid w:val="00672AAB"/>
    <w:rsid w:val="00672B8A"/>
    <w:rsid w:val="00673A05"/>
    <w:rsid w:val="00673C43"/>
    <w:rsid w:val="00673F8E"/>
    <w:rsid w:val="00674D5A"/>
    <w:rsid w:val="00676330"/>
    <w:rsid w:val="006771F4"/>
    <w:rsid w:val="0068061F"/>
    <w:rsid w:val="006810BC"/>
    <w:rsid w:val="00681C95"/>
    <w:rsid w:val="00682062"/>
    <w:rsid w:val="00682885"/>
    <w:rsid w:val="00684054"/>
    <w:rsid w:val="006845BD"/>
    <w:rsid w:val="00686508"/>
    <w:rsid w:val="006869CF"/>
    <w:rsid w:val="00686FB1"/>
    <w:rsid w:val="006871D5"/>
    <w:rsid w:val="006905F4"/>
    <w:rsid w:val="0069067B"/>
    <w:rsid w:val="00691460"/>
    <w:rsid w:val="00691A0D"/>
    <w:rsid w:val="00691A89"/>
    <w:rsid w:val="00691BE6"/>
    <w:rsid w:val="006922F4"/>
    <w:rsid w:val="00692D8D"/>
    <w:rsid w:val="006935AD"/>
    <w:rsid w:val="0069360D"/>
    <w:rsid w:val="0069395F"/>
    <w:rsid w:val="006952DB"/>
    <w:rsid w:val="006958A2"/>
    <w:rsid w:val="00696263"/>
    <w:rsid w:val="006965B5"/>
    <w:rsid w:val="00696B5E"/>
    <w:rsid w:val="006A0620"/>
    <w:rsid w:val="006A090D"/>
    <w:rsid w:val="006A0F3D"/>
    <w:rsid w:val="006A163E"/>
    <w:rsid w:val="006A16F9"/>
    <w:rsid w:val="006A303F"/>
    <w:rsid w:val="006A3410"/>
    <w:rsid w:val="006A4031"/>
    <w:rsid w:val="006A4C19"/>
    <w:rsid w:val="006A5246"/>
    <w:rsid w:val="006A6358"/>
    <w:rsid w:val="006A7296"/>
    <w:rsid w:val="006A78E6"/>
    <w:rsid w:val="006B0B25"/>
    <w:rsid w:val="006B10DD"/>
    <w:rsid w:val="006B11BA"/>
    <w:rsid w:val="006B1905"/>
    <w:rsid w:val="006B1C66"/>
    <w:rsid w:val="006B1D04"/>
    <w:rsid w:val="006B1F59"/>
    <w:rsid w:val="006B2496"/>
    <w:rsid w:val="006B2A91"/>
    <w:rsid w:val="006B2C44"/>
    <w:rsid w:val="006B2E25"/>
    <w:rsid w:val="006B409A"/>
    <w:rsid w:val="006B40CF"/>
    <w:rsid w:val="006B41B5"/>
    <w:rsid w:val="006B4683"/>
    <w:rsid w:val="006B468E"/>
    <w:rsid w:val="006B46B0"/>
    <w:rsid w:val="006B47C6"/>
    <w:rsid w:val="006B4AE4"/>
    <w:rsid w:val="006B62D3"/>
    <w:rsid w:val="006B6935"/>
    <w:rsid w:val="006B725A"/>
    <w:rsid w:val="006B76BE"/>
    <w:rsid w:val="006B784E"/>
    <w:rsid w:val="006B7B60"/>
    <w:rsid w:val="006B7B7C"/>
    <w:rsid w:val="006C05C9"/>
    <w:rsid w:val="006C05EE"/>
    <w:rsid w:val="006C219E"/>
    <w:rsid w:val="006C3185"/>
    <w:rsid w:val="006C339F"/>
    <w:rsid w:val="006C3CBA"/>
    <w:rsid w:val="006C3D8C"/>
    <w:rsid w:val="006C3EB5"/>
    <w:rsid w:val="006C4001"/>
    <w:rsid w:val="006C4169"/>
    <w:rsid w:val="006C48FC"/>
    <w:rsid w:val="006C4F87"/>
    <w:rsid w:val="006C5384"/>
    <w:rsid w:val="006C54F6"/>
    <w:rsid w:val="006C5B83"/>
    <w:rsid w:val="006C5FC0"/>
    <w:rsid w:val="006C62B1"/>
    <w:rsid w:val="006C64E1"/>
    <w:rsid w:val="006C6A2D"/>
    <w:rsid w:val="006C6E41"/>
    <w:rsid w:val="006C7212"/>
    <w:rsid w:val="006C7C51"/>
    <w:rsid w:val="006C7E4A"/>
    <w:rsid w:val="006D03A8"/>
    <w:rsid w:val="006D085D"/>
    <w:rsid w:val="006D0F6D"/>
    <w:rsid w:val="006D0FBD"/>
    <w:rsid w:val="006D1245"/>
    <w:rsid w:val="006D1779"/>
    <w:rsid w:val="006D2143"/>
    <w:rsid w:val="006D2335"/>
    <w:rsid w:val="006D23E6"/>
    <w:rsid w:val="006D24BD"/>
    <w:rsid w:val="006D2875"/>
    <w:rsid w:val="006D2EE7"/>
    <w:rsid w:val="006D35F8"/>
    <w:rsid w:val="006D4057"/>
    <w:rsid w:val="006D4480"/>
    <w:rsid w:val="006D4BC1"/>
    <w:rsid w:val="006D4F2D"/>
    <w:rsid w:val="006D57F4"/>
    <w:rsid w:val="006D57F9"/>
    <w:rsid w:val="006D6218"/>
    <w:rsid w:val="006D657F"/>
    <w:rsid w:val="006D680B"/>
    <w:rsid w:val="006D7001"/>
    <w:rsid w:val="006E1CDB"/>
    <w:rsid w:val="006E1F4E"/>
    <w:rsid w:val="006E2FD6"/>
    <w:rsid w:val="006E30D4"/>
    <w:rsid w:val="006E3123"/>
    <w:rsid w:val="006E352A"/>
    <w:rsid w:val="006E52CE"/>
    <w:rsid w:val="006E6E4F"/>
    <w:rsid w:val="006F0117"/>
    <w:rsid w:val="006F0F28"/>
    <w:rsid w:val="006F134D"/>
    <w:rsid w:val="006F1838"/>
    <w:rsid w:val="006F2C52"/>
    <w:rsid w:val="006F2DDB"/>
    <w:rsid w:val="006F3270"/>
    <w:rsid w:val="006F3665"/>
    <w:rsid w:val="006F5CC2"/>
    <w:rsid w:val="006F61E3"/>
    <w:rsid w:val="006F7CDF"/>
    <w:rsid w:val="007000B7"/>
    <w:rsid w:val="007003AB"/>
    <w:rsid w:val="00701063"/>
    <w:rsid w:val="0070247C"/>
    <w:rsid w:val="00703266"/>
    <w:rsid w:val="0070379F"/>
    <w:rsid w:val="007041E9"/>
    <w:rsid w:val="00704DFF"/>
    <w:rsid w:val="00705380"/>
    <w:rsid w:val="007053A6"/>
    <w:rsid w:val="00705A38"/>
    <w:rsid w:val="00705D06"/>
    <w:rsid w:val="00707106"/>
    <w:rsid w:val="00707312"/>
    <w:rsid w:val="00707EBD"/>
    <w:rsid w:val="007105ED"/>
    <w:rsid w:val="00711222"/>
    <w:rsid w:val="00711A3A"/>
    <w:rsid w:val="00713928"/>
    <w:rsid w:val="0071631A"/>
    <w:rsid w:val="007163D4"/>
    <w:rsid w:val="00717594"/>
    <w:rsid w:val="0072066E"/>
    <w:rsid w:val="00720EFB"/>
    <w:rsid w:val="0072113B"/>
    <w:rsid w:val="0072114F"/>
    <w:rsid w:val="007218FA"/>
    <w:rsid w:val="00721D65"/>
    <w:rsid w:val="007232AD"/>
    <w:rsid w:val="00724503"/>
    <w:rsid w:val="0072470C"/>
    <w:rsid w:val="00724877"/>
    <w:rsid w:val="00725AB7"/>
    <w:rsid w:val="00726205"/>
    <w:rsid w:val="00726413"/>
    <w:rsid w:val="00726D76"/>
    <w:rsid w:val="00727197"/>
    <w:rsid w:val="00727F02"/>
    <w:rsid w:val="0073208C"/>
    <w:rsid w:val="0073219C"/>
    <w:rsid w:val="00732DE9"/>
    <w:rsid w:val="0073330A"/>
    <w:rsid w:val="00733739"/>
    <w:rsid w:val="00733C96"/>
    <w:rsid w:val="00734686"/>
    <w:rsid w:val="00734733"/>
    <w:rsid w:val="0073480F"/>
    <w:rsid w:val="007348FB"/>
    <w:rsid w:val="007349D6"/>
    <w:rsid w:val="00737127"/>
    <w:rsid w:val="00737162"/>
    <w:rsid w:val="00737394"/>
    <w:rsid w:val="00737F91"/>
    <w:rsid w:val="00740624"/>
    <w:rsid w:val="007406AC"/>
    <w:rsid w:val="00740F15"/>
    <w:rsid w:val="00740F16"/>
    <w:rsid w:val="007410B0"/>
    <w:rsid w:val="007418B2"/>
    <w:rsid w:val="00741E80"/>
    <w:rsid w:val="007433D5"/>
    <w:rsid w:val="00743963"/>
    <w:rsid w:val="007471FD"/>
    <w:rsid w:val="00747372"/>
    <w:rsid w:val="007476DE"/>
    <w:rsid w:val="00747E10"/>
    <w:rsid w:val="00750763"/>
    <w:rsid w:val="00752942"/>
    <w:rsid w:val="00752F58"/>
    <w:rsid w:val="007532D1"/>
    <w:rsid w:val="007533F2"/>
    <w:rsid w:val="00754F99"/>
    <w:rsid w:val="00754FA2"/>
    <w:rsid w:val="007552C8"/>
    <w:rsid w:val="00755F41"/>
    <w:rsid w:val="0075677F"/>
    <w:rsid w:val="00757823"/>
    <w:rsid w:val="00760E7B"/>
    <w:rsid w:val="0076305B"/>
    <w:rsid w:val="0076353B"/>
    <w:rsid w:val="00763629"/>
    <w:rsid w:val="00763670"/>
    <w:rsid w:val="0076393C"/>
    <w:rsid w:val="00763EC7"/>
    <w:rsid w:val="00764FE7"/>
    <w:rsid w:val="00765BEA"/>
    <w:rsid w:val="0076603E"/>
    <w:rsid w:val="007660F4"/>
    <w:rsid w:val="007661BC"/>
    <w:rsid w:val="0076634B"/>
    <w:rsid w:val="007676C3"/>
    <w:rsid w:val="00767F5F"/>
    <w:rsid w:val="0077068A"/>
    <w:rsid w:val="00771432"/>
    <w:rsid w:val="00771778"/>
    <w:rsid w:val="00772922"/>
    <w:rsid w:val="00772BCC"/>
    <w:rsid w:val="007732FB"/>
    <w:rsid w:val="0077409C"/>
    <w:rsid w:val="00775872"/>
    <w:rsid w:val="00776568"/>
    <w:rsid w:val="00777829"/>
    <w:rsid w:val="00777AB1"/>
    <w:rsid w:val="00780026"/>
    <w:rsid w:val="00780029"/>
    <w:rsid w:val="00780590"/>
    <w:rsid w:val="00780BF1"/>
    <w:rsid w:val="007816AF"/>
    <w:rsid w:val="00781933"/>
    <w:rsid w:val="00781AF2"/>
    <w:rsid w:val="00782061"/>
    <w:rsid w:val="007822E7"/>
    <w:rsid w:val="007826FA"/>
    <w:rsid w:val="0078290D"/>
    <w:rsid w:val="00783319"/>
    <w:rsid w:val="0078358C"/>
    <w:rsid w:val="00783BE0"/>
    <w:rsid w:val="00783D18"/>
    <w:rsid w:val="00783D8C"/>
    <w:rsid w:val="00784D76"/>
    <w:rsid w:val="00784DC7"/>
    <w:rsid w:val="0078596E"/>
    <w:rsid w:val="007866FA"/>
    <w:rsid w:val="00786CEF"/>
    <w:rsid w:val="00787A95"/>
    <w:rsid w:val="0079007B"/>
    <w:rsid w:val="00791518"/>
    <w:rsid w:val="0079196F"/>
    <w:rsid w:val="007920F6"/>
    <w:rsid w:val="00793089"/>
    <w:rsid w:val="007931D2"/>
    <w:rsid w:val="007938EC"/>
    <w:rsid w:val="007940BC"/>
    <w:rsid w:val="007945F6"/>
    <w:rsid w:val="00794645"/>
    <w:rsid w:val="007955D7"/>
    <w:rsid w:val="0079572E"/>
    <w:rsid w:val="00795DBB"/>
    <w:rsid w:val="007962D4"/>
    <w:rsid w:val="00796CF1"/>
    <w:rsid w:val="007970D7"/>
    <w:rsid w:val="007976DE"/>
    <w:rsid w:val="007A05EE"/>
    <w:rsid w:val="007A061C"/>
    <w:rsid w:val="007A0B89"/>
    <w:rsid w:val="007A414C"/>
    <w:rsid w:val="007A4BDB"/>
    <w:rsid w:val="007A5216"/>
    <w:rsid w:val="007A5E90"/>
    <w:rsid w:val="007A6883"/>
    <w:rsid w:val="007A7733"/>
    <w:rsid w:val="007A7F75"/>
    <w:rsid w:val="007B14F5"/>
    <w:rsid w:val="007B1602"/>
    <w:rsid w:val="007B1D72"/>
    <w:rsid w:val="007B2032"/>
    <w:rsid w:val="007B2C6A"/>
    <w:rsid w:val="007B3529"/>
    <w:rsid w:val="007B393C"/>
    <w:rsid w:val="007B3DA6"/>
    <w:rsid w:val="007B4A80"/>
    <w:rsid w:val="007B4AFA"/>
    <w:rsid w:val="007B55E1"/>
    <w:rsid w:val="007B5996"/>
    <w:rsid w:val="007B5B69"/>
    <w:rsid w:val="007B6585"/>
    <w:rsid w:val="007B6CEA"/>
    <w:rsid w:val="007B6F1C"/>
    <w:rsid w:val="007B7086"/>
    <w:rsid w:val="007B7F37"/>
    <w:rsid w:val="007C069D"/>
    <w:rsid w:val="007C1CD6"/>
    <w:rsid w:val="007C1E92"/>
    <w:rsid w:val="007C20D4"/>
    <w:rsid w:val="007C2BB1"/>
    <w:rsid w:val="007C334B"/>
    <w:rsid w:val="007C44FC"/>
    <w:rsid w:val="007C4DA6"/>
    <w:rsid w:val="007C4DAF"/>
    <w:rsid w:val="007C509F"/>
    <w:rsid w:val="007C52A4"/>
    <w:rsid w:val="007C57CB"/>
    <w:rsid w:val="007C6EBF"/>
    <w:rsid w:val="007C794B"/>
    <w:rsid w:val="007C7E2B"/>
    <w:rsid w:val="007D0040"/>
    <w:rsid w:val="007D084B"/>
    <w:rsid w:val="007D0E19"/>
    <w:rsid w:val="007D1998"/>
    <w:rsid w:val="007D21E9"/>
    <w:rsid w:val="007D2965"/>
    <w:rsid w:val="007D32FB"/>
    <w:rsid w:val="007D37A3"/>
    <w:rsid w:val="007D3FBC"/>
    <w:rsid w:val="007D4744"/>
    <w:rsid w:val="007D4850"/>
    <w:rsid w:val="007D50E7"/>
    <w:rsid w:val="007D5D77"/>
    <w:rsid w:val="007D63CF"/>
    <w:rsid w:val="007D71A5"/>
    <w:rsid w:val="007D7BE8"/>
    <w:rsid w:val="007E025F"/>
    <w:rsid w:val="007E0789"/>
    <w:rsid w:val="007E092B"/>
    <w:rsid w:val="007E1CDD"/>
    <w:rsid w:val="007E3730"/>
    <w:rsid w:val="007E3A79"/>
    <w:rsid w:val="007E5C05"/>
    <w:rsid w:val="007E5DC0"/>
    <w:rsid w:val="007E632B"/>
    <w:rsid w:val="007E686C"/>
    <w:rsid w:val="007F085F"/>
    <w:rsid w:val="007F0A14"/>
    <w:rsid w:val="007F0D8D"/>
    <w:rsid w:val="007F13FF"/>
    <w:rsid w:val="007F183E"/>
    <w:rsid w:val="007F1D3E"/>
    <w:rsid w:val="007F3C0B"/>
    <w:rsid w:val="007F4CEA"/>
    <w:rsid w:val="007F4D0A"/>
    <w:rsid w:val="007F5676"/>
    <w:rsid w:val="007F64E0"/>
    <w:rsid w:val="007F658F"/>
    <w:rsid w:val="007F70CD"/>
    <w:rsid w:val="007F76AA"/>
    <w:rsid w:val="00800E4F"/>
    <w:rsid w:val="00801500"/>
    <w:rsid w:val="00801E86"/>
    <w:rsid w:val="0080275A"/>
    <w:rsid w:val="008028F9"/>
    <w:rsid w:val="008033EB"/>
    <w:rsid w:val="00803AFE"/>
    <w:rsid w:val="00803C0B"/>
    <w:rsid w:val="00803EED"/>
    <w:rsid w:val="00804E34"/>
    <w:rsid w:val="00805A9D"/>
    <w:rsid w:val="00805F6F"/>
    <w:rsid w:val="008060E3"/>
    <w:rsid w:val="00806FBE"/>
    <w:rsid w:val="0080785C"/>
    <w:rsid w:val="00807C1E"/>
    <w:rsid w:val="00810006"/>
    <w:rsid w:val="00810BAC"/>
    <w:rsid w:val="00810D93"/>
    <w:rsid w:val="0081242D"/>
    <w:rsid w:val="00812A2B"/>
    <w:rsid w:val="00812D1F"/>
    <w:rsid w:val="00812E44"/>
    <w:rsid w:val="008130E3"/>
    <w:rsid w:val="008135DC"/>
    <w:rsid w:val="00813AB5"/>
    <w:rsid w:val="00813CAF"/>
    <w:rsid w:val="00813FAD"/>
    <w:rsid w:val="0081450F"/>
    <w:rsid w:val="00814514"/>
    <w:rsid w:val="00814555"/>
    <w:rsid w:val="0081537B"/>
    <w:rsid w:val="00815818"/>
    <w:rsid w:val="00815DB2"/>
    <w:rsid w:val="00815DE1"/>
    <w:rsid w:val="008171EA"/>
    <w:rsid w:val="008173E2"/>
    <w:rsid w:val="008206D3"/>
    <w:rsid w:val="00821620"/>
    <w:rsid w:val="00821D9D"/>
    <w:rsid w:val="00822662"/>
    <w:rsid w:val="00822F54"/>
    <w:rsid w:val="00822F69"/>
    <w:rsid w:val="00824032"/>
    <w:rsid w:val="008251D5"/>
    <w:rsid w:val="00825242"/>
    <w:rsid w:val="0082526F"/>
    <w:rsid w:val="00825765"/>
    <w:rsid w:val="00826B31"/>
    <w:rsid w:val="00827B9C"/>
    <w:rsid w:val="00831086"/>
    <w:rsid w:val="008334FA"/>
    <w:rsid w:val="00834483"/>
    <w:rsid w:val="00834AA5"/>
    <w:rsid w:val="00835294"/>
    <w:rsid w:val="00835607"/>
    <w:rsid w:val="008369A0"/>
    <w:rsid w:val="00836BCF"/>
    <w:rsid w:val="00836F04"/>
    <w:rsid w:val="00837254"/>
    <w:rsid w:val="008374CD"/>
    <w:rsid w:val="00837664"/>
    <w:rsid w:val="00840134"/>
    <w:rsid w:val="008402B4"/>
    <w:rsid w:val="00840A98"/>
    <w:rsid w:val="00841A7B"/>
    <w:rsid w:val="00841C9B"/>
    <w:rsid w:val="00841CFC"/>
    <w:rsid w:val="00842201"/>
    <w:rsid w:val="00842D8F"/>
    <w:rsid w:val="00842FB0"/>
    <w:rsid w:val="0084308F"/>
    <w:rsid w:val="0084365D"/>
    <w:rsid w:val="0084438B"/>
    <w:rsid w:val="008445F1"/>
    <w:rsid w:val="008448B3"/>
    <w:rsid w:val="008458F4"/>
    <w:rsid w:val="00845B8A"/>
    <w:rsid w:val="00845BB0"/>
    <w:rsid w:val="008467EB"/>
    <w:rsid w:val="00846949"/>
    <w:rsid w:val="00847395"/>
    <w:rsid w:val="00852194"/>
    <w:rsid w:val="008524AB"/>
    <w:rsid w:val="00852A4D"/>
    <w:rsid w:val="00852DE5"/>
    <w:rsid w:val="008530CA"/>
    <w:rsid w:val="00853957"/>
    <w:rsid w:val="00854474"/>
    <w:rsid w:val="00855DFB"/>
    <w:rsid w:val="0085635F"/>
    <w:rsid w:val="008565E0"/>
    <w:rsid w:val="00856AC7"/>
    <w:rsid w:val="00856FFA"/>
    <w:rsid w:val="0085773F"/>
    <w:rsid w:val="0086044D"/>
    <w:rsid w:val="008604AB"/>
    <w:rsid w:val="00860904"/>
    <w:rsid w:val="00860C8E"/>
    <w:rsid w:val="00862569"/>
    <w:rsid w:val="00862B3D"/>
    <w:rsid w:val="008633F6"/>
    <w:rsid w:val="0086348D"/>
    <w:rsid w:val="00863AB4"/>
    <w:rsid w:val="008643FC"/>
    <w:rsid w:val="008648F4"/>
    <w:rsid w:val="008651D9"/>
    <w:rsid w:val="00865CEA"/>
    <w:rsid w:val="00865DB4"/>
    <w:rsid w:val="008663ED"/>
    <w:rsid w:val="00870C1B"/>
    <w:rsid w:val="00872C7C"/>
    <w:rsid w:val="00872D24"/>
    <w:rsid w:val="00873342"/>
    <w:rsid w:val="0087388F"/>
    <w:rsid w:val="008757C7"/>
    <w:rsid w:val="008772AF"/>
    <w:rsid w:val="0087743B"/>
    <w:rsid w:val="0087751C"/>
    <w:rsid w:val="00877D7F"/>
    <w:rsid w:val="00877F3E"/>
    <w:rsid w:val="00880D89"/>
    <w:rsid w:val="008811CC"/>
    <w:rsid w:val="00881843"/>
    <w:rsid w:val="008821E5"/>
    <w:rsid w:val="00884583"/>
    <w:rsid w:val="008847C4"/>
    <w:rsid w:val="008851E7"/>
    <w:rsid w:val="00885642"/>
    <w:rsid w:val="00886CDE"/>
    <w:rsid w:val="00886D13"/>
    <w:rsid w:val="008879B0"/>
    <w:rsid w:val="0089057B"/>
    <w:rsid w:val="00890E9C"/>
    <w:rsid w:val="00892770"/>
    <w:rsid w:val="008936BD"/>
    <w:rsid w:val="00893B75"/>
    <w:rsid w:val="00893E99"/>
    <w:rsid w:val="008942EF"/>
    <w:rsid w:val="0089473B"/>
    <w:rsid w:val="00894DA3"/>
    <w:rsid w:val="008959D9"/>
    <w:rsid w:val="0089690D"/>
    <w:rsid w:val="00896CF7"/>
    <w:rsid w:val="008972E0"/>
    <w:rsid w:val="00897D81"/>
    <w:rsid w:val="008A0FF0"/>
    <w:rsid w:val="008A2934"/>
    <w:rsid w:val="008A2BC4"/>
    <w:rsid w:val="008A2D66"/>
    <w:rsid w:val="008A33B6"/>
    <w:rsid w:val="008A352B"/>
    <w:rsid w:val="008A3A5F"/>
    <w:rsid w:val="008A3F68"/>
    <w:rsid w:val="008A42AC"/>
    <w:rsid w:val="008A4B63"/>
    <w:rsid w:val="008A4C00"/>
    <w:rsid w:val="008A4F0F"/>
    <w:rsid w:val="008A6A97"/>
    <w:rsid w:val="008A7486"/>
    <w:rsid w:val="008B17D8"/>
    <w:rsid w:val="008B20BF"/>
    <w:rsid w:val="008B2BB5"/>
    <w:rsid w:val="008B3311"/>
    <w:rsid w:val="008B474E"/>
    <w:rsid w:val="008B4A7E"/>
    <w:rsid w:val="008B4A8B"/>
    <w:rsid w:val="008B505E"/>
    <w:rsid w:val="008B60CD"/>
    <w:rsid w:val="008B6650"/>
    <w:rsid w:val="008B68AC"/>
    <w:rsid w:val="008B73B9"/>
    <w:rsid w:val="008C062F"/>
    <w:rsid w:val="008C17E8"/>
    <w:rsid w:val="008C1D90"/>
    <w:rsid w:val="008C226B"/>
    <w:rsid w:val="008C2DEA"/>
    <w:rsid w:val="008C3D51"/>
    <w:rsid w:val="008C4560"/>
    <w:rsid w:val="008C48A9"/>
    <w:rsid w:val="008C49BA"/>
    <w:rsid w:val="008C5553"/>
    <w:rsid w:val="008C5C84"/>
    <w:rsid w:val="008C7F33"/>
    <w:rsid w:val="008D14BE"/>
    <w:rsid w:val="008D1852"/>
    <w:rsid w:val="008D1DD1"/>
    <w:rsid w:val="008D2EA0"/>
    <w:rsid w:val="008D3094"/>
    <w:rsid w:val="008D33B6"/>
    <w:rsid w:val="008D6339"/>
    <w:rsid w:val="008D679F"/>
    <w:rsid w:val="008D6B28"/>
    <w:rsid w:val="008D7051"/>
    <w:rsid w:val="008E1186"/>
    <w:rsid w:val="008E15C3"/>
    <w:rsid w:val="008E1AE2"/>
    <w:rsid w:val="008E1BF0"/>
    <w:rsid w:val="008E294B"/>
    <w:rsid w:val="008E2A21"/>
    <w:rsid w:val="008E2F15"/>
    <w:rsid w:val="008E5092"/>
    <w:rsid w:val="008E6202"/>
    <w:rsid w:val="008E6B16"/>
    <w:rsid w:val="008E6C78"/>
    <w:rsid w:val="008E7617"/>
    <w:rsid w:val="008E7AF8"/>
    <w:rsid w:val="008E7C1F"/>
    <w:rsid w:val="008F0E20"/>
    <w:rsid w:val="008F2223"/>
    <w:rsid w:val="008F2B8F"/>
    <w:rsid w:val="008F317C"/>
    <w:rsid w:val="008F4F17"/>
    <w:rsid w:val="008F5514"/>
    <w:rsid w:val="008F577D"/>
    <w:rsid w:val="008F594C"/>
    <w:rsid w:val="008F5B41"/>
    <w:rsid w:val="008F6BB8"/>
    <w:rsid w:val="008F717C"/>
    <w:rsid w:val="008F745B"/>
    <w:rsid w:val="008F770A"/>
    <w:rsid w:val="008F7C1D"/>
    <w:rsid w:val="008F7ED9"/>
    <w:rsid w:val="0090129C"/>
    <w:rsid w:val="00901413"/>
    <w:rsid w:val="009014AF"/>
    <w:rsid w:val="009017A9"/>
    <w:rsid w:val="00901CB3"/>
    <w:rsid w:val="00901D7B"/>
    <w:rsid w:val="009021C3"/>
    <w:rsid w:val="009026B7"/>
    <w:rsid w:val="00902B46"/>
    <w:rsid w:val="009034BF"/>
    <w:rsid w:val="0090392D"/>
    <w:rsid w:val="00903A86"/>
    <w:rsid w:val="00904FBB"/>
    <w:rsid w:val="0090515C"/>
    <w:rsid w:val="00905A2D"/>
    <w:rsid w:val="009060C2"/>
    <w:rsid w:val="009062A4"/>
    <w:rsid w:val="009066D9"/>
    <w:rsid w:val="00907B32"/>
    <w:rsid w:val="00907D2F"/>
    <w:rsid w:val="00907E58"/>
    <w:rsid w:val="00910D6E"/>
    <w:rsid w:val="0091119D"/>
    <w:rsid w:val="00911E50"/>
    <w:rsid w:val="0091280F"/>
    <w:rsid w:val="00912CBA"/>
    <w:rsid w:val="00914385"/>
    <w:rsid w:val="00914E11"/>
    <w:rsid w:val="0091608D"/>
    <w:rsid w:val="0091670C"/>
    <w:rsid w:val="00916D84"/>
    <w:rsid w:val="00916F71"/>
    <w:rsid w:val="0092080F"/>
    <w:rsid w:val="0092113D"/>
    <w:rsid w:val="0092198E"/>
    <w:rsid w:val="00921E1A"/>
    <w:rsid w:val="00922275"/>
    <w:rsid w:val="009228FD"/>
    <w:rsid w:val="00922E7C"/>
    <w:rsid w:val="00923275"/>
    <w:rsid w:val="0092348C"/>
    <w:rsid w:val="00923976"/>
    <w:rsid w:val="00924426"/>
    <w:rsid w:val="00925148"/>
    <w:rsid w:val="00925316"/>
    <w:rsid w:val="0092563A"/>
    <w:rsid w:val="0092583E"/>
    <w:rsid w:val="00925DBC"/>
    <w:rsid w:val="00925FCE"/>
    <w:rsid w:val="00926D1F"/>
    <w:rsid w:val="0092759C"/>
    <w:rsid w:val="00930201"/>
    <w:rsid w:val="009306B0"/>
    <w:rsid w:val="009309CA"/>
    <w:rsid w:val="00930C17"/>
    <w:rsid w:val="009311B4"/>
    <w:rsid w:val="0093127C"/>
    <w:rsid w:val="00931629"/>
    <w:rsid w:val="0093318E"/>
    <w:rsid w:val="0093387C"/>
    <w:rsid w:val="00933884"/>
    <w:rsid w:val="00933C28"/>
    <w:rsid w:val="00933D75"/>
    <w:rsid w:val="00934167"/>
    <w:rsid w:val="0093480A"/>
    <w:rsid w:val="00934D0A"/>
    <w:rsid w:val="00934DD5"/>
    <w:rsid w:val="00934E52"/>
    <w:rsid w:val="009379E5"/>
    <w:rsid w:val="00940783"/>
    <w:rsid w:val="00940D99"/>
    <w:rsid w:val="0094109A"/>
    <w:rsid w:val="00941465"/>
    <w:rsid w:val="0094156C"/>
    <w:rsid w:val="00941751"/>
    <w:rsid w:val="009431E9"/>
    <w:rsid w:val="009434DF"/>
    <w:rsid w:val="0094369B"/>
    <w:rsid w:val="00944BEE"/>
    <w:rsid w:val="00945A86"/>
    <w:rsid w:val="00946132"/>
    <w:rsid w:val="00946433"/>
    <w:rsid w:val="00946E70"/>
    <w:rsid w:val="009472DE"/>
    <w:rsid w:val="009476FF"/>
    <w:rsid w:val="00947B8E"/>
    <w:rsid w:val="00951378"/>
    <w:rsid w:val="00951412"/>
    <w:rsid w:val="0095159D"/>
    <w:rsid w:val="00951848"/>
    <w:rsid w:val="009520BF"/>
    <w:rsid w:val="009523AE"/>
    <w:rsid w:val="009534B6"/>
    <w:rsid w:val="00954086"/>
    <w:rsid w:val="00954E30"/>
    <w:rsid w:val="009552B5"/>
    <w:rsid w:val="0095683E"/>
    <w:rsid w:val="00956858"/>
    <w:rsid w:val="00957BA5"/>
    <w:rsid w:val="00960998"/>
    <w:rsid w:val="00960D1A"/>
    <w:rsid w:val="00960EF9"/>
    <w:rsid w:val="0096111E"/>
    <w:rsid w:val="00961658"/>
    <w:rsid w:val="009627FD"/>
    <w:rsid w:val="0096287B"/>
    <w:rsid w:val="00962A9E"/>
    <w:rsid w:val="00963B3F"/>
    <w:rsid w:val="00964545"/>
    <w:rsid w:val="0096477F"/>
    <w:rsid w:val="00964E40"/>
    <w:rsid w:val="009654BE"/>
    <w:rsid w:val="00967096"/>
    <w:rsid w:val="0096722F"/>
    <w:rsid w:val="00967E71"/>
    <w:rsid w:val="00970347"/>
    <w:rsid w:val="00971DCE"/>
    <w:rsid w:val="00971E8A"/>
    <w:rsid w:val="0097406E"/>
    <w:rsid w:val="009744F3"/>
    <w:rsid w:val="0097476F"/>
    <w:rsid w:val="009754AF"/>
    <w:rsid w:val="00975B56"/>
    <w:rsid w:val="00977C55"/>
    <w:rsid w:val="0098251B"/>
    <w:rsid w:val="00982775"/>
    <w:rsid w:val="0098299B"/>
    <w:rsid w:val="00982F99"/>
    <w:rsid w:val="0098377F"/>
    <w:rsid w:val="0098400F"/>
    <w:rsid w:val="00987063"/>
    <w:rsid w:val="00987622"/>
    <w:rsid w:val="00987954"/>
    <w:rsid w:val="009905FF"/>
    <w:rsid w:val="009907D7"/>
    <w:rsid w:val="00991DE2"/>
    <w:rsid w:val="009928FD"/>
    <w:rsid w:val="00992E32"/>
    <w:rsid w:val="0099356A"/>
    <w:rsid w:val="00993ED8"/>
    <w:rsid w:val="00994F07"/>
    <w:rsid w:val="00994FEE"/>
    <w:rsid w:val="00995C8F"/>
    <w:rsid w:val="009963DE"/>
    <w:rsid w:val="00996AB3"/>
    <w:rsid w:val="009A0BA7"/>
    <w:rsid w:val="009A2B3F"/>
    <w:rsid w:val="009A34B9"/>
    <w:rsid w:val="009A3DED"/>
    <w:rsid w:val="009A3EA6"/>
    <w:rsid w:val="009A46DF"/>
    <w:rsid w:val="009A6513"/>
    <w:rsid w:val="009A659B"/>
    <w:rsid w:val="009A717B"/>
    <w:rsid w:val="009A7220"/>
    <w:rsid w:val="009B0501"/>
    <w:rsid w:val="009B0768"/>
    <w:rsid w:val="009B0B11"/>
    <w:rsid w:val="009B14CD"/>
    <w:rsid w:val="009B1E89"/>
    <w:rsid w:val="009B2019"/>
    <w:rsid w:val="009B2076"/>
    <w:rsid w:val="009B2761"/>
    <w:rsid w:val="009B2F4B"/>
    <w:rsid w:val="009B3179"/>
    <w:rsid w:val="009B3CD6"/>
    <w:rsid w:val="009B3FD4"/>
    <w:rsid w:val="009B4470"/>
    <w:rsid w:val="009B4E82"/>
    <w:rsid w:val="009B4EB8"/>
    <w:rsid w:val="009B5A5C"/>
    <w:rsid w:val="009B65E2"/>
    <w:rsid w:val="009B7F7E"/>
    <w:rsid w:val="009C03A2"/>
    <w:rsid w:val="009C0CA8"/>
    <w:rsid w:val="009C1901"/>
    <w:rsid w:val="009C1E4E"/>
    <w:rsid w:val="009C2272"/>
    <w:rsid w:val="009C29AF"/>
    <w:rsid w:val="009C2F54"/>
    <w:rsid w:val="009C3E60"/>
    <w:rsid w:val="009C49EC"/>
    <w:rsid w:val="009C4D44"/>
    <w:rsid w:val="009C6863"/>
    <w:rsid w:val="009C6EAC"/>
    <w:rsid w:val="009C73AF"/>
    <w:rsid w:val="009C7FC1"/>
    <w:rsid w:val="009D01DF"/>
    <w:rsid w:val="009D194D"/>
    <w:rsid w:val="009D1C8E"/>
    <w:rsid w:val="009D2B5D"/>
    <w:rsid w:val="009D38FB"/>
    <w:rsid w:val="009D3D08"/>
    <w:rsid w:val="009D4D85"/>
    <w:rsid w:val="009D64AC"/>
    <w:rsid w:val="009D6D34"/>
    <w:rsid w:val="009E0832"/>
    <w:rsid w:val="009E0F85"/>
    <w:rsid w:val="009E12EF"/>
    <w:rsid w:val="009E1DD5"/>
    <w:rsid w:val="009E236A"/>
    <w:rsid w:val="009E2EAF"/>
    <w:rsid w:val="009E3192"/>
    <w:rsid w:val="009E35B9"/>
    <w:rsid w:val="009E41A3"/>
    <w:rsid w:val="009E4753"/>
    <w:rsid w:val="009E4C56"/>
    <w:rsid w:val="009E5B46"/>
    <w:rsid w:val="009F0C8E"/>
    <w:rsid w:val="009F1AA3"/>
    <w:rsid w:val="009F22DE"/>
    <w:rsid w:val="009F24DD"/>
    <w:rsid w:val="009F4814"/>
    <w:rsid w:val="009F4B18"/>
    <w:rsid w:val="009F53BB"/>
    <w:rsid w:val="009F5F2E"/>
    <w:rsid w:val="009F60C3"/>
    <w:rsid w:val="009F66A5"/>
    <w:rsid w:val="009F79BB"/>
    <w:rsid w:val="00A006ED"/>
    <w:rsid w:val="00A01138"/>
    <w:rsid w:val="00A01458"/>
    <w:rsid w:val="00A04802"/>
    <w:rsid w:val="00A04E46"/>
    <w:rsid w:val="00A051F9"/>
    <w:rsid w:val="00A0545F"/>
    <w:rsid w:val="00A0546B"/>
    <w:rsid w:val="00A0572D"/>
    <w:rsid w:val="00A05D4B"/>
    <w:rsid w:val="00A05E5C"/>
    <w:rsid w:val="00A06035"/>
    <w:rsid w:val="00A0685D"/>
    <w:rsid w:val="00A07D1B"/>
    <w:rsid w:val="00A07F41"/>
    <w:rsid w:val="00A10C00"/>
    <w:rsid w:val="00A11CA3"/>
    <w:rsid w:val="00A11DC9"/>
    <w:rsid w:val="00A1282A"/>
    <w:rsid w:val="00A130F7"/>
    <w:rsid w:val="00A135EC"/>
    <w:rsid w:val="00A14B7C"/>
    <w:rsid w:val="00A1529A"/>
    <w:rsid w:val="00A15CDA"/>
    <w:rsid w:val="00A17BF9"/>
    <w:rsid w:val="00A20C3D"/>
    <w:rsid w:val="00A21943"/>
    <w:rsid w:val="00A22B29"/>
    <w:rsid w:val="00A230C2"/>
    <w:rsid w:val="00A2351C"/>
    <w:rsid w:val="00A23AD9"/>
    <w:rsid w:val="00A23CEE"/>
    <w:rsid w:val="00A23FE4"/>
    <w:rsid w:val="00A24DF2"/>
    <w:rsid w:val="00A25312"/>
    <w:rsid w:val="00A26B0A"/>
    <w:rsid w:val="00A27C84"/>
    <w:rsid w:val="00A30854"/>
    <w:rsid w:val="00A311A6"/>
    <w:rsid w:val="00A3156A"/>
    <w:rsid w:val="00A31639"/>
    <w:rsid w:val="00A31FBF"/>
    <w:rsid w:val="00A32D84"/>
    <w:rsid w:val="00A330A2"/>
    <w:rsid w:val="00A33421"/>
    <w:rsid w:val="00A33725"/>
    <w:rsid w:val="00A337E2"/>
    <w:rsid w:val="00A33AC8"/>
    <w:rsid w:val="00A34299"/>
    <w:rsid w:val="00A34636"/>
    <w:rsid w:val="00A3496B"/>
    <w:rsid w:val="00A34B4D"/>
    <w:rsid w:val="00A352BE"/>
    <w:rsid w:val="00A356DA"/>
    <w:rsid w:val="00A3655C"/>
    <w:rsid w:val="00A3666E"/>
    <w:rsid w:val="00A371C0"/>
    <w:rsid w:val="00A37669"/>
    <w:rsid w:val="00A37C2F"/>
    <w:rsid w:val="00A4029B"/>
    <w:rsid w:val="00A40C57"/>
    <w:rsid w:val="00A41F9D"/>
    <w:rsid w:val="00A41FEB"/>
    <w:rsid w:val="00A43209"/>
    <w:rsid w:val="00A43775"/>
    <w:rsid w:val="00A43AA9"/>
    <w:rsid w:val="00A43B22"/>
    <w:rsid w:val="00A44603"/>
    <w:rsid w:val="00A44863"/>
    <w:rsid w:val="00A45ABB"/>
    <w:rsid w:val="00A45C89"/>
    <w:rsid w:val="00A45D70"/>
    <w:rsid w:val="00A46039"/>
    <w:rsid w:val="00A46367"/>
    <w:rsid w:val="00A46561"/>
    <w:rsid w:val="00A46E18"/>
    <w:rsid w:val="00A472BB"/>
    <w:rsid w:val="00A509D2"/>
    <w:rsid w:val="00A50A54"/>
    <w:rsid w:val="00A524F5"/>
    <w:rsid w:val="00A5269F"/>
    <w:rsid w:val="00A5469A"/>
    <w:rsid w:val="00A54876"/>
    <w:rsid w:val="00A55503"/>
    <w:rsid w:val="00A55663"/>
    <w:rsid w:val="00A562A6"/>
    <w:rsid w:val="00A565D4"/>
    <w:rsid w:val="00A56C1E"/>
    <w:rsid w:val="00A60E6D"/>
    <w:rsid w:val="00A60F22"/>
    <w:rsid w:val="00A623E8"/>
    <w:rsid w:val="00A626C7"/>
    <w:rsid w:val="00A62970"/>
    <w:rsid w:val="00A635FE"/>
    <w:rsid w:val="00A637FC"/>
    <w:rsid w:val="00A63DAA"/>
    <w:rsid w:val="00A65167"/>
    <w:rsid w:val="00A663E1"/>
    <w:rsid w:val="00A66655"/>
    <w:rsid w:val="00A66B20"/>
    <w:rsid w:val="00A66B9E"/>
    <w:rsid w:val="00A67120"/>
    <w:rsid w:val="00A67939"/>
    <w:rsid w:val="00A67BEF"/>
    <w:rsid w:val="00A70264"/>
    <w:rsid w:val="00A7145D"/>
    <w:rsid w:val="00A714F0"/>
    <w:rsid w:val="00A7257B"/>
    <w:rsid w:val="00A72712"/>
    <w:rsid w:val="00A72E83"/>
    <w:rsid w:val="00A732D2"/>
    <w:rsid w:val="00A73A57"/>
    <w:rsid w:val="00A74679"/>
    <w:rsid w:val="00A7553F"/>
    <w:rsid w:val="00A755B4"/>
    <w:rsid w:val="00A75947"/>
    <w:rsid w:val="00A76468"/>
    <w:rsid w:val="00A766D7"/>
    <w:rsid w:val="00A81BBE"/>
    <w:rsid w:val="00A85493"/>
    <w:rsid w:val="00A857D0"/>
    <w:rsid w:val="00A86058"/>
    <w:rsid w:val="00A86C4E"/>
    <w:rsid w:val="00A86F80"/>
    <w:rsid w:val="00A879A4"/>
    <w:rsid w:val="00A87FE0"/>
    <w:rsid w:val="00A90140"/>
    <w:rsid w:val="00A9041D"/>
    <w:rsid w:val="00A905F1"/>
    <w:rsid w:val="00A91052"/>
    <w:rsid w:val="00A9170B"/>
    <w:rsid w:val="00A921F7"/>
    <w:rsid w:val="00A92655"/>
    <w:rsid w:val="00A92B50"/>
    <w:rsid w:val="00A9328D"/>
    <w:rsid w:val="00A936F5"/>
    <w:rsid w:val="00A93D0D"/>
    <w:rsid w:val="00A93F45"/>
    <w:rsid w:val="00A93F7D"/>
    <w:rsid w:val="00A940D4"/>
    <w:rsid w:val="00A947F2"/>
    <w:rsid w:val="00A94D6D"/>
    <w:rsid w:val="00A9607C"/>
    <w:rsid w:val="00A96494"/>
    <w:rsid w:val="00A9669C"/>
    <w:rsid w:val="00A96A79"/>
    <w:rsid w:val="00A96AA9"/>
    <w:rsid w:val="00A9709A"/>
    <w:rsid w:val="00A9737B"/>
    <w:rsid w:val="00A97BCF"/>
    <w:rsid w:val="00AA034D"/>
    <w:rsid w:val="00AA04F4"/>
    <w:rsid w:val="00AA0628"/>
    <w:rsid w:val="00AA2607"/>
    <w:rsid w:val="00AA290D"/>
    <w:rsid w:val="00AA2E64"/>
    <w:rsid w:val="00AA2FF2"/>
    <w:rsid w:val="00AA459F"/>
    <w:rsid w:val="00AA491D"/>
    <w:rsid w:val="00AA5F58"/>
    <w:rsid w:val="00AA626E"/>
    <w:rsid w:val="00AB11A0"/>
    <w:rsid w:val="00AB1415"/>
    <w:rsid w:val="00AB23B4"/>
    <w:rsid w:val="00AB2988"/>
    <w:rsid w:val="00AB2EC8"/>
    <w:rsid w:val="00AB4AB1"/>
    <w:rsid w:val="00AB4CCA"/>
    <w:rsid w:val="00AB74F4"/>
    <w:rsid w:val="00AB764F"/>
    <w:rsid w:val="00AB7670"/>
    <w:rsid w:val="00AB77D7"/>
    <w:rsid w:val="00AC0AB5"/>
    <w:rsid w:val="00AC0D17"/>
    <w:rsid w:val="00AC1D10"/>
    <w:rsid w:val="00AC22DB"/>
    <w:rsid w:val="00AC361E"/>
    <w:rsid w:val="00AC3C1F"/>
    <w:rsid w:val="00AC4064"/>
    <w:rsid w:val="00AC441B"/>
    <w:rsid w:val="00AC488B"/>
    <w:rsid w:val="00AC4E08"/>
    <w:rsid w:val="00AC5F41"/>
    <w:rsid w:val="00AC7237"/>
    <w:rsid w:val="00AC740E"/>
    <w:rsid w:val="00AD04C4"/>
    <w:rsid w:val="00AD05E9"/>
    <w:rsid w:val="00AD1E1F"/>
    <w:rsid w:val="00AD22C0"/>
    <w:rsid w:val="00AD345F"/>
    <w:rsid w:val="00AD3DB1"/>
    <w:rsid w:val="00AD4666"/>
    <w:rsid w:val="00AD4A32"/>
    <w:rsid w:val="00AD4BED"/>
    <w:rsid w:val="00AD50E5"/>
    <w:rsid w:val="00AD579C"/>
    <w:rsid w:val="00AD5F63"/>
    <w:rsid w:val="00AD6011"/>
    <w:rsid w:val="00AD6136"/>
    <w:rsid w:val="00AD77C4"/>
    <w:rsid w:val="00AE034E"/>
    <w:rsid w:val="00AE0DEB"/>
    <w:rsid w:val="00AE12FB"/>
    <w:rsid w:val="00AE1690"/>
    <w:rsid w:val="00AE21E8"/>
    <w:rsid w:val="00AE22A6"/>
    <w:rsid w:val="00AE247D"/>
    <w:rsid w:val="00AE3CFF"/>
    <w:rsid w:val="00AE4369"/>
    <w:rsid w:val="00AE4778"/>
    <w:rsid w:val="00AE52BF"/>
    <w:rsid w:val="00AE5AF9"/>
    <w:rsid w:val="00AE5EEA"/>
    <w:rsid w:val="00AE65C7"/>
    <w:rsid w:val="00AE6A4C"/>
    <w:rsid w:val="00AE7303"/>
    <w:rsid w:val="00AE76AB"/>
    <w:rsid w:val="00AF073A"/>
    <w:rsid w:val="00AF0EC0"/>
    <w:rsid w:val="00AF1322"/>
    <w:rsid w:val="00AF210F"/>
    <w:rsid w:val="00AF29BE"/>
    <w:rsid w:val="00AF2A95"/>
    <w:rsid w:val="00AF3272"/>
    <w:rsid w:val="00AF3D88"/>
    <w:rsid w:val="00AF4D39"/>
    <w:rsid w:val="00AF58A4"/>
    <w:rsid w:val="00AF59B8"/>
    <w:rsid w:val="00AF5A28"/>
    <w:rsid w:val="00AF6F7A"/>
    <w:rsid w:val="00AF7420"/>
    <w:rsid w:val="00AF7517"/>
    <w:rsid w:val="00B00369"/>
    <w:rsid w:val="00B003DA"/>
    <w:rsid w:val="00B0083E"/>
    <w:rsid w:val="00B00DE6"/>
    <w:rsid w:val="00B01A78"/>
    <w:rsid w:val="00B03781"/>
    <w:rsid w:val="00B03E16"/>
    <w:rsid w:val="00B0422A"/>
    <w:rsid w:val="00B04481"/>
    <w:rsid w:val="00B0465A"/>
    <w:rsid w:val="00B04753"/>
    <w:rsid w:val="00B05C0B"/>
    <w:rsid w:val="00B064C7"/>
    <w:rsid w:val="00B064CB"/>
    <w:rsid w:val="00B065E1"/>
    <w:rsid w:val="00B06B5B"/>
    <w:rsid w:val="00B07EFE"/>
    <w:rsid w:val="00B10B8E"/>
    <w:rsid w:val="00B10C02"/>
    <w:rsid w:val="00B10D7A"/>
    <w:rsid w:val="00B10F29"/>
    <w:rsid w:val="00B1173C"/>
    <w:rsid w:val="00B1239C"/>
    <w:rsid w:val="00B1248E"/>
    <w:rsid w:val="00B126D1"/>
    <w:rsid w:val="00B12FB3"/>
    <w:rsid w:val="00B1314C"/>
    <w:rsid w:val="00B1316A"/>
    <w:rsid w:val="00B1368F"/>
    <w:rsid w:val="00B1407D"/>
    <w:rsid w:val="00B140E1"/>
    <w:rsid w:val="00B15387"/>
    <w:rsid w:val="00B15452"/>
    <w:rsid w:val="00B15AA5"/>
    <w:rsid w:val="00B160ED"/>
    <w:rsid w:val="00B1626B"/>
    <w:rsid w:val="00B1644A"/>
    <w:rsid w:val="00B16DF7"/>
    <w:rsid w:val="00B17C2A"/>
    <w:rsid w:val="00B20D5E"/>
    <w:rsid w:val="00B20DE4"/>
    <w:rsid w:val="00B20E6D"/>
    <w:rsid w:val="00B21047"/>
    <w:rsid w:val="00B2410D"/>
    <w:rsid w:val="00B244EF"/>
    <w:rsid w:val="00B24FCC"/>
    <w:rsid w:val="00B2501E"/>
    <w:rsid w:val="00B258C1"/>
    <w:rsid w:val="00B25DC1"/>
    <w:rsid w:val="00B25F3E"/>
    <w:rsid w:val="00B2611F"/>
    <w:rsid w:val="00B263B1"/>
    <w:rsid w:val="00B3057F"/>
    <w:rsid w:val="00B308B2"/>
    <w:rsid w:val="00B30B11"/>
    <w:rsid w:val="00B310DF"/>
    <w:rsid w:val="00B31E3F"/>
    <w:rsid w:val="00B321FA"/>
    <w:rsid w:val="00B326BD"/>
    <w:rsid w:val="00B3283A"/>
    <w:rsid w:val="00B3293F"/>
    <w:rsid w:val="00B3404A"/>
    <w:rsid w:val="00B353E5"/>
    <w:rsid w:val="00B3580D"/>
    <w:rsid w:val="00B36472"/>
    <w:rsid w:val="00B37523"/>
    <w:rsid w:val="00B407B0"/>
    <w:rsid w:val="00B40CFE"/>
    <w:rsid w:val="00B41837"/>
    <w:rsid w:val="00B41897"/>
    <w:rsid w:val="00B42C5B"/>
    <w:rsid w:val="00B4365D"/>
    <w:rsid w:val="00B43BC3"/>
    <w:rsid w:val="00B446A4"/>
    <w:rsid w:val="00B44C1C"/>
    <w:rsid w:val="00B45A3B"/>
    <w:rsid w:val="00B45AF5"/>
    <w:rsid w:val="00B4618E"/>
    <w:rsid w:val="00B46D2D"/>
    <w:rsid w:val="00B475C5"/>
    <w:rsid w:val="00B507F0"/>
    <w:rsid w:val="00B507F3"/>
    <w:rsid w:val="00B50B55"/>
    <w:rsid w:val="00B5217C"/>
    <w:rsid w:val="00B526CC"/>
    <w:rsid w:val="00B529D8"/>
    <w:rsid w:val="00B52C6B"/>
    <w:rsid w:val="00B545B6"/>
    <w:rsid w:val="00B54D36"/>
    <w:rsid w:val="00B555E1"/>
    <w:rsid w:val="00B56C28"/>
    <w:rsid w:val="00B57206"/>
    <w:rsid w:val="00B579B9"/>
    <w:rsid w:val="00B606A0"/>
    <w:rsid w:val="00B60C36"/>
    <w:rsid w:val="00B614E2"/>
    <w:rsid w:val="00B621DD"/>
    <w:rsid w:val="00B639CD"/>
    <w:rsid w:val="00B64EC3"/>
    <w:rsid w:val="00B65415"/>
    <w:rsid w:val="00B656EE"/>
    <w:rsid w:val="00B65BD5"/>
    <w:rsid w:val="00B65EAF"/>
    <w:rsid w:val="00B66335"/>
    <w:rsid w:val="00B66A51"/>
    <w:rsid w:val="00B675C6"/>
    <w:rsid w:val="00B677C9"/>
    <w:rsid w:val="00B70C5B"/>
    <w:rsid w:val="00B71817"/>
    <w:rsid w:val="00B7185B"/>
    <w:rsid w:val="00B71DC0"/>
    <w:rsid w:val="00B73A1E"/>
    <w:rsid w:val="00B73D35"/>
    <w:rsid w:val="00B742A0"/>
    <w:rsid w:val="00B743CC"/>
    <w:rsid w:val="00B7514C"/>
    <w:rsid w:val="00B75725"/>
    <w:rsid w:val="00B75925"/>
    <w:rsid w:val="00B75986"/>
    <w:rsid w:val="00B76CF2"/>
    <w:rsid w:val="00B77614"/>
    <w:rsid w:val="00B77989"/>
    <w:rsid w:val="00B77AD2"/>
    <w:rsid w:val="00B77C98"/>
    <w:rsid w:val="00B77D24"/>
    <w:rsid w:val="00B8072C"/>
    <w:rsid w:val="00B81BA1"/>
    <w:rsid w:val="00B82F10"/>
    <w:rsid w:val="00B83C41"/>
    <w:rsid w:val="00B83CCF"/>
    <w:rsid w:val="00B83FE8"/>
    <w:rsid w:val="00B8408C"/>
    <w:rsid w:val="00B849F4"/>
    <w:rsid w:val="00B85479"/>
    <w:rsid w:val="00B86F55"/>
    <w:rsid w:val="00B87ACB"/>
    <w:rsid w:val="00B9089E"/>
    <w:rsid w:val="00B90E8F"/>
    <w:rsid w:val="00B9125A"/>
    <w:rsid w:val="00B921A0"/>
    <w:rsid w:val="00B92F0B"/>
    <w:rsid w:val="00B9317B"/>
    <w:rsid w:val="00B9371E"/>
    <w:rsid w:val="00B93CD2"/>
    <w:rsid w:val="00B93D8D"/>
    <w:rsid w:val="00B93E44"/>
    <w:rsid w:val="00B94D4E"/>
    <w:rsid w:val="00B951CB"/>
    <w:rsid w:val="00B95734"/>
    <w:rsid w:val="00B95B7E"/>
    <w:rsid w:val="00B966E9"/>
    <w:rsid w:val="00B9675A"/>
    <w:rsid w:val="00BA03C5"/>
    <w:rsid w:val="00BA04ED"/>
    <w:rsid w:val="00BA09D9"/>
    <w:rsid w:val="00BA10E9"/>
    <w:rsid w:val="00BA151D"/>
    <w:rsid w:val="00BA180C"/>
    <w:rsid w:val="00BA20C3"/>
    <w:rsid w:val="00BA2B0A"/>
    <w:rsid w:val="00BA3653"/>
    <w:rsid w:val="00BA388A"/>
    <w:rsid w:val="00BA4F4A"/>
    <w:rsid w:val="00BA5AE6"/>
    <w:rsid w:val="00BA60E9"/>
    <w:rsid w:val="00BA6B58"/>
    <w:rsid w:val="00BA7323"/>
    <w:rsid w:val="00BA7B8F"/>
    <w:rsid w:val="00BA7ED8"/>
    <w:rsid w:val="00BB0287"/>
    <w:rsid w:val="00BB08AD"/>
    <w:rsid w:val="00BB0A87"/>
    <w:rsid w:val="00BB0D11"/>
    <w:rsid w:val="00BB20AD"/>
    <w:rsid w:val="00BB2473"/>
    <w:rsid w:val="00BB2979"/>
    <w:rsid w:val="00BB2FF3"/>
    <w:rsid w:val="00BB304A"/>
    <w:rsid w:val="00BB3253"/>
    <w:rsid w:val="00BB346F"/>
    <w:rsid w:val="00BB3C79"/>
    <w:rsid w:val="00BB42C9"/>
    <w:rsid w:val="00BB4854"/>
    <w:rsid w:val="00BB6223"/>
    <w:rsid w:val="00BB6C7F"/>
    <w:rsid w:val="00BC08A1"/>
    <w:rsid w:val="00BC0948"/>
    <w:rsid w:val="00BC0A8A"/>
    <w:rsid w:val="00BC0DFF"/>
    <w:rsid w:val="00BC10E7"/>
    <w:rsid w:val="00BC1196"/>
    <w:rsid w:val="00BC1DF0"/>
    <w:rsid w:val="00BC30D7"/>
    <w:rsid w:val="00BC3110"/>
    <w:rsid w:val="00BC4485"/>
    <w:rsid w:val="00BC4B87"/>
    <w:rsid w:val="00BD0892"/>
    <w:rsid w:val="00BD1F64"/>
    <w:rsid w:val="00BD268A"/>
    <w:rsid w:val="00BD29FA"/>
    <w:rsid w:val="00BD2EA6"/>
    <w:rsid w:val="00BD356D"/>
    <w:rsid w:val="00BD362B"/>
    <w:rsid w:val="00BD36E2"/>
    <w:rsid w:val="00BD4345"/>
    <w:rsid w:val="00BD4B8A"/>
    <w:rsid w:val="00BD5078"/>
    <w:rsid w:val="00BD5397"/>
    <w:rsid w:val="00BD5621"/>
    <w:rsid w:val="00BD5A54"/>
    <w:rsid w:val="00BD5E89"/>
    <w:rsid w:val="00BD6191"/>
    <w:rsid w:val="00BD6A72"/>
    <w:rsid w:val="00BD77DB"/>
    <w:rsid w:val="00BE0069"/>
    <w:rsid w:val="00BE0489"/>
    <w:rsid w:val="00BE0D6A"/>
    <w:rsid w:val="00BE12DB"/>
    <w:rsid w:val="00BE1BB2"/>
    <w:rsid w:val="00BE1CC1"/>
    <w:rsid w:val="00BE25B8"/>
    <w:rsid w:val="00BE27E0"/>
    <w:rsid w:val="00BE37FE"/>
    <w:rsid w:val="00BE39A3"/>
    <w:rsid w:val="00BE4685"/>
    <w:rsid w:val="00BE4BA1"/>
    <w:rsid w:val="00BE4E1A"/>
    <w:rsid w:val="00BE5323"/>
    <w:rsid w:val="00BE55AD"/>
    <w:rsid w:val="00BE6B83"/>
    <w:rsid w:val="00BE7659"/>
    <w:rsid w:val="00BF06A7"/>
    <w:rsid w:val="00BF09BB"/>
    <w:rsid w:val="00BF119F"/>
    <w:rsid w:val="00BF14B6"/>
    <w:rsid w:val="00BF1504"/>
    <w:rsid w:val="00BF1F35"/>
    <w:rsid w:val="00BF315C"/>
    <w:rsid w:val="00BF319D"/>
    <w:rsid w:val="00BF35C3"/>
    <w:rsid w:val="00BF4474"/>
    <w:rsid w:val="00BF54D5"/>
    <w:rsid w:val="00BF5BDF"/>
    <w:rsid w:val="00BF60A7"/>
    <w:rsid w:val="00BF627B"/>
    <w:rsid w:val="00BF6DBB"/>
    <w:rsid w:val="00BF72AC"/>
    <w:rsid w:val="00BF7E38"/>
    <w:rsid w:val="00C00050"/>
    <w:rsid w:val="00C00287"/>
    <w:rsid w:val="00C002A7"/>
    <w:rsid w:val="00C0057A"/>
    <w:rsid w:val="00C00760"/>
    <w:rsid w:val="00C00E4D"/>
    <w:rsid w:val="00C01512"/>
    <w:rsid w:val="00C0239E"/>
    <w:rsid w:val="00C02E99"/>
    <w:rsid w:val="00C03428"/>
    <w:rsid w:val="00C038A5"/>
    <w:rsid w:val="00C04379"/>
    <w:rsid w:val="00C05143"/>
    <w:rsid w:val="00C05187"/>
    <w:rsid w:val="00C05F05"/>
    <w:rsid w:val="00C07609"/>
    <w:rsid w:val="00C07B64"/>
    <w:rsid w:val="00C10310"/>
    <w:rsid w:val="00C107C7"/>
    <w:rsid w:val="00C111BD"/>
    <w:rsid w:val="00C11387"/>
    <w:rsid w:val="00C11DF1"/>
    <w:rsid w:val="00C12264"/>
    <w:rsid w:val="00C14709"/>
    <w:rsid w:val="00C14CAD"/>
    <w:rsid w:val="00C14EE5"/>
    <w:rsid w:val="00C163BE"/>
    <w:rsid w:val="00C16425"/>
    <w:rsid w:val="00C16A1D"/>
    <w:rsid w:val="00C16D43"/>
    <w:rsid w:val="00C16DF2"/>
    <w:rsid w:val="00C17069"/>
    <w:rsid w:val="00C179B8"/>
    <w:rsid w:val="00C17F84"/>
    <w:rsid w:val="00C206C4"/>
    <w:rsid w:val="00C2092A"/>
    <w:rsid w:val="00C21373"/>
    <w:rsid w:val="00C21A3E"/>
    <w:rsid w:val="00C223A6"/>
    <w:rsid w:val="00C226B8"/>
    <w:rsid w:val="00C227CB"/>
    <w:rsid w:val="00C22A1E"/>
    <w:rsid w:val="00C23138"/>
    <w:rsid w:val="00C2342E"/>
    <w:rsid w:val="00C234FA"/>
    <w:rsid w:val="00C25182"/>
    <w:rsid w:val="00C25DB9"/>
    <w:rsid w:val="00C26B8A"/>
    <w:rsid w:val="00C27A85"/>
    <w:rsid w:val="00C30DFE"/>
    <w:rsid w:val="00C31240"/>
    <w:rsid w:val="00C31BDF"/>
    <w:rsid w:val="00C32071"/>
    <w:rsid w:val="00C33176"/>
    <w:rsid w:val="00C33568"/>
    <w:rsid w:val="00C33D71"/>
    <w:rsid w:val="00C33FEA"/>
    <w:rsid w:val="00C3479F"/>
    <w:rsid w:val="00C34B82"/>
    <w:rsid w:val="00C35078"/>
    <w:rsid w:val="00C355F7"/>
    <w:rsid w:val="00C3575B"/>
    <w:rsid w:val="00C35B98"/>
    <w:rsid w:val="00C3720F"/>
    <w:rsid w:val="00C37E15"/>
    <w:rsid w:val="00C40250"/>
    <w:rsid w:val="00C409A8"/>
    <w:rsid w:val="00C40C73"/>
    <w:rsid w:val="00C421BD"/>
    <w:rsid w:val="00C43032"/>
    <w:rsid w:val="00C43278"/>
    <w:rsid w:val="00C44011"/>
    <w:rsid w:val="00C448DF"/>
    <w:rsid w:val="00C44EC4"/>
    <w:rsid w:val="00C4574B"/>
    <w:rsid w:val="00C4620B"/>
    <w:rsid w:val="00C46394"/>
    <w:rsid w:val="00C46A2C"/>
    <w:rsid w:val="00C46C70"/>
    <w:rsid w:val="00C46DC9"/>
    <w:rsid w:val="00C47010"/>
    <w:rsid w:val="00C47110"/>
    <w:rsid w:val="00C47649"/>
    <w:rsid w:val="00C47C05"/>
    <w:rsid w:val="00C51E0F"/>
    <w:rsid w:val="00C5217F"/>
    <w:rsid w:val="00C53665"/>
    <w:rsid w:val="00C53D3C"/>
    <w:rsid w:val="00C54EDF"/>
    <w:rsid w:val="00C55222"/>
    <w:rsid w:val="00C5677B"/>
    <w:rsid w:val="00C56887"/>
    <w:rsid w:val="00C5714E"/>
    <w:rsid w:val="00C57DE4"/>
    <w:rsid w:val="00C608A2"/>
    <w:rsid w:val="00C61782"/>
    <w:rsid w:val="00C617EA"/>
    <w:rsid w:val="00C61A17"/>
    <w:rsid w:val="00C61DEC"/>
    <w:rsid w:val="00C61E87"/>
    <w:rsid w:val="00C6261B"/>
    <w:rsid w:val="00C631AD"/>
    <w:rsid w:val="00C63498"/>
    <w:rsid w:val="00C6394B"/>
    <w:rsid w:val="00C64414"/>
    <w:rsid w:val="00C647FF"/>
    <w:rsid w:val="00C64C5D"/>
    <w:rsid w:val="00C652F2"/>
    <w:rsid w:val="00C678BB"/>
    <w:rsid w:val="00C679D5"/>
    <w:rsid w:val="00C70FC2"/>
    <w:rsid w:val="00C7148E"/>
    <w:rsid w:val="00C7162A"/>
    <w:rsid w:val="00C725B9"/>
    <w:rsid w:val="00C72FEA"/>
    <w:rsid w:val="00C74256"/>
    <w:rsid w:val="00C74A98"/>
    <w:rsid w:val="00C76290"/>
    <w:rsid w:val="00C773D3"/>
    <w:rsid w:val="00C775A6"/>
    <w:rsid w:val="00C77749"/>
    <w:rsid w:val="00C779F5"/>
    <w:rsid w:val="00C77B09"/>
    <w:rsid w:val="00C77DEC"/>
    <w:rsid w:val="00C77E13"/>
    <w:rsid w:val="00C8021C"/>
    <w:rsid w:val="00C812CE"/>
    <w:rsid w:val="00C81498"/>
    <w:rsid w:val="00C81898"/>
    <w:rsid w:val="00C8241C"/>
    <w:rsid w:val="00C832E6"/>
    <w:rsid w:val="00C83788"/>
    <w:rsid w:val="00C84244"/>
    <w:rsid w:val="00C843C8"/>
    <w:rsid w:val="00C862AB"/>
    <w:rsid w:val="00C865B5"/>
    <w:rsid w:val="00C86C45"/>
    <w:rsid w:val="00C87137"/>
    <w:rsid w:val="00C8725E"/>
    <w:rsid w:val="00C8735F"/>
    <w:rsid w:val="00C9019E"/>
    <w:rsid w:val="00C903A4"/>
    <w:rsid w:val="00C907C0"/>
    <w:rsid w:val="00C90883"/>
    <w:rsid w:val="00C91252"/>
    <w:rsid w:val="00C915B4"/>
    <w:rsid w:val="00C925C2"/>
    <w:rsid w:val="00C9273B"/>
    <w:rsid w:val="00C9280F"/>
    <w:rsid w:val="00C93A83"/>
    <w:rsid w:val="00C95150"/>
    <w:rsid w:val="00C9530D"/>
    <w:rsid w:val="00C9560E"/>
    <w:rsid w:val="00C96A82"/>
    <w:rsid w:val="00C96B67"/>
    <w:rsid w:val="00C979C9"/>
    <w:rsid w:val="00C97D2C"/>
    <w:rsid w:val="00CA0269"/>
    <w:rsid w:val="00CA05E4"/>
    <w:rsid w:val="00CA07AB"/>
    <w:rsid w:val="00CA0868"/>
    <w:rsid w:val="00CA0D49"/>
    <w:rsid w:val="00CA0FF6"/>
    <w:rsid w:val="00CA1CC5"/>
    <w:rsid w:val="00CA2461"/>
    <w:rsid w:val="00CA2DDA"/>
    <w:rsid w:val="00CA3153"/>
    <w:rsid w:val="00CA3388"/>
    <w:rsid w:val="00CA3CDE"/>
    <w:rsid w:val="00CA3D97"/>
    <w:rsid w:val="00CA4629"/>
    <w:rsid w:val="00CA47E3"/>
    <w:rsid w:val="00CA48E7"/>
    <w:rsid w:val="00CA549F"/>
    <w:rsid w:val="00CA6DFC"/>
    <w:rsid w:val="00CA767A"/>
    <w:rsid w:val="00CB0279"/>
    <w:rsid w:val="00CB0626"/>
    <w:rsid w:val="00CB156F"/>
    <w:rsid w:val="00CB3031"/>
    <w:rsid w:val="00CB3DE9"/>
    <w:rsid w:val="00CB424A"/>
    <w:rsid w:val="00CB489C"/>
    <w:rsid w:val="00CB4A2B"/>
    <w:rsid w:val="00CB6A09"/>
    <w:rsid w:val="00CC006A"/>
    <w:rsid w:val="00CC0D4E"/>
    <w:rsid w:val="00CC0D58"/>
    <w:rsid w:val="00CC2272"/>
    <w:rsid w:val="00CC2A0D"/>
    <w:rsid w:val="00CC2A57"/>
    <w:rsid w:val="00CC2FCA"/>
    <w:rsid w:val="00CC34B5"/>
    <w:rsid w:val="00CC4CE8"/>
    <w:rsid w:val="00CC4DA3"/>
    <w:rsid w:val="00CC52BC"/>
    <w:rsid w:val="00CC5D06"/>
    <w:rsid w:val="00CC7095"/>
    <w:rsid w:val="00CC7373"/>
    <w:rsid w:val="00CC7702"/>
    <w:rsid w:val="00CD0069"/>
    <w:rsid w:val="00CD05E5"/>
    <w:rsid w:val="00CD130A"/>
    <w:rsid w:val="00CD1704"/>
    <w:rsid w:val="00CD27BC"/>
    <w:rsid w:val="00CD492F"/>
    <w:rsid w:val="00CD4F7C"/>
    <w:rsid w:val="00CD532D"/>
    <w:rsid w:val="00CD53E9"/>
    <w:rsid w:val="00CD53F0"/>
    <w:rsid w:val="00CD5702"/>
    <w:rsid w:val="00CD6658"/>
    <w:rsid w:val="00CD688D"/>
    <w:rsid w:val="00CD6FF6"/>
    <w:rsid w:val="00CE04EB"/>
    <w:rsid w:val="00CE0998"/>
    <w:rsid w:val="00CE191E"/>
    <w:rsid w:val="00CE2E74"/>
    <w:rsid w:val="00CE386E"/>
    <w:rsid w:val="00CE536C"/>
    <w:rsid w:val="00CE573B"/>
    <w:rsid w:val="00CE5922"/>
    <w:rsid w:val="00CE5BD1"/>
    <w:rsid w:val="00CE6206"/>
    <w:rsid w:val="00CE7AFA"/>
    <w:rsid w:val="00CE7B55"/>
    <w:rsid w:val="00CE7D17"/>
    <w:rsid w:val="00CF226A"/>
    <w:rsid w:val="00CF2292"/>
    <w:rsid w:val="00CF2354"/>
    <w:rsid w:val="00CF2B53"/>
    <w:rsid w:val="00CF40D6"/>
    <w:rsid w:val="00CF41C9"/>
    <w:rsid w:val="00CF4E1E"/>
    <w:rsid w:val="00CF5E1D"/>
    <w:rsid w:val="00CF6F3C"/>
    <w:rsid w:val="00D00C6E"/>
    <w:rsid w:val="00D01FE0"/>
    <w:rsid w:val="00D020A3"/>
    <w:rsid w:val="00D026BA"/>
    <w:rsid w:val="00D02B78"/>
    <w:rsid w:val="00D02DA1"/>
    <w:rsid w:val="00D03350"/>
    <w:rsid w:val="00D03A56"/>
    <w:rsid w:val="00D054EA"/>
    <w:rsid w:val="00D070A2"/>
    <w:rsid w:val="00D070B8"/>
    <w:rsid w:val="00D071D0"/>
    <w:rsid w:val="00D0721A"/>
    <w:rsid w:val="00D07E28"/>
    <w:rsid w:val="00D12A98"/>
    <w:rsid w:val="00D13841"/>
    <w:rsid w:val="00D15479"/>
    <w:rsid w:val="00D15AEA"/>
    <w:rsid w:val="00D17736"/>
    <w:rsid w:val="00D204F9"/>
    <w:rsid w:val="00D209C3"/>
    <w:rsid w:val="00D20FA2"/>
    <w:rsid w:val="00D21458"/>
    <w:rsid w:val="00D21F36"/>
    <w:rsid w:val="00D21FA2"/>
    <w:rsid w:val="00D22986"/>
    <w:rsid w:val="00D22A07"/>
    <w:rsid w:val="00D22BEB"/>
    <w:rsid w:val="00D23B74"/>
    <w:rsid w:val="00D23BC2"/>
    <w:rsid w:val="00D2420D"/>
    <w:rsid w:val="00D247A1"/>
    <w:rsid w:val="00D25998"/>
    <w:rsid w:val="00D26019"/>
    <w:rsid w:val="00D26B34"/>
    <w:rsid w:val="00D311CE"/>
    <w:rsid w:val="00D3265A"/>
    <w:rsid w:val="00D32680"/>
    <w:rsid w:val="00D3268B"/>
    <w:rsid w:val="00D32BB0"/>
    <w:rsid w:val="00D32EA1"/>
    <w:rsid w:val="00D334D9"/>
    <w:rsid w:val="00D33D7A"/>
    <w:rsid w:val="00D347CF"/>
    <w:rsid w:val="00D34EA1"/>
    <w:rsid w:val="00D34F29"/>
    <w:rsid w:val="00D35009"/>
    <w:rsid w:val="00D35397"/>
    <w:rsid w:val="00D35511"/>
    <w:rsid w:val="00D35966"/>
    <w:rsid w:val="00D35ECC"/>
    <w:rsid w:val="00D36019"/>
    <w:rsid w:val="00D360F2"/>
    <w:rsid w:val="00D363F8"/>
    <w:rsid w:val="00D370F7"/>
    <w:rsid w:val="00D3787F"/>
    <w:rsid w:val="00D400A3"/>
    <w:rsid w:val="00D412ED"/>
    <w:rsid w:val="00D434E5"/>
    <w:rsid w:val="00D43832"/>
    <w:rsid w:val="00D44207"/>
    <w:rsid w:val="00D4499E"/>
    <w:rsid w:val="00D44BDE"/>
    <w:rsid w:val="00D44C94"/>
    <w:rsid w:val="00D45961"/>
    <w:rsid w:val="00D4623E"/>
    <w:rsid w:val="00D463D8"/>
    <w:rsid w:val="00D500F4"/>
    <w:rsid w:val="00D518FB"/>
    <w:rsid w:val="00D51FCD"/>
    <w:rsid w:val="00D5201A"/>
    <w:rsid w:val="00D527A2"/>
    <w:rsid w:val="00D52D3F"/>
    <w:rsid w:val="00D53200"/>
    <w:rsid w:val="00D532C1"/>
    <w:rsid w:val="00D53A60"/>
    <w:rsid w:val="00D5563E"/>
    <w:rsid w:val="00D56E77"/>
    <w:rsid w:val="00D56F1A"/>
    <w:rsid w:val="00D57EC8"/>
    <w:rsid w:val="00D618C0"/>
    <w:rsid w:val="00D61AF0"/>
    <w:rsid w:val="00D63CBA"/>
    <w:rsid w:val="00D64C38"/>
    <w:rsid w:val="00D65157"/>
    <w:rsid w:val="00D652E2"/>
    <w:rsid w:val="00D6682F"/>
    <w:rsid w:val="00D66DFF"/>
    <w:rsid w:val="00D66FC0"/>
    <w:rsid w:val="00D67CB9"/>
    <w:rsid w:val="00D70886"/>
    <w:rsid w:val="00D71146"/>
    <w:rsid w:val="00D71535"/>
    <w:rsid w:val="00D71DE4"/>
    <w:rsid w:val="00D71EBA"/>
    <w:rsid w:val="00D73B84"/>
    <w:rsid w:val="00D73BAE"/>
    <w:rsid w:val="00D75952"/>
    <w:rsid w:val="00D75EDF"/>
    <w:rsid w:val="00D76F79"/>
    <w:rsid w:val="00D77773"/>
    <w:rsid w:val="00D803DB"/>
    <w:rsid w:val="00D80CB9"/>
    <w:rsid w:val="00D81032"/>
    <w:rsid w:val="00D821A4"/>
    <w:rsid w:val="00D83954"/>
    <w:rsid w:val="00D83BED"/>
    <w:rsid w:val="00D85C00"/>
    <w:rsid w:val="00D86005"/>
    <w:rsid w:val="00D8690F"/>
    <w:rsid w:val="00D87510"/>
    <w:rsid w:val="00D9110B"/>
    <w:rsid w:val="00D91227"/>
    <w:rsid w:val="00D92968"/>
    <w:rsid w:val="00D92C0E"/>
    <w:rsid w:val="00D94451"/>
    <w:rsid w:val="00D9546F"/>
    <w:rsid w:val="00D96348"/>
    <w:rsid w:val="00D9638E"/>
    <w:rsid w:val="00D96B86"/>
    <w:rsid w:val="00D973FE"/>
    <w:rsid w:val="00DA063A"/>
    <w:rsid w:val="00DA0B6A"/>
    <w:rsid w:val="00DA0E9A"/>
    <w:rsid w:val="00DA1116"/>
    <w:rsid w:val="00DA1624"/>
    <w:rsid w:val="00DA2D2A"/>
    <w:rsid w:val="00DA332A"/>
    <w:rsid w:val="00DA53BA"/>
    <w:rsid w:val="00DA5867"/>
    <w:rsid w:val="00DA5CA3"/>
    <w:rsid w:val="00DA66AA"/>
    <w:rsid w:val="00DA6887"/>
    <w:rsid w:val="00DA780C"/>
    <w:rsid w:val="00DB24BD"/>
    <w:rsid w:val="00DB2930"/>
    <w:rsid w:val="00DB46AD"/>
    <w:rsid w:val="00DB4FDA"/>
    <w:rsid w:val="00DB5930"/>
    <w:rsid w:val="00DB753F"/>
    <w:rsid w:val="00DB75E1"/>
    <w:rsid w:val="00DB7694"/>
    <w:rsid w:val="00DC2AD3"/>
    <w:rsid w:val="00DC39CB"/>
    <w:rsid w:val="00DC4FCF"/>
    <w:rsid w:val="00DC6B95"/>
    <w:rsid w:val="00DC717C"/>
    <w:rsid w:val="00DD0074"/>
    <w:rsid w:val="00DD0993"/>
    <w:rsid w:val="00DD13A0"/>
    <w:rsid w:val="00DD1CD5"/>
    <w:rsid w:val="00DD22A5"/>
    <w:rsid w:val="00DD28BC"/>
    <w:rsid w:val="00DD349E"/>
    <w:rsid w:val="00DD368B"/>
    <w:rsid w:val="00DD378A"/>
    <w:rsid w:val="00DD3956"/>
    <w:rsid w:val="00DD3CB3"/>
    <w:rsid w:val="00DD4661"/>
    <w:rsid w:val="00DD4A11"/>
    <w:rsid w:val="00DD4E0A"/>
    <w:rsid w:val="00DD51CA"/>
    <w:rsid w:val="00DD6162"/>
    <w:rsid w:val="00DD69FA"/>
    <w:rsid w:val="00DE01AF"/>
    <w:rsid w:val="00DE04F6"/>
    <w:rsid w:val="00DE0567"/>
    <w:rsid w:val="00DE05C0"/>
    <w:rsid w:val="00DE2B48"/>
    <w:rsid w:val="00DE448F"/>
    <w:rsid w:val="00DE48A2"/>
    <w:rsid w:val="00DE4FBA"/>
    <w:rsid w:val="00DE57FC"/>
    <w:rsid w:val="00DE61BC"/>
    <w:rsid w:val="00DE6D55"/>
    <w:rsid w:val="00DF0017"/>
    <w:rsid w:val="00DF20EF"/>
    <w:rsid w:val="00DF29F3"/>
    <w:rsid w:val="00DF3785"/>
    <w:rsid w:val="00DF46A8"/>
    <w:rsid w:val="00DF490C"/>
    <w:rsid w:val="00DF4AA2"/>
    <w:rsid w:val="00DF4F7E"/>
    <w:rsid w:val="00DF5524"/>
    <w:rsid w:val="00DF5569"/>
    <w:rsid w:val="00DF62A7"/>
    <w:rsid w:val="00DF6300"/>
    <w:rsid w:val="00DF699A"/>
    <w:rsid w:val="00DF713B"/>
    <w:rsid w:val="00DF74A6"/>
    <w:rsid w:val="00E024BF"/>
    <w:rsid w:val="00E027B8"/>
    <w:rsid w:val="00E03AF1"/>
    <w:rsid w:val="00E03EF2"/>
    <w:rsid w:val="00E040D5"/>
    <w:rsid w:val="00E04357"/>
    <w:rsid w:val="00E04877"/>
    <w:rsid w:val="00E049ED"/>
    <w:rsid w:val="00E05027"/>
    <w:rsid w:val="00E051EE"/>
    <w:rsid w:val="00E057A9"/>
    <w:rsid w:val="00E05AD8"/>
    <w:rsid w:val="00E06D1D"/>
    <w:rsid w:val="00E106DA"/>
    <w:rsid w:val="00E10EB9"/>
    <w:rsid w:val="00E11F72"/>
    <w:rsid w:val="00E1247E"/>
    <w:rsid w:val="00E12675"/>
    <w:rsid w:val="00E127B9"/>
    <w:rsid w:val="00E142DB"/>
    <w:rsid w:val="00E14F22"/>
    <w:rsid w:val="00E156F1"/>
    <w:rsid w:val="00E16459"/>
    <w:rsid w:val="00E16793"/>
    <w:rsid w:val="00E17223"/>
    <w:rsid w:val="00E17B84"/>
    <w:rsid w:val="00E21F1C"/>
    <w:rsid w:val="00E22B42"/>
    <w:rsid w:val="00E23332"/>
    <w:rsid w:val="00E24359"/>
    <w:rsid w:val="00E24C24"/>
    <w:rsid w:val="00E24D1C"/>
    <w:rsid w:val="00E254CD"/>
    <w:rsid w:val="00E255AC"/>
    <w:rsid w:val="00E25865"/>
    <w:rsid w:val="00E26DD2"/>
    <w:rsid w:val="00E272AE"/>
    <w:rsid w:val="00E27C57"/>
    <w:rsid w:val="00E306B6"/>
    <w:rsid w:val="00E30C99"/>
    <w:rsid w:val="00E32866"/>
    <w:rsid w:val="00E32A9E"/>
    <w:rsid w:val="00E338A2"/>
    <w:rsid w:val="00E342FE"/>
    <w:rsid w:val="00E34C8B"/>
    <w:rsid w:val="00E35C74"/>
    <w:rsid w:val="00E35E2A"/>
    <w:rsid w:val="00E37502"/>
    <w:rsid w:val="00E37921"/>
    <w:rsid w:val="00E37996"/>
    <w:rsid w:val="00E37AD0"/>
    <w:rsid w:val="00E37F64"/>
    <w:rsid w:val="00E415F0"/>
    <w:rsid w:val="00E42855"/>
    <w:rsid w:val="00E43472"/>
    <w:rsid w:val="00E43956"/>
    <w:rsid w:val="00E442B3"/>
    <w:rsid w:val="00E44B66"/>
    <w:rsid w:val="00E45305"/>
    <w:rsid w:val="00E455E6"/>
    <w:rsid w:val="00E458CC"/>
    <w:rsid w:val="00E47341"/>
    <w:rsid w:val="00E47CC0"/>
    <w:rsid w:val="00E50064"/>
    <w:rsid w:val="00E50848"/>
    <w:rsid w:val="00E5154E"/>
    <w:rsid w:val="00E5176B"/>
    <w:rsid w:val="00E519AC"/>
    <w:rsid w:val="00E51A5F"/>
    <w:rsid w:val="00E51A9F"/>
    <w:rsid w:val="00E51C60"/>
    <w:rsid w:val="00E53169"/>
    <w:rsid w:val="00E537D9"/>
    <w:rsid w:val="00E53A88"/>
    <w:rsid w:val="00E53DEC"/>
    <w:rsid w:val="00E541C4"/>
    <w:rsid w:val="00E5508C"/>
    <w:rsid w:val="00E55134"/>
    <w:rsid w:val="00E554B3"/>
    <w:rsid w:val="00E5666E"/>
    <w:rsid w:val="00E56D43"/>
    <w:rsid w:val="00E5725A"/>
    <w:rsid w:val="00E57C3B"/>
    <w:rsid w:val="00E60C4F"/>
    <w:rsid w:val="00E614DB"/>
    <w:rsid w:val="00E61A40"/>
    <w:rsid w:val="00E6228D"/>
    <w:rsid w:val="00E62CEE"/>
    <w:rsid w:val="00E63384"/>
    <w:rsid w:val="00E63768"/>
    <w:rsid w:val="00E63795"/>
    <w:rsid w:val="00E64584"/>
    <w:rsid w:val="00E64E09"/>
    <w:rsid w:val="00E653D6"/>
    <w:rsid w:val="00E654F2"/>
    <w:rsid w:val="00E67994"/>
    <w:rsid w:val="00E67BDA"/>
    <w:rsid w:val="00E67CBC"/>
    <w:rsid w:val="00E700E7"/>
    <w:rsid w:val="00E70A0C"/>
    <w:rsid w:val="00E70D92"/>
    <w:rsid w:val="00E71469"/>
    <w:rsid w:val="00E71D0F"/>
    <w:rsid w:val="00E72A2E"/>
    <w:rsid w:val="00E73191"/>
    <w:rsid w:val="00E736F8"/>
    <w:rsid w:val="00E73A4F"/>
    <w:rsid w:val="00E74129"/>
    <w:rsid w:val="00E749F5"/>
    <w:rsid w:val="00E75330"/>
    <w:rsid w:val="00E761C6"/>
    <w:rsid w:val="00E76787"/>
    <w:rsid w:val="00E76EAF"/>
    <w:rsid w:val="00E7724E"/>
    <w:rsid w:val="00E77A30"/>
    <w:rsid w:val="00E81015"/>
    <w:rsid w:val="00E811CA"/>
    <w:rsid w:val="00E81712"/>
    <w:rsid w:val="00E81DBF"/>
    <w:rsid w:val="00E82DD2"/>
    <w:rsid w:val="00E835DA"/>
    <w:rsid w:val="00E83849"/>
    <w:rsid w:val="00E8407B"/>
    <w:rsid w:val="00E8485A"/>
    <w:rsid w:val="00E84EE0"/>
    <w:rsid w:val="00E85182"/>
    <w:rsid w:val="00E8538D"/>
    <w:rsid w:val="00E8645C"/>
    <w:rsid w:val="00E86A88"/>
    <w:rsid w:val="00E8713A"/>
    <w:rsid w:val="00E900ED"/>
    <w:rsid w:val="00E90DB5"/>
    <w:rsid w:val="00E91206"/>
    <w:rsid w:val="00E91953"/>
    <w:rsid w:val="00E91A1E"/>
    <w:rsid w:val="00E91A62"/>
    <w:rsid w:val="00E923CE"/>
    <w:rsid w:val="00E92845"/>
    <w:rsid w:val="00E9425A"/>
    <w:rsid w:val="00E94F20"/>
    <w:rsid w:val="00E97DA6"/>
    <w:rsid w:val="00E97FFE"/>
    <w:rsid w:val="00EA02A2"/>
    <w:rsid w:val="00EA1F3C"/>
    <w:rsid w:val="00EA26C1"/>
    <w:rsid w:val="00EA2E0E"/>
    <w:rsid w:val="00EA3264"/>
    <w:rsid w:val="00EA3B70"/>
    <w:rsid w:val="00EA63DA"/>
    <w:rsid w:val="00EA6F61"/>
    <w:rsid w:val="00EA74DC"/>
    <w:rsid w:val="00EA7EA5"/>
    <w:rsid w:val="00EB0D5D"/>
    <w:rsid w:val="00EB1BE5"/>
    <w:rsid w:val="00EB2455"/>
    <w:rsid w:val="00EB277A"/>
    <w:rsid w:val="00EB2BBF"/>
    <w:rsid w:val="00EB4260"/>
    <w:rsid w:val="00EB589F"/>
    <w:rsid w:val="00EB5A94"/>
    <w:rsid w:val="00EB5BFC"/>
    <w:rsid w:val="00EB633A"/>
    <w:rsid w:val="00EB63C8"/>
    <w:rsid w:val="00EB6428"/>
    <w:rsid w:val="00EB7D8A"/>
    <w:rsid w:val="00EC0D10"/>
    <w:rsid w:val="00EC32B5"/>
    <w:rsid w:val="00EC3B0E"/>
    <w:rsid w:val="00EC3CC4"/>
    <w:rsid w:val="00EC451F"/>
    <w:rsid w:val="00EC4EA2"/>
    <w:rsid w:val="00EC4FFA"/>
    <w:rsid w:val="00EC677D"/>
    <w:rsid w:val="00EC7E99"/>
    <w:rsid w:val="00ED068F"/>
    <w:rsid w:val="00ED09C9"/>
    <w:rsid w:val="00ED0E99"/>
    <w:rsid w:val="00ED20CF"/>
    <w:rsid w:val="00ED43D1"/>
    <w:rsid w:val="00ED4457"/>
    <w:rsid w:val="00ED618F"/>
    <w:rsid w:val="00ED67CD"/>
    <w:rsid w:val="00ED70D0"/>
    <w:rsid w:val="00ED75D9"/>
    <w:rsid w:val="00ED76A9"/>
    <w:rsid w:val="00EE0150"/>
    <w:rsid w:val="00EE0217"/>
    <w:rsid w:val="00EE095C"/>
    <w:rsid w:val="00EE09BF"/>
    <w:rsid w:val="00EE133C"/>
    <w:rsid w:val="00EE1B23"/>
    <w:rsid w:val="00EE1E13"/>
    <w:rsid w:val="00EE22AF"/>
    <w:rsid w:val="00EE24A3"/>
    <w:rsid w:val="00EE2FA1"/>
    <w:rsid w:val="00EE3220"/>
    <w:rsid w:val="00EE3AB0"/>
    <w:rsid w:val="00EE4B45"/>
    <w:rsid w:val="00EE4C31"/>
    <w:rsid w:val="00EE4D1A"/>
    <w:rsid w:val="00EE52B9"/>
    <w:rsid w:val="00EE5E0C"/>
    <w:rsid w:val="00EE70DC"/>
    <w:rsid w:val="00EE7361"/>
    <w:rsid w:val="00EE781E"/>
    <w:rsid w:val="00EE7C27"/>
    <w:rsid w:val="00EE7D07"/>
    <w:rsid w:val="00EF1583"/>
    <w:rsid w:val="00EF1C99"/>
    <w:rsid w:val="00EF2FA7"/>
    <w:rsid w:val="00EF302B"/>
    <w:rsid w:val="00EF5858"/>
    <w:rsid w:val="00EF5CCA"/>
    <w:rsid w:val="00EF7764"/>
    <w:rsid w:val="00EF7857"/>
    <w:rsid w:val="00F007A5"/>
    <w:rsid w:val="00F00A9D"/>
    <w:rsid w:val="00F01926"/>
    <w:rsid w:val="00F02F91"/>
    <w:rsid w:val="00F03ADD"/>
    <w:rsid w:val="00F04526"/>
    <w:rsid w:val="00F05423"/>
    <w:rsid w:val="00F05B6C"/>
    <w:rsid w:val="00F05EB7"/>
    <w:rsid w:val="00F06D7D"/>
    <w:rsid w:val="00F06E34"/>
    <w:rsid w:val="00F1001E"/>
    <w:rsid w:val="00F10CA6"/>
    <w:rsid w:val="00F11B2D"/>
    <w:rsid w:val="00F13204"/>
    <w:rsid w:val="00F14484"/>
    <w:rsid w:val="00F14705"/>
    <w:rsid w:val="00F14E7C"/>
    <w:rsid w:val="00F15185"/>
    <w:rsid w:val="00F154A4"/>
    <w:rsid w:val="00F15FCB"/>
    <w:rsid w:val="00F16BC7"/>
    <w:rsid w:val="00F175E5"/>
    <w:rsid w:val="00F17FCE"/>
    <w:rsid w:val="00F20331"/>
    <w:rsid w:val="00F216D2"/>
    <w:rsid w:val="00F217AC"/>
    <w:rsid w:val="00F21BA2"/>
    <w:rsid w:val="00F2294C"/>
    <w:rsid w:val="00F22C74"/>
    <w:rsid w:val="00F22F0C"/>
    <w:rsid w:val="00F2324D"/>
    <w:rsid w:val="00F2409D"/>
    <w:rsid w:val="00F24209"/>
    <w:rsid w:val="00F242CF"/>
    <w:rsid w:val="00F24D2F"/>
    <w:rsid w:val="00F2577E"/>
    <w:rsid w:val="00F26A48"/>
    <w:rsid w:val="00F27A8E"/>
    <w:rsid w:val="00F307E2"/>
    <w:rsid w:val="00F307FA"/>
    <w:rsid w:val="00F30ADC"/>
    <w:rsid w:val="00F32E50"/>
    <w:rsid w:val="00F34FE1"/>
    <w:rsid w:val="00F36756"/>
    <w:rsid w:val="00F374B4"/>
    <w:rsid w:val="00F37817"/>
    <w:rsid w:val="00F3799D"/>
    <w:rsid w:val="00F4006E"/>
    <w:rsid w:val="00F4054B"/>
    <w:rsid w:val="00F4084B"/>
    <w:rsid w:val="00F4091C"/>
    <w:rsid w:val="00F41353"/>
    <w:rsid w:val="00F41963"/>
    <w:rsid w:val="00F419EE"/>
    <w:rsid w:val="00F4238D"/>
    <w:rsid w:val="00F43833"/>
    <w:rsid w:val="00F4405C"/>
    <w:rsid w:val="00F44ADB"/>
    <w:rsid w:val="00F4503C"/>
    <w:rsid w:val="00F459D4"/>
    <w:rsid w:val="00F47BD6"/>
    <w:rsid w:val="00F51138"/>
    <w:rsid w:val="00F51E2B"/>
    <w:rsid w:val="00F52077"/>
    <w:rsid w:val="00F52C3D"/>
    <w:rsid w:val="00F53C9C"/>
    <w:rsid w:val="00F54694"/>
    <w:rsid w:val="00F54FE6"/>
    <w:rsid w:val="00F55A91"/>
    <w:rsid w:val="00F56CE8"/>
    <w:rsid w:val="00F57612"/>
    <w:rsid w:val="00F57C2F"/>
    <w:rsid w:val="00F612DC"/>
    <w:rsid w:val="00F61F57"/>
    <w:rsid w:val="00F64B0D"/>
    <w:rsid w:val="00F64EB8"/>
    <w:rsid w:val="00F65740"/>
    <w:rsid w:val="00F65E00"/>
    <w:rsid w:val="00F6635B"/>
    <w:rsid w:val="00F66449"/>
    <w:rsid w:val="00F66C89"/>
    <w:rsid w:val="00F700B0"/>
    <w:rsid w:val="00F702A1"/>
    <w:rsid w:val="00F712DD"/>
    <w:rsid w:val="00F7249D"/>
    <w:rsid w:val="00F72F98"/>
    <w:rsid w:val="00F730A2"/>
    <w:rsid w:val="00F7341E"/>
    <w:rsid w:val="00F734B6"/>
    <w:rsid w:val="00F73CD7"/>
    <w:rsid w:val="00F741C1"/>
    <w:rsid w:val="00F745F2"/>
    <w:rsid w:val="00F74738"/>
    <w:rsid w:val="00F768CF"/>
    <w:rsid w:val="00F801B2"/>
    <w:rsid w:val="00F803FA"/>
    <w:rsid w:val="00F81691"/>
    <w:rsid w:val="00F818AD"/>
    <w:rsid w:val="00F82065"/>
    <w:rsid w:val="00F82304"/>
    <w:rsid w:val="00F829E3"/>
    <w:rsid w:val="00F82B56"/>
    <w:rsid w:val="00F83601"/>
    <w:rsid w:val="00F8482A"/>
    <w:rsid w:val="00F84B56"/>
    <w:rsid w:val="00F85E97"/>
    <w:rsid w:val="00F87493"/>
    <w:rsid w:val="00F90391"/>
    <w:rsid w:val="00F90BCF"/>
    <w:rsid w:val="00F91E90"/>
    <w:rsid w:val="00F92015"/>
    <w:rsid w:val="00F92694"/>
    <w:rsid w:val="00F928E6"/>
    <w:rsid w:val="00F94427"/>
    <w:rsid w:val="00F95595"/>
    <w:rsid w:val="00F96342"/>
    <w:rsid w:val="00F97005"/>
    <w:rsid w:val="00F97058"/>
    <w:rsid w:val="00F97763"/>
    <w:rsid w:val="00F97B0E"/>
    <w:rsid w:val="00F97E16"/>
    <w:rsid w:val="00FA028D"/>
    <w:rsid w:val="00FA0B3E"/>
    <w:rsid w:val="00FA0EF9"/>
    <w:rsid w:val="00FA164A"/>
    <w:rsid w:val="00FA167D"/>
    <w:rsid w:val="00FA1B8F"/>
    <w:rsid w:val="00FA2888"/>
    <w:rsid w:val="00FA2C82"/>
    <w:rsid w:val="00FA2CD8"/>
    <w:rsid w:val="00FA37F3"/>
    <w:rsid w:val="00FA37FC"/>
    <w:rsid w:val="00FA3F6E"/>
    <w:rsid w:val="00FA4AD9"/>
    <w:rsid w:val="00FA55C9"/>
    <w:rsid w:val="00FA7F0B"/>
    <w:rsid w:val="00FB03F7"/>
    <w:rsid w:val="00FB0960"/>
    <w:rsid w:val="00FB0C95"/>
    <w:rsid w:val="00FB1035"/>
    <w:rsid w:val="00FB16B7"/>
    <w:rsid w:val="00FB1E0B"/>
    <w:rsid w:val="00FB317F"/>
    <w:rsid w:val="00FB3526"/>
    <w:rsid w:val="00FB3927"/>
    <w:rsid w:val="00FB3E45"/>
    <w:rsid w:val="00FB43BC"/>
    <w:rsid w:val="00FB4434"/>
    <w:rsid w:val="00FB48F9"/>
    <w:rsid w:val="00FB6E5A"/>
    <w:rsid w:val="00FB774F"/>
    <w:rsid w:val="00FC0A95"/>
    <w:rsid w:val="00FC17A9"/>
    <w:rsid w:val="00FC1C14"/>
    <w:rsid w:val="00FC27F7"/>
    <w:rsid w:val="00FC39BA"/>
    <w:rsid w:val="00FC3DEE"/>
    <w:rsid w:val="00FC453D"/>
    <w:rsid w:val="00FC5869"/>
    <w:rsid w:val="00FC58C3"/>
    <w:rsid w:val="00FC6E03"/>
    <w:rsid w:val="00FC7340"/>
    <w:rsid w:val="00FC7549"/>
    <w:rsid w:val="00FC7CAB"/>
    <w:rsid w:val="00FD04BA"/>
    <w:rsid w:val="00FD15E7"/>
    <w:rsid w:val="00FD2084"/>
    <w:rsid w:val="00FD3E8B"/>
    <w:rsid w:val="00FD465A"/>
    <w:rsid w:val="00FD48D2"/>
    <w:rsid w:val="00FD57A0"/>
    <w:rsid w:val="00FD5F33"/>
    <w:rsid w:val="00FE137E"/>
    <w:rsid w:val="00FE13B1"/>
    <w:rsid w:val="00FE19E8"/>
    <w:rsid w:val="00FE1B70"/>
    <w:rsid w:val="00FE2261"/>
    <w:rsid w:val="00FE2C8B"/>
    <w:rsid w:val="00FE3445"/>
    <w:rsid w:val="00FE3548"/>
    <w:rsid w:val="00FE532F"/>
    <w:rsid w:val="00FE553C"/>
    <w:rsid w:val="00FE567B"/>
    <w:rsid w:val="00FE5E17"/>
    <w:rsid w:val="00FE64AD"/>
    <w:rsid w:val="00FE7D63"/>
    <w:rsid w:val="00FF0D5E"/>
    <w:rsid w:val="00FF1121"/>
    <w:rsid w:val="00FF12D4"/>
    <w:rsid w:val="00FF24D5"/>
    <w:rsid w:val="00FF286C"/>
    <w:rsid w:val="00FF34EF"/>
    <w:rsid w:val="00FF43FE"/>
    <w:rsid w:val="00FF5D81"/>
    <w:rsid w:val="00FF5E56"/>
    <w:rsid w:val="00FF604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1" fillcolor="white" strokecolor="#005a63">
      <v:fill color="white" focus="100%" type="frame"/>
      <v:stroke color="#005a63" weight="1pt"/>
      <v:shadow on="t" type="perspective" color="#622423" offset="1pt" offset2="-3pt"/>
    </o:shapedefaults>
    <o:shapelayout v:ext="edit">
      <o:idmap v:ext="edit" data="1"/>
    </o:shapelayout>
  </w:shapeDefaults>
  <w:decimalSymbol w:val="."/>
  <w:listSeparator w:val=","/>
  <w14:docId w14:val="6EFB370F"/>
  <w15:docId w15:val="{0FB58FCA-BF90-4DED-816A-3C58CDAF5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Times New Roman"/>
        <w:lang w:val="en-GB" w:eastAsia="zh-CN"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A7198"/>
    <w:pPr>
      <w:spacing w:after="200"/>
      <w:ind w:left="432"/>
    </w:pPr>
    <w:rPr>
      <w:rFonts w:ascii="Verdana" w:hAnsi="Verdana"/>
      <w:szCs w:val="22"/>
    </w:rPr>
  </w:style>
  <w:style w:type="paragraph" w:styleId="Heading1">
    <w:name w:val="heading 1"/>
    <w:aliases w:val="Para1,Top 1,ParaLevel1,Level 1 Para,Level 1 Para1,Level 1 Para2,Level 1 Para3,Level 1 Para4,Level 1 Para11,Level 1 Para21,Level 1 Para31,Level 1 Para5,Level 1 Para12,Level 1 Para22,Level 1 Para32,Level 1 Para6,Level 1 Para13,Level 1 Para23,h1"/>
    <w:basedOn w:val="Normal"/>
    <w:next w:val="Normal"/>
    <w:link w:val="Heading1Char"/>
    <w:qFormat/>
    <w:rsid w:val="00050B54"/>
    <w:pPr>
      <w:keepNext/>
      <w:keepLines/>
      <w:pageBreakBefore/>
      <w:numPr>
        <w:numId w:val="2"/>
      </w:numPr>
      <w:spacing w:after="0" w:line="360" w:lineRule="auto"/>
      <w:outlineLvl w:val="0"/>
    </w:pPr>
    <w:rPr>
      <w:rFonts w:cs="Helvetica"/>
      <w:b/>
      <w:bCs/>
      <w:sz w:val="32"/>
      <w:szCs w:val="40"/>
    </w:rPr>
  </w:style>
  <w:style w:type="paragraph" w:styleId="Heading2">
    <w:name w:val="heading 2"/>
    <w:aliases w:val="Para2,Head hdbk,Top 2,H2,h2 main heading,B Sub/Bold,B Sub/Bold1,B Sub/Bold2,B Sub/Bold11,h2 main heading1,h2 main heading2,B Sub/Bold3,B Sub/Bold12,h2 main heading3,B Sub/Bold4,B Sub/Bold13,SubPara,h2,Para 2,new heading two,body,Section,h2.H2"/>
    <w:basedOn w:val="Normal"/>
    <w:next w:val="Normal"/>
    <w:link w:val="Heading2Char"/>
    <w:unhideWhenUsed/>
    <w:qFormat/>
    <w:rsid w:val="000253D6"/>
    <w:pPr>
      <w:keepNext/>
      <w:keepLines/>
      <w:numPr>
        <w:ilvl w:val="1"/>
        <w:numId w:val="1"/>
      </w:numPr>
      <w:spacing w:before="200" w:after="0" w:line="360" w:lineRule="auto"/>
      <w:ind w:left="1276" w:hanging="859"/>
      <w:outlineLvl w:val="1"/>
    </w:pPr>
    <w:rPr>
      <w:rFonts w:cs="Helvetica"/>
      <w:bCs/>
      <w:color w:val="FF0000"/>
      <w:sz w:val="28"/>
      <w:szCs w:val="28"/>
    </w:rPr>
  </w:style>
  <w:style w:type="paragraph" w:styleId="Heading3">
    <w:name w:val="heading 3"/>
    <w:aliases w:val="Para3,head3hdbk,H3,C Sub-Sub/Italic,h3 sub heading,Head 3,Head 31,Head 32,C Sub-Sub/Italic1,3,Sub2Para,h3,Heading 3 DTRS"/>
    <w:basedOn w:val="Normal"/>
    <w:next w:val="Normal"/>
    <w:link w:val="Heading3Char"/>
    <w:unhideWhenUsed/>
    <w:qFormat/>
    <w:rsid w:val="0056004F"/>
    <w:pPr>
      <w:keepNext/>
      <w:keepLines/>
      <w:numPr>
        <w:ilvl w:val="2"/>
        <w:numId w:val="2"/>
      </w:numPr>
      <w:spacing w:before="200"/>
      <w:ind w:left="1145"/>
      <w:outlineLvl w:val="2"/>
    </w:pPr>
    <w:rPr>
      <w:b/>
      <w:bCs/>
      <w:color w:val="215868"/>
    </w:rPr>
  </w:style>
  <w:style w:type="paragraph" w:styleId="Heading4">
    <w:name w:val="heading 4"/>
    <w:aliases w:val="Para4,h4,Map Title,Heading 4 DTRS"/>
    <w:basedOn w:val="Normal"/>
    <w:next w:val="Normal"/>
    <w:link w:val="Heading4Char"/>
    <w:unhideWhenUsed/>
    <w:qFormat/>
    <w:rsid w:val="005B3B11"/>
    <w:pPr>
      <w:keepNext/>
      <w:keepLines/>
      <w:numPr>
        <w:ilvl w:val="3"/>
        <w:numId w:val="2"/>
      </w:numPr>
      <w:spacing w:before="200"/>
      <w:outlineLvl w:val="3"/>
    </w:pPr>
    <w:rPr>
      <w:rFonts w:ascii="Cambria" w:hAnsi="Cambria"/>
      <w:b/>
      <w:bCs/>
      <w:i/>
      <w:iCs/>
      <w:color w:val="215868"/>
    </w:rPr>
  </w:style>
  <w:style w:type="paragraph" w:styleId="Heading5">
    <w:name w:val="heading 5"/>
    <w:aliases w:val="Appendices,Para5,Heading 5 DTRS,h5"/>
    <w:basedOn w:val="Normal"/>
    <w:next w:val="Normal"/>
    <w:link w:val="Heading5Char"/>
    <w:unhideWhenUsed/>
    <w:qFormat/>
    <w:rsid w:val="00C83788"/>
    <w:pPr>
      <w:keepNext/>
      <w:keepLines/>
      <w:numPr>
        <w:ilvl w:val="4"/>
        <w:numId w:val="2"/>
      </w:numPr>
      <w:spacing w:after="0"/>
      <w:outlineLvl w:val="4"/>
    </w:pPr>
    <w:rPr>
      <w:rFonts w:ascii="Cambria" w:hAnsi="Cambria"/>
      <w:color w:val="243F60"/>
    </w:rPr>
  </w:style>
  <w:style w:type="paragraph" w:styleId="Heading6">
    <w:name w:val="heading 6"/>
    <w:basedOn w:val="Normal"/>
    <w:next w:val="Normal"/>
    <w:link w:val="Heading6Char"/>
    <w:unhideWhenUsed/>
    <w:qFormat/>
    <w:rsid w:val="00C83788"/>
    <w:pPr>
      <w:keepNext/>
      <w:keepLines/>
      <w:numPr>
        <w:ilvl w:val="5"/>
        <w:numId w:val="2"/>
      </w:numPr>
      <w:spacing w:after="0"/>
      <w:outlineLvl w:val="5"/>
    </w:pPr>
    <w:rPr>
      <w:rFonts w:ascii="Cambria" w:hAnsi="Cambria"/>
      <w:i/>
      <w:iCs/>
      <w:color w:val="243F60"/>
    </w:rPr>
  </w:style>
  <w:style w:type="paragraph" w:styleId="Heading7">
    <w:name w:val="heading 7"/>
    <w:basedOn w:val="Normal"/>
    <w:next w:val="Normal"/>
    <w:link w:val="Heading7Char"/>
    <w:unhideWhenUsed/>
    <w:qFormat/>
    <w:rsid w:val="0052137A"/>
    <w:pPr>
      <w:keepNext/>
      <w:keepLines/>
      <w:numPr>
        <w:ilvl w:val="6"/>
        <w:numId w:val="2"/>
      </w:numPr>
      <w:spacing w:before="200"/>
      <w:outlineLvl w:val="6"/>
    </w:pPr>
    <w:rPr>
      <w:rFonts w:ascii="Cambria" w:hAnsi="Cambria"/>
      <w:i/>
      <w:iCs/>
      <w:color w:val="404040"/>
    </w:rPr>
  </w:style>
  <w:style w:type="paragraph" w:styleId="Heading8">
    <w:name w:val="heading 8"/>
    <w:basedOn w:val="Normal"/>
    <w:next w:val="Normal"/>
    <w:link w:val="Heading8Char"/>
    <w:unhideWhenUsed/>
    <w:qFormat/>
    <w:rsid w:val="0052137A"/>
    <w:pPr>
      <w:keepNext/>
      <w:keepLines/>
      <w:numPr>
        <w:ilvl w:val="7"/>
        <w:numId w:val="2"/>
      </w:numPr>
      <w:spacing w:before="200"/>
      <w:outlineLvl w:val="7"/>
    </w:pPr>
    <w:rPr>
      <w:rFonts w:ascii="Cambria" w:hAnsi="Cambria"/>
      <w:color w:val="404040"/>
      <w:szCs w:val="20"/>
    </w:rPr>
  </w:style>
  <w:style w:type="paragraph" w:styleId="Heading9">
    <w:name w:val="heading 9"/>
    <w:basedOn w:val="Normal"/>
    <w:next w:val="Normal"/>
    <w:link w:val="Heading9Char"/>
    <w:unhideWhenUsed/>
    <w:qFormat/>
    <w:rsid w:val="0052137A"/>
    <w:pPr>
      <w:keepNext/>
      <w:keepLines/>
      <w:numPr>
        <w:ilvl w:val="8"/>
        <w:numId w:val="2"/>
      </w:numPr>
      <w:spacing w:before="200"/>
      <w:outlineLvl w:val="8"/>
    </w:pPr>
    <w:rPr>
      <w:rFonts w:ascii="Cambria"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a1 Char,Top 1 Char,ParaLevel1 Char,Level 1 Para Char,Level 1 Para1 Char,Level 1 Para2 Char,Level 1 Para3 Char,Level 1 Para4 Char,Level 1 Para11 Char,Level 1 Para21 Char,Level 1 Para31 Char,Level 1 Para5 Char,Level 1 Para12 Char,h1 Char"/>
    <w:basedOn w:val="DefaultParagraphFont"/>
    <w:link w:val="Heading1"/>
    <w:rsid w:val="00050B54"/>
    <w:rPr>
      <w:rFonts w:ascii="Verdana" w:hAnsi="Verdana" w:cs="Helvetica"/>
      <w:b/>
      <w:bCs/>
      <w:sz w:val="32"/>
      <w:szCs w:val="40"/>
    </w:rPr>
  </w:style>
  <w:style w:type="character" w:customStyle="1" w:styleId="Heading2Char">
    <w:name w:val="Heading 2 Char"/>
    <w:aliases w:val="Para2 Char,Head hdbk Char,Top 2 Char,H2 Char,h2 main heading Char,B Sub/Bold Char,B Sub/Bold1 Char,B Sub/Bold2 Char,B Sub/Bold11 Char,h2 main heading1 Char,h2 main heading2 Char,B Sub/Bold3 Char,B Sub/Bold12 Char,h2 main heading3 Char"/>
    <w:basedOn w:val="DefaultParagraphFont"/>
    <w:link w:val="Heading2"/>
    <w:rsid w:val="000253D6"/>
    <w:rPr>
      <w:rFonts w:ascii="Verdana" w:hAnsi="Verdana" w:cs="Helvetica"/>
      <w:bCs/>
      <w:color w:val="FF0000"/>
      <w:sz w:val="28"/>
      <w:szCs w:val="28"/>
    </w:rPr>
  </w:style>
  <w:style w:type="character" w:customStyle="1" w:styleId="Heading3Char">
    <w:name w:val="Heading 3 Char"/>
    <w:aliases w:val="Para3 Char,head3hdbk Char,H3 Char,C Sub-Sub/Italic Char,h3 sub heading Char,Head 3 Char,Head 31 Char,Head 32 Char,C Sub-Sub/Italic1 Char,3 Char,Sub2Para Char,h3 Char,Heading 3 DTRS Char"/>
    <w:basedOn w:val="DefaultParagraphFont"/>
    <w:link w:val="Heading3"/>
    <w:rsid w:val="0056004F"/>
    <w:rPr>
      <w:rFonts w:ascii="Verdana" w:hAnsi="Verdana"/>
      <w:b/>
      <w:bCs/>
      <w:color w:val="215868"/>
      <w:szCs w:val="22"/>
    </w:rPr>
  </w:style>
  <w:style w:type="character" w:customStyle="1" w:styleId="Heading4Char">
    <w:name w:val="Heading 4 Char"/>
    <w:aliases w:val="Para4 Char,h4 Char,Map Title Char,Heading 4 DTRS Char"/>
    <w:basedOn w:val="DefaultParagraphFont"/>
    <w:link w:val="Heading4"/>
    <w:rsid w:val="005B3B11"/>
    <w:rPr>
      <w:rFonts w:ascii="Cambria" w:hAnsi="Cambria"/>
      <w:b/>
      <w:bCs/>
      <w:i/>
      <w:iCs/>
      <w:color w:val="215868"/>
      <w:szCs w:val="22"/>
    </w:rPr>
  </w:style>
  <w:style w:type="character" w:customStyle="1" w:styleId="Heading5Char">
    <w:name w:val="Heading 5 Char"/>
    <w:aliases w:val="Appendices Char,Para5 Char,Heading 5 DTRS Char,h5 Char"/>
    <w:basedOn w:val="DefaultParagraphFont"/>
    <w:link w:val="Heading5"/>
    <w:rsid w:val="00C83788"/>
    <w:rPr>
      <w:rFonts w:ascii="Cambria" w:hAnsi="Cambria"/>
      <w:color w:val="243F60"/>
      <w:szCs w:val="22"/>
    </w:rPr>
  </w:style>
  <w:style w:type="character" w:customStyle="1" w:styleId="Heading6Char">
    <w:name w:val="Heading 6 Char"/>
    <w:basedOn w:val="DefaultParagraphFont"/>
    <w:link w:val="Heading6"/>
    <w:rsid w:val="00C83788"/>
    <w:rPr>
      <w:rFonts w:ascii="Cambria" w:hAnsi="Cambria"/>
      <w:i/>
      <w:iCs/>
      <w:color w:val="243F60"/>
      <w:szCs w:val="22"/>
    </w:rPr>
  </w:style>
  <w:style w:type="character" w:customStyle="1" w:styleId="Heading7Char">
    <w:name w:val="Heading 7 Char"/>
    <w:basedOn w:val="DefaultParagraphFont"/>
    <w:link w:val="Heading7"/>
    <w:rsid w:val="0052137A"/>
    <w:rPr>
      <w:rFonts w:ascii="Cambria" w:hAnsi="Cambria"/>
      <w:i/>
      <w:iCs/>
      <w:color w:val="404040"/>
      <w:szCs w:val="22"/>
    </w:rPr>
  </w:style>
  <w:style w:type="character" w:customStyle="1" w:styleId="Heading8Char">
    <w:name w:val="Heading 8 Char"/>
    <w:basedOn w:val="DefaultParagraphFont"/>
    <w:link w:val="Heading8"/>
    <w:rsid w:val="0052137A"/>
    <w:rPr>
      <w:rFonts w:ascii="Cambria" w:hAnsi="Cambria"/>
      <w:color w:val="404040"/>
    </w:rPr>
  </w:style>
  <w:style w:type="character" w:customStyle="1" w:styleId="Heading9Char">
    <w:name w:val="Heading 9 Char"/>
    <w:basedOn w:val="DefaultParagraphFont"/>
    <w:link w:val="Heading9"/>
    <w:rsid w:val="0052137A"/>
    <w:rPr>
      <w:rFonts w:ascii="Cambria" w:hAnsi="Cambria"/>
      <w:i/>
      <w:iCs/>
      <w:color w:val="404040"/>
    </w:rPr>
  </w:style>
  <w:style w:type="paragraph" w:styleId="DocumentMap">
    <w:name w:val="Document Map"/>
    <w:basedOn w:val="Normal"/>
    <w:link w:val="DocumentMapChar"/>
    <w:uiPriority w:val="99"/>
    <w:semiHidden/>
    <w:unhideWhenUsed/>
    <w:rsid w:val="005E224E"/>
    <w:rPr>
      <w:rFonts w:ascii="Tahoma" w:hAnsi="Tahoma" w:cs="Tahoma"/>
      <w:sz w:val="16"/>
      <w:szCs w:val="16"/>
    </w:rPr>
  </w:style>
  <w:style w:type="character" w:customStyle="1" w:styleId="DocumentMapChar">
    <w:name w:val="Document Map Char"/>
    <w:basedOn w:val="DefaultParagraphFont"/>
    <w:link w:val="DocumentMap"/>
    <w:uiPriority w:val="99"/>
    <w:semiHidden/>
    <w:rsid w:val="005E224E"/>
    <w:rPr>
      <w:rFonts w:ascii="Tahoma" w:hAnsi="Tahoma" w:cs="Tahoma"/>
      <w:sz w:val="16"/>
      <w:szCs w:val="16"/>
    </w:rPr>
  </w:style>
  <w:style w:type="paragraph" w:styleId="TOCHeading">
    <w:name w:val="TOC Heading"/>
    <w:basedOn w:val="Heading1"/>
    <w:next w:val="Normal"/>
    <w:uiPriority w:val="39"/>
    <w:semiHidden/>
    <w:unhideWhenUsed/>
    <w:qFormat/>
    <w:rsid w:val="00BF319D"/>
    <w:pPr>
      <w:outlineLvl w:val="9"/>
    </w:pPr>
    <w:rPr>
      <w:lang w:eastAsia="en-US"/>
    </w:rPr>
  </w:style>
  <w:style w:type="paragraph" w:styleId="TOC1">
    <w:name w:val="toc 1"/>
    <w:basedOn w:val="Normal"/>
    <w:next w:val="Normal"/>
    <w:autoRedefine/>
    <w:uiPriority w:val="39"/>
    <w:unhideWhenUsed/>
    <w:rsid w:val="00FA1B8F"/>
    <w:pPr>
      <w:tabs>
        <w:tab w:val="left" w:pos="709"/>
        <w:tab w:val="right" w:leader="dot" w:pos="9923"/>
      </w:tabs>
      <w:spacing w:before="240" w:after="240"/>
      <w:ind w:left="426"/>
    </w:pPr>
    <w:rPr>
      <w:rFonts w:cs="Calibri"/>
      <w:b/>
      <w:bCs/>
      <w:caps/>
      <w:sz w:val="22"/>
      <w:szCs w:val="20"/>
    </w:rPr>
  </w:style>
  <w:style w:type="paragraph" w:styleId="TOC2">
    <w:name w:val="toc 2"/>
    <w:basedOn w:val="Normal"/>
    <w:next w:val="Normal"/>
    <w:autoRedefine/>
    <w:uiPriority w:val="39"/>
    <w:unhideWhenUsed/>
    <w:rsid w:val="00821D9D"/>
    <w:pPr>
      <w:tabs>
        <w:tab w:val="left" w:pos="993"/>
        <w:tab w:val="right" w:leader="dot" w:pos="9923"/>
      </w:tabs>
      <w:spacing w:before="120" w:after="120"/>
      <w:ind w:left="426"/>
    </w:pPr>
    <w:rPr>
      <w:rFonts w:cs="Calibri"/>
      <w:smallCaps/>
      <w:szCs w:val="20"/>
    </w:rPr>
  </w:style>
  <w:style w:type="paragraph" w:styleId="TOC3">
    <w:name w:val="toc 3"/>
    <w:basedOn w:val="Normal"/>
    <w:next w:val="Normal"/>
    <w:autoRedefine/>
    <w:uiPriority w:val="39"/>
    <w:unhideWhenUsed/>
    <w:rsid w:val="00201049"/>
    <w:pPr>
      <w:tabs>
        <w:tab w:val="left" w:pos="1200"/>
        <w:tab w:val="right" w:leader="dot" w:pos="9923"/>
      </w:tabs>
      <w:spacing w:after="0"/>
      <w:ind w:left="400"/>
    </w:pPr>
    <w:rPr>
      <w:rFonts w:cs="Calibri"/>
      <w:i/>
      <w:iCs/>
      <w:szCs w:val="20"/>
    </w:rPr>
  </w:style>
  <w:style w:type="character" w:styleId="Hyperlink">
    <w:name w:val="Hyperlink"/>
    <w:basedOn w:val="DefaultParagraphFont"/>
    <w:uiPriority w:val="99"/>
    <w:unhideWhenUsed/>
    <w:rsid w:val="008D1852"/>
    <w:rPr>
      <w:rFonts w:ascii="Verdana" w:hAnsi="Verdana"/>
      <w:color w:val="0000FF"/>
      <w:u w:val="single"/>
    </w:rPr>
  </w:style>
  <w:style w:type="paragraph" w:styleId="BalloonText">
    <w:name w:val="Balloon Text"/>
    <w:basedOn w:val="Normal"/>
    <w:link w:val="BalloonTextChar"/>
    <w:uiPriority w:val="99"/>
    <w:semiHidden/>
    <w:unhideWhenUsed/>
    <w:rsid w:val="00BF319D"/>
    <w:rPr>
      <w:rFonts w:ascii="Tahoma" w:hAnsi="Tahoma" w:cs="Tahoma"/>
      <w:sz w:val="16"/>
      <w:szCs w:val="16"/>
    </w:rPr>
  </w:style>
  <w:style w:type="character" w:customStyle="1" w:styleId="BalloonTextChar">
    <w:name w:val="Balloon Text Char"/>
    <w:basedOn w:val="DefaultParagraphFont"/>
    <w:link w:val="BalloonText"/>
    <w:uiPriority w:val="99"/>
    <w:semiHidden/>
    <w:rsid w:val="00BF319D"/>
    <w:rPr>
      <w:rFonts w:ascii="Tahoma" w:eastAsia="PMingLiU" w:hAnsi="Tahoma" w:cs="Tahoma"/>
      <w:sz w:val="16"/>
      <w:szCs w:val="16"/>
      <w:lang w:eastAsia="zh-HK"/>
    </w:rPr>
  </w:style>
  <w:style w:type="paragraph" w:customStyle="1" w:styleId="TOC">
    <w:name w:val="TOC"/>
    <w:basedOn w:val="Heading1"/>
    <w:link w:val="TOCChar"/>
    <w:rsid w:val="00A32D84"/>
    <w:pPr>
      <w:numPr>
        <w:numId w:val="0"/>
      </w:numPr>
    </w:pPr>
  </w:style>
  <w:style w:type="character" w:customStyle="1" w:styleId="TOCChar">
    <w:name w:val="TOC Char"/>
    <w:basedOn w:val="Heading1Char"/>
    <w:link w:val="TOC"/>
    <w:rsid w:val="00A32D84"/>
    <w:rPr>
      <w:rFonts w:ascii="Cambria" w:hAnsi="Cambria" w:cs="Helvetica"/>
      <w:b/>
      <w:bCs/>
      <w:color w:val="215868"/>
      <w:sz w:val="28"/>
      <w:szCs w:val="28"/>
    </w:rPr>
  </w:style>
  <w:style w:type="paragraph" w:styleId="Header">
    <w:name w:val="header"/>
    <w:basedOn w:val="Normal"/>
    <w:link w:val="HeaderChar"/>
    <w:uiPriority w:val="99"/>
    <w:unhideWhenUsed/>
    <w:rsid w:val="00E43472"/>
    <w:pPr>
      <w:tabs>
        <w:tab w:val="center" w:pos="4153"/>
        <w:tab w:val="right" w:pos="8306"/>
      </w:tabs>
    </w:pPr>
  </w:style>
  <w:style w:type="character" w:customStyle="1" w:styleId="HeaderChar">
    <w:name w:val="Header Char"/>
    <w:basedOn w:val="DefaultParagraphFont"/>
    <w:link w:val="Header"/>
    <w:uiPriority w:val="99"/>
    <w:rsid w:val="00E43472"/>
    <w:rPr>
      <w:color w:val="215868"/>
      <w:sz w:val="22"/>
      <w:szCs w:val="22"/>
      <w:lang w:val="en-US"/>
    </w:rPr>
  </w:style>
  <w:style w:type="paragraph" w:styleId="Footer">
    <w:name w:val="footer"/>
    <w:basedOn w:val="Normal"/>
    <w:link w:val="FooterChar"/>
    <w:uiPriority w:val="99"/>
    <w:unhideWhenUsed/>
    <w:rsid w:val="00E43472"/>
    <w:pPr>
      <w:tabs>
        <w:tab w:val="center" w:pos="4153"/>
        <w:tab w:val="right" w:pos="8306"/>
      </w:tabs>
    </w:pPr>
  </w:style>
  <w:style w:type="character" w:customStyle="1" w:styleId="FooterChar">
    <w:name w:val="Footer Char"/>
    <w:basedOn w:val="DefaultParagraphFont"/>
    <w:link w:val="Footer"/>
    <w:uiPriority w:val="99"/>
    <w:rsid w:val="00E43472"/>
    <w:rPr>
      <w:color w:val="215868"/>
      <w:sz w:val="22"/>
      <w:szCs w:val="22"/>
      <w:lang w:val="en-US"/>
    </w:rPr>
  </w:style>
  <w:style w:type="paragraph" w:styleId="ListParagraph">
    <w:name w:val="List Paragraph"/>
    <w:basedOn w:val="Normal"/>
    <w:uiPriority w:val="34"/>
    <w:qFormat/>
    <w:rsid w:val="00A0685D"/>
    <w:pPr>
      <w:ind w:left="720"/>
    </w:pPr>
  </w:style>
  <w:style w:type="table" w:styleId="TableGrid">
    <w:name w:val="Table Grid"/>
    <w:basedOn w:val="TableNormal"/>
    <w:uiPriority w:val="39"/>
    <w:rsid w:val="005B142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11">
    <w:name w:val="Light List - Accent 11"/>
    <w:basedOn w:val="TableNormal"/>
    <w:uiPriority w:val="61"/>
    <w:rsid w:val="007E5C05"/>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Grid3-Accent1">
    <w:name w:val="Medium Grid 3 Accent 1"/>
    <w:basedOn w:val="TableNormal"/>
    <w:uiPriority w:val="69"/>
    <w:rsid w:val="007E5C0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MediumShading1-Accent11">
    <w:name w:val="Medium Shading 1 - Accent 11"/>
    <w:basedOn w:val="TableNormal"/>
    <w:uiPriority w:val="63"/>
    <w:rsid w:val="007E5C05"/>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7E5C0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ghtList-Accent5">
    <w:name w:val="Light List Accent 5"/>
    <w:basedOn w:val="TableNormal"/>
    <w:uiPriority w:val="61"/>
    <w:rsid w:val="00C9273B"/>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CommentReference">
    <w:name w:val="annotation reference"/>
    <w:basedOn w:val="DefaultParagraphFont"/>
    <w:uiPriority w:val="99"/>
    <w:semiHidden/>
    <w:unhideWhenUsed/>
    <w:rsid w:val="001F1BB6"/>
    <w:rPr>
      <w:sz w:val="16"/>
      <w:szCs w:val="16"/>
    </w:rPr>
  </w:style>
  <w:style w:type="paragraph" w:styleId="TOC9">
    <w:name w:val="toc 9"/>
    <w:basedOn w:val="Normal"/>
    <w:next w:val="Normal"/>
    <w:autoRedefine/>
    <w:uiPriority w:val="39"/>
    <w:unhideWhenUsed/>
    <w:rsid w:val="00A4029B"/>
    <w:pPr>
      <w:spacing w:after="0"/>
      <w:ind w:left="1600"/>
    </w:pPr>
    <w:rPr>
      <w:rFonts w:cs="Calibri"/>
      <w:sz w:val="18"/>
      <w:szCs w:val="18"/>
    </w:rPr>
  </w:style>
  <w:style w:type="paragraph" w:styleId="CommentText">
    <w:name w:val="annotation text"/>
    <w:basedOn w:val="Normal"/>
    <w:link w:val="CommentTextChar"/>
    <w:uiPriority w:val="99"/>
    <w:semiHidden/>
    <w:unhideWhenUsed/>
    <w:rsid w:val="001F1BB6"/>
    <w:rPr>
      <w:szCs w:val="20"/>
    </w:rPr>
  </w:style>
  <w:style w:type="character" w:customStyle="1" w:styleId="CommentTextChar">
    <w:name w:val="Comment Text Char"/>
    <w:basedOn w:val="DefaultParagraphFont"/>
    <w:link w:val="CommentText"/>
    <w:uiPriority w:val="99"/>
    <w:semiHidden/>
    <w:rsid w:val="001F1BB6"/>
    <w:rPr>
      <w:lang w:val="en-US"/>
    </w:rPr>
  </w:style>
  <w:style w:type="paragraph" w:styleId="CommentSubject">
    <w:name w:val="annotation subject"/>
    <w:basedOn w:val="CommentText"/>
    <w:next w:val="CommentText"/>
    <w:link w:val="CommentSubjectChar"/>
    <w:uiPriority w:val="99"/>
    <w:semiHidden/>
    <w:unhideWhenUsed/>
    <w:rsid w:val="001F1BB6"/>
    <w:rPr>
      <w:b/>
      <w:bCs/>
    </w:rPr>
  </w:style>
  <w:style w:type="character" w:customStyle="1" w:styleId="CommentSubjectChar">
    <w:name w:val="Comment Subject Char"/>
    <w:basedOn w:val="CommentTextChar"/>
    <w:link w:val="CommentSubject"/>
    <w:uiPriority w:val="99"/>
    <w:semiHidden/>
    <w:rsid w:val="001F1BB6"/>
    <w:rPr>
      <w:b/>
      <w:bCs/>
      <w:lang w:val="en-US"/>
    </w:rPr>
  </w:style>
  <w:style w:type="character" w:styleId="IntenseEmphasis">
    <w:name w:val="Intense Emphasis"/>
    <w:basedOn w:val="DefaultParagraphFont"/>
    <w:uiPriority w:val="21"/>
    <w:rsid w:val="00C3479F"/>
    <w:rPr>
      <w:b/>
      <w:bCs/>
      <w:i/>
      <w:iCs/>
      <w:color w:val="4F81BD"/>
    </w:rPr>
  </w:style>
  <w:style w:type="character" w:styleId="SubtleEmphasis">
    <w:name w:val="Subtle Emphasis"/>
    <w:basedOn w:val="DefaultParagraphFont"/>
    <w:uiPriority w:val="19"/>
    <w:qFormat/>
    <w:rsid w:val="00C3479F"/>
    <w:rPr>
      <w:i/>
      <w:iCs/>
      <w:color w:val="808080"/>
    </w:rPr>
  </w:style>
  <w:style w:type="paragraph" w:styleId="TOC4">
    <w:name w:val="toc 4"/>
    <w:basedOn w:val="Normal"/>
    <w:next w:val="Normal"/>
    <w:autoRedefine/>
    <w:uiPriority w:val="39"/>
    <w:unhideWhenUsed/>
    <w:rsid w:val="00B2410D"/>
    <w:pPr>
      <w:spacing w:after="0"/>
      <w:ind w:left="600"/>
    </w:pPr>
    <w:rPr>
      <w:rFonts w:cs="Calibri"/>
      <w:sz w:val="18"/>
      <w:szCs w:val="18"/>
    </w:rPr>
  </w:style>
  <w:style w:type="paragraph" w:styleId="Caption">
    <w:name w:val="caption"/>
    <w:basedOn w:val="Normal"/>
    <w:next w:val="Normal"/>
    <w:uiPriority w:val="35"/>
    <w:unhideWhenUsed/>
    <w:qFormat/>
    <w:rsid w:val="00FF1121"/>
    <w:rPr>
      <w:b/>
      <w:bCs/>
      <w:szCs w:val="20"/>
    </w:rPr>
  </w:style>
  <w:style w:type="paragraph" w:styleId="TableofFigures">
    <w:name w:val="table of figures"/>
    <w:basedOn w:val="Normal"/>
    <w:next w:val="Normal"/>
    <w:uiPriority w:val="99"/>
    <w:unhideWhenUsed/>
    <w:rsid w:val="00350BF0"/>
    <w:pPr>
      <w:spacing w:after="0"/>
      <w:ind w:left="400" w:hanging="400"/>
    </w:pPr>
    <w:rPr>
      <w:rFonts w:cs="Calibri"/>
      <w:smallCaps/>
      <w:szCs w:val="20"/>
    </w:rPr>
  </w:style>
  <w:style w:type="paragraph" w:styleId="Quote">
    <w:name w:val="Quote"/>
    <w:basedOn w:val="Normal"/>
    <w:next w:val="Normal"/>
    <w:link w:val="QuoteChar"/>
    <w:uiPriority w:val="29"/>
    <w:rsid w:val="005C3244"/>
    <w:rPr>
      <w:i/>
      <w:iCs/>
      <w:color w:val="000000"/>
    </w:rPr>
  </w:style>
  <w:style w:type="character" w:customStyle="1" w:styleId="QuoteChar">
    <w:name w:val="Quote Char"/>
    <w:basedOn w:val="DefaultParagraphFont"/>
    <w:link w:val="Quote"/>
    <w:uiPriority w:val="29"/>
    <w:rsid w:val="005C3244"/>
    <w:rPr>
      <w:i/>
      <w:iCs/>
      <w:color w:val="000000"/>
      <w:sz w:val="24"/>
      <w:szCs w:val="22"/>
    </w:rPr>
  </w:style>
  <w:style w:type="table" w:customStyle="1" w:styleId="Table">
    <w:name w:val="Table"/>
    <w:basedOn w:val="TableNormal"/>
    <w:uiPriority w:val="99"/>
    <w:qFormat/>
    <w:rsid w:val="007E3A79"/>
    <w:tblPr>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color w:val="FFFFFF"/>
      </w:rPr>
      <w:tblPr/>
      <w:tcPr>
        <w:shd w:val="clear" w:color="auto" w:fill="215868"/>
      </w:tcPr>
    </w:tblStylePr>
  </w:style>
  <w:style w:type="paragraph" w:customStyle="1" w:styleId="ShapeTypeStyle">
    <w:name w:val="Shape Type Style"/>
    <w:basedOn w:val="Normal"/>
    <w:next w:val="Normal"/>
    <w:qFormat/>
    <w:rsid w:val="00FF1121"/>
    <w:pPr>
      <w:spacing w:before="200"/>
      <w:ind w:left="0"/>
      <w:jc w:val="center"/>
    </w:pPr>
    <w:rPr>
      <w:b/>
      <w:color w:val="215868"/>
      <w:sz w:val="24"/>
    </w:rPr>
  </w:style>
  <w:style w:type="paragraph" w:customStyle="1" w:styleId="TableStyle">
    <w:name w:val="Table Style"/>
    <w:basedOn w:val="Normal"/>
    <w:next w:val="Normal"/>
    <w:qFormat/>
    <w:rsid w:val="00A34636"/>
    <w:pPr>
      <w:spacing w:after="0"/>
      <w:ind w:left="0"/>
    </w:pPr>
  </w:style>
  <w:style w:type="paragraph" w:styleId="TOC5">
    <w:name w:val="toc 5"/>
    <w:basedOn w:val="Normal"/>
    <w:next w:val="Normal"/>
    <w:autoRedefine/>
    <w:uiPriority w:val="39"/>
    <w:unhideWhenUsed/>
    <w:rsid w:val="003912E8"/>
    <w:pPr>
      <w:spacing w:after="0"/>
      <w:ind w:left="800"/>
    </w:pPr>
    <w:rPr>
      <w:rFonts w:cs="Calibri"/>
      <w:sz w:val="18"/>
      <w:szCs w:val="18"/>
    </w:rPr>
  </w:style>
  <w:style w:type="paragraph" w:styleId="TOC6">
    <w:name w:val="toc 6"/>
    <w:basedOn w:val="Normal"/>
    <w:next w:val="Normal"/>
    <w:autoRedefine/>
    <w:uiPriority w:val="39"/>
    <w:unhideWhenUsed/>
    <w:rsid w:val="003912E8"/>
    <w:pPr>
      <w:spacing w:after="0"/>
      <w:ind w:left="1000"/>
    </w:pPr>
    <w:rPr>
      <w:rFonts w:cs="Calibri"/>
      <w:sz w:val="18"/>
      <w:szCs w:val="18"/>
    </w:rPr>
  </w:style>
  <w:style w:type="paragraph" w:styleId="TOC7">
    <w:name w:val="toc 7"/>
    <w:basedOn w:val="Normal"/>
    <w:next w:val="Normal"/>
    <w:autoRedefine/>
    <w:uiPriority w:val="39"/>
    <w:unhideWhenUsed/>
    <w:rsid w:val="003912E8"/>
    <w:pPr>
      <w:spacing w:after="0"/>
      <w:ind w:left="1200"/>
    </w:pPr>
    <w:rPr>
      <w:rFonts w:cs="Calibri"/>
      <w:sz w:val="18"/>
      <w:szCs w:val="18"/>
    </w:rPr>
  </w:style>
  <w:style w:type="paragraph" w:styleId="TOC8">
    <w:name w:val="toc 8"/>
    <w:basedOn w:val="Normal"/>
    <w:next w:val="Normal"/>
    <w:autoRedefine/>
    <w:uiPriority w:val="39"/>
    <w:unhideWhenUsed/>
    <w:rsid w:val="003912E8"/>
    <w:pPr>
      <w:spacing w:after="0"/>
      <w:ind w:left="1400"/>
    </w:pPr>
    <w:rPr>
      <w:rFonts w:cs="Calibri"/>
      <w:sz w:val="18"/>
      <w:szCs w:val="18"/>
    </w:rPr>
  </w:style>
  <w:style w:type="paragraph" w:customStyle="1" w:styleId="RFPAnswerTable">
    <w:name w:val="RFP_Answer_Table"/>
    <w:basedOn w:val="Normal"/>
    <w:qFormat/>
    <w:rsid w:val="006C6A2D"/>
    <w:pPr>
      <w:tabs>
        <w:tab w:val="left" w:pos="1080"/>
        <w:tab w:val="left" w:pos="2160"/>
      </w:tabs>
      <w:autoSpaceDE w:val="0"/>
      <w:autoSpaceDN w:val="0"/>
      <w:adjustRightInd w:val="0"/>
      <w:spacing w:before="120" w:after="120"/>
      <w:ind w:left="0"/>
    </w:pPr>
    <w:rPr>
      <w:rFonts w:eastAsia="Calibri" w:cs="Calibri"/>
      <w:color w:val="000000"/>
      <w:sz w:val="23"/>
      <w:szCs w:val="23"/>
      <w:lang w:val="en-AU" w:eastAsia="en-US"/>
    </w:rPr>
  </w:style>
  <w:style w:type="paragraph" w:customStyle="1" w:styleId="Picturewide">
    <w:name w:val="Picture wide"/>
    <w:basedOn w:val="Normal"/>
    <w:next w:val="Normal"/>
    <w:rsid w:val="001E2D82"/>
    <w:pPr>
      <w:spacing w:before="120" w:after="120"/>
      <w:ind w:left="0"/>
      <w:jc w:val="both"/>
    </w:pPr>
    <w:rPr>
      <w:rFonts w:ascii="Times New Roman" w:eastAsia="Times New Roman" w:hAnsi="Times New Roman"/>
      <w:szCs w:val="24"/>
      <w:lang w:val="en-AU" w:eastAsia="en-AU"/>
    </w:rPr>
  </w:style>
  <w:style w:type="paragraph" w:customStyle="1" w:styleId="Concept">
    <w:name w:val="Concept"/>
    <w:basedOn w:val="Normal"/>
    <w:next w:val="concepttext"/>
    <w:rsid w:val="001E2D82"/>
    <w:pPr>
      <w:spacing w:before="120" w:after="0"/>
      <w:ind w:left="0"/>
      <w:jc w:val="both"/>
    </w:pPr>
    <w:rPr>
      <w:rFonts w:ascii="Arial" w:eastAsia="Times New Roman" w:hAnsi="Arial"/>
      <w:b/>
      <w:caps/>
      <w:szCs w:val="20"/>
      <w:lang w:val="en-AU"/>
    </w:rPr>
  </w:style>
  <w:style w:type="paragraph" w:customStyle="1" w:styleId="concepttext">
    <w:name w:val="concept text"/>
    <w:basedOn w:val="Concept"/>
    <w:rsid w:val="001E2D82"/>
    <w:pPr>
      <w:spacing w:before="60" w:after="60" w:line="240" w:lineRule="exact"/>
    </w:pPr>
    <w:rPr>
      <w:b w:val="0"/>
      <w:caps w:val="0"/>
    </w:rPr>
  </w:style>
  <w:style w:type="paragraph" w:customStyle="1" w:styleId="Default">
    <w:name w:val="Default"/>
    <w:rsid w:val="001E2D82"/>
    <w:pPr>
      <w:autoSpaceDE w:val="0"/>
      <w:autoSpaceDN w:val="0"/>
      <w:adjustRightInd w:val="0"/>
    </w:pPr>
    <w:rPr>
      <w:rFonts w:ascii="Arial" w:hAnsi="Arial" w:cs="Arial"/>
      <w:color w:val="000000"/>
      <w:sz w:val="24"/>
      <w:szCs w:val="24"/>
    </w:rPr>
  </w:style>
  <w:style w:type="paragraph" w:customStyle="1" w:styleId="Cover-DocumentTitle">
    <w:name w:val="Cover - Document Title"/>
    <w:basedOn w:val="Normal"/>
    <w:rsid w:val="00BA3653"/>
    <w:pPr>
      <w:spacing w:after="0"/>
      <w:ind w:left="4320"/>
    </w:pPr>
    <w:rPr>
      <w:rFonts w:ascii="Arial" w:eastAsia="Times New Roman" w:hAnsi="Arial"/>
      <w:b/>
      <w:bCs/>
      <w:color w:val="0F2F7A"/>
      <w:sz w:val="32"/>
      <w:szCs w:val="20"/>
      <w:lang w:val="en-AU" w:eastAsia="en-AU"/>
    </w:rPr>
  </w:style>
  <w:style w:type="paragraph" w:customStyle="1" w:styleId="CoverTitle">
    <w:name w:val="Cover Title"/>
    <w:basedOn w:val="Normal"/>
    <w:rsid w:val="00BA3653"/>
    <w:pPr>
      <w:spacing w:before="120" w:after="120"/>
      <w:ind w:left="0"/>
    </w:pPr>
    <w:rPr>
      <w:rFonts w:ascii="Helvetica" w:eastAsia="Times New Roman" w:hAnsi="Helvetica"/>
      <w:color w:val="FFFFFF"/>
      <w:sz w:val="48"/>
      <w:szCs w:val="20"/>
      <w:lang w:val="en-AU" w:eastAsia="en-US"/>
    </w:rPr>
  </w:style>
  <w:style w:type="paragraph" w:customStyle="1" w:styleId="TableText">
    <w:name w:val="Table Text"/>
    <w:basedOn w:val="NormalText"/>
    <w:qFormat/>
    <w:rsid w:val="0006346E"/>
    <w:pPr>
      <w:spacing w:after="120"/>
      <w:ind w:left="0"/>
    </w:pPr>
  </w:style>
  <w:style w:type="paragraph" w:customStyle="1" w:styleId="TableHeader">
    <w:name w:val="Table Header"/>
    <w:basedOn w:val="Normal"/>
    <w:rsid w:val="00691460"/>
    <w:pPr>
      <w:spacing w:after="60"/>
      <w:ind w:left="0"/>
    </w:pPr>
    <w:rPr>
      <w:b/>
      <w:color w:val="FFFFFF"/>
      <w:szCs w:val="20"/>
    </w:rPr>
  </w:style>
  <w:style w:type="paragraph" w:styleId="BodyText">
    <w:name w:val="Body Text"/>
    <w:basedOn w:val="Normal"/>
    <w:link w:val="BodyTextChar"/>
    <w:autoRedefine/>
    <w:rsid w:val="002804C8"/>
    <w:pPr>
      <w:spacing w:after="0"/>
      <w:ind w:left="0"/>
    </w:pPr>
    <w:rPr>
      <w:rFonts w:ascii="Arial" w:eastAsia="Times" w:hAnsi="Arial"/>
      <w:bCs/>
      <w:szCs w:val="20"/>
      <w:lang w:val="x-none" w:eastAsia="x-none"/>
    </w:rPr>
  </w:style>
  <w:style w:type="character" w:customStyle="1" w:styleId="BodyTextChar">
    <w:name w:val="Body Text Char"/>
    <w:basedOn w:val="DefaultParagraphFont"/>
    <w:link w:val="BodyText"/>
    <w:rsid w:val="002804C8"/>
    <w:rPr>
      <w:rFonts w:ascii="Arial" w:eastAsia="Times" w:hAnsi="Arial"/>
      <w:bCs/>
      <w:lang w:val="x-none" w:eastAsia="x-none"/>
    </w:rPr>
  </w:style>
  <w:style w:type="paragraph" w:customStyle="1" w:styleId="Hel14Red">
    <w:name w:val="Hel 14 Red"/>
    <w:basedOn w:val="Heading2"/>
    <w:rsid w:val="002804C8"/>
    <w:pPr>
      <w:tabs>
        <w:tab w:val="num" w:pos="576"/>
      </w:tabs>
      <w:spacing w:before="400"/>
    </w:pPr>
    <w:rPr>
      <w:rFonts w:ascii="Helvetica" w:eastAsia="Times New Roman" w:hAnsi="Helvetica"/>
      <w:b/>
      <w:color w:val="FF3333"/>
      <w:lang w:val="x-none" w:eastAsia="x-none"/>
    </w:rPr>
  </w:style>
  <w:style w:type="paragraph" w:customStyle="1" w:styleId="CharChar">
    <w:name w:val="Char Char"/>
    <w:basedOn w:val="Normal"/>
    <w:rsid w:val="00B2501E"/>
    <w:pPr>
      <w:spacing w:after="160" w:line="240" w:lineRule="exact"/>
      <w:ind w:left="0"/>
    </w:pPr>
    <w:rPr>
      <w:rFonts w:eastAsia="Times New Roman"/>
      <w:szCs w:val="24"/>
      <w:lang w:val="en-AU" w:eastAsia="en-US"/>
    </w:rPr>
  </w:style>
  <w:style w:type="paragraph" w:customStyle="1" w:styleId="CharChar1">
    <w:name w:val="Char Char1"/>
    <w:basedOn w:val="Normal"/>
    <w:rsid w:val="00472063"/>
    <w:pPr>
      <w:spacing w:after="160" w:line="240" w:lineRule="exact"/>
      <w:ind w:left="0"/>
    </w:pPr>
    <w:rPr>
      <w:rFonts w:eastAsia="Times New Roman"/>
      <w:szCs w:val="24"/>
      <w:lang w:val="en-AU" w:eastAsia="en-US"/>
    </w:rPr>
  </w:style>
  <w:style w:type="paragraph" w:customStyle="1" w:styleId="NormalText">
    <w:name w:val="Normal Text"/>
    <w:basedOn w:val="Normal"/>
    <w:link w:val="NormalTextChar"/>
    <w:qFormat/>
    <w:rsid w:val="0059121B"/>
    <w:pPr>
      <w:jc w:val="both"/>
    </w:pPr>
    <w:rPr>
      <w:lang w:val="en-AU"/>
    </w:rPr>
  </w:style>
  <w:style w:type="paragraph" w:styleId="ListBullet">
    <w:name w:val="List Bullet"/>
    <w:basedOn w:val="Normal"/>
    <w:link w:val="ListBulletChar"/>
    <w:uiPriority w:val="99"/>
    <w:unhideWhenUsed/>
    <w:qFormat/>
    <w:rsid w:val="000B60AA"/>
    <w:pPr>
      <w:numPr>
        <w:numId w:val="7"/>
      </w:numPr>
      <w:jc w:val="both"/>
    </w:pPr>
  </w:style>
  <w:style w:type="character" w:customStyle="1" w:styleId="NormalTextChar">
    <w:name w:val="Normal Text Char"/>
    <w:basedOn w:val="DefaultParagraphFont"/>
    <w:link w:val="NormalText"/>
    <w:rsid w:val="0059121B"/>
    <w:rPr>
      <w:rFonts w:ascii="Verdana" w:hAnsi="Verdana"/>
      <w:szCs w:val="22"/>
      <w:lang w:val="en-AU"/>
    </w:rPr>
  </w:style>
  <w:style w:type="paragraph" w:styleId="ListBullet2">
    <w:name w:val="List Bullet 2"/>
    <w:basedOn w:val="Normal"/>
    <w:uiPriority w:val="99"/>
    <w:unhideWhenUsed/>
    <w:rsid w:val="00C47649"/>
    <w:pPr>
      <w:numPr>
        <w:numId w:val="4"/>
      </w:numPr>
      <w:ind w:left="1146"/>
      <w:contextualSpacing/>
    </w:pPr>
  </w:style>
  <w:style w:type="paragraph" w:customStyle="1" w:styleId="ListNumber1">
    <w:name w:val="List Number1"/>
    <w:basedOn w:val="ListBullet"/>
    <w:link w:val="ListNumber1Char"/>
    <w:qFormat/>
    <w:rsid w:val="00CF226A"/>
    <w:pPr>
      <w:numPr>
        <w:numId w:val="3"/>
      </w:numPr>
    </w:pPr>
  </w:style>
  <w:style w:type="character" w:customStyle="1" w:styleId="ListBulletChar">
    <w:name w:val="List Bullet Char"/>
    <w:basedOn w:val="DefaultParagraphFont"/>
    <w:link w:val="ListBullet"/>
    <w:uiPriority w:val="99"/>
    <w:rsid w:val="000B60AA"/>
    <w:rPr>
      <w:rFonts w:ascii="Verdana" w:hAnsi="Verdana"/>
      <w:szCs w:val="22"/>
    </w:rPr>
  </w:style>
  <w:style w:type="character" w:customStyle="1" w:styleId="ListNumber1Char">
    <w:name w:val="List Number1 Char"/>
    <w:basedOn w:val="ListBulletChar"/>
    <w:link w:val="ListNumber1"/>
    <w:rsid w:val="00CF226A"/>
    <w:rPr>
      <w:rFonts w:ascii="Verdana" w:hAnsi="Verdana"/>
      <w:szCs w:val="22"/>
    </w:rPr>
  </w:style>
  <w:style w:type="paragraph" w:customStyle="1" w:styleId="Bullet1">
    <w:name w:val="Bullet 1"/>
    <w:basedOn w:val="Normal"/>
    <w:link w:val="Bullet1Char"/>
    <w:autoRedefine/>
    <w:qFormat/>
    <w:locked/>
    <w:rsid w:val="00854474"/>
    <w:pPr>
      <w:spacing w:before="120" w:after="120"/>
      <w:ind w:left="0"/>
    </w:pPr>
    <w:rPr>
      <w:rFonts w:ascii="Candara" w:eastAsia="Times New Roman" w:hAnsi="Candara"/>
      <w:szCs w:val="18"/>
      <w:lang w:val="en-AU" w:eastAsia="en-US"/>
    </w:rPr>
  </w:style>
  <w:style w:type="character" w:customStyle="1" w:styleId="Bullet1Char">
    <w:name w:val="Bullet 1 Char"/>
    <w:basedOn w:val="DefaultParagraphFont"/>
    <w:link w:val="Bullet1"/>
    <w:rsid w:val="00854474"/>
    <w:rPr>
      <w:rFonts w:ascii="Candara" w:eastAsia="Times New Roman" w:hAnsi="Candara"/>
      <w:szCs w:val="18"/>
      <w:lang w:val="en-AU" w:eastAsia="en-US"/>
    </w:rPr>
  </w:style>
  <w:style w:type="table" w:customStyle="1" w:styleId="GridTable6Colorful-Accent21">
    <w:name w:val="Grid Table 6 Colorful - Accent 21"/>
    <w:basedOn w:val="TableNormal"/>
    <w:uiPriority w:val="51"/>
    <w:rsid w:val="00854474"/>
    <w:rPr>
      <w:rFonts w:asciiTheme="minorHAnsi" w:eastAsiaTheme="minorHAnsi" w:hAnsiTheme="minorHAnsi" w:cstheme="minorBidi"/>
      <w:color w:val="943634" w:themeColor="accent2" w:themeShade="BF"/>
      <w:sz w:val="22"/>
      <w:szCs w:val="22"/>
      <w:lang w:val="fr-FR" w:eastAsia="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PlaceholderText">
    <w:name w:val="Placeholder Text"/>
    <w:basedOn w:val="DefaultParagraphFont"/>
    <w:uiPriority w:val="99"/>
    <w:semiHidden/>
    <w:rsid w:val="007E092B"/>
    <w:rPr>
      <w:color w:val="808080"/>
    </w:rPr>
  </w:style>
  <w:style w:type="paragraph" w:styleId="Revision">
    <w:name w:val="Revision"/>
    <w:hidden/>
    <w:uiPriority w:val="99"/>
    <w:semiHidden/>
    <w:rsid w:val="0073330A"/>
    <w:rPr>
      <w:rFonts w:ascii="Verdana" w:hAnsi="Verdana"/>
      <w:szCs w:val="22"/>
    </w:rPr>
  </w:style>
  <w:style w:type="table" w:styleId="MediumShading1">
    <w:name w:val="Medium Shading 1"/>
    <w:basedOn w:val="TableNormal"/>
    <w:uiPriority w:val="63"/>
    <w:rsid w:val="00BC0948"/>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BC094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2">
    <w:name w:val="Medium Shading 2"/>
    <w:basedOn w:val="TableNormal"/>
    <w:uiPriority w:val="64"/>
    <w:rsid w:val="00BC0948"/>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BC094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PTVNumberedText">
    <w:name w:val="PTV Numbered Text"/>
    <w:basedOn w:val="Normal"/>
    <w:qFormat/>
    <w:rsid w:val="0018225F"/>
    <w:pPr>
      <w:numPr>
        <w:numId w:val="8"/>
      </w:numPr>
      <w:spacing w:after="120" w:line="240" w:lineRule="exact"/>
    </w:pPr>
    <w:rPr>
      <w:rFonts w:ascii="Helvetica" w:eastAsia="Times New Roman" w:hAnsi="Helvetica"/>
      <w:szCs w:val="20"/>
      <w:lang w:val="en-AU" w:eastAsia="en-AU"/>
    </w:rPr>
  </w:style>
  <w:style w:type="paragraph" w:styleId="NormalWeb">
    <w:name w:val="Normal (Web)"/>
    <w:basedOn w:val="Normal"/>
    <w:uiPriority w:val="99"/>
    <w:unhideWhenUsed/>
    <w:rsid w:val="00812A2B"/>
    <w:pPr>
      <w:spacing w:before="100" w:beforeAutospacing="1" w:after="100" w:afterAutospacing="1"/>
      <w:ind w:left="0"/>
    </w:pPr>
    <w:rPr>
      <w:rFonts w:ascii="Times New Roman" w:eastAsiaTheme="minorEastAsia" w:hAnsi="Times New Roman"/>
      <w:sz w:val="24"/>
      <w:szCs w:val="24"/>
      <w:lang w:val="en-AU" w:eastAsia="en-AU"/>
    </w:rPr>
  </w:style>
  <w:style w:type="character" w:styleId="Strong">
    <w:name w:val="Strong"/>
    <w:basedOn w:val="DefaultParagraphFont"/>
    <w:uiPriority w:val="22"/>
    <w:qFormat/>
    <w:rsid w:val="000052F4"/>
    <w:rPr>
      <w:b/>
      <w:bCs/>
    </w:rPr>
  </w:style>
  <w:style w:type="character" w:styleId="FollowedHyperlink">
    <w:name w:val="FollowedHyperlink"/>
    <w:basedOn w:val="DefaultParagraphFont"/>
    <w:uiPriority w:val="99"/>
    <w:semiHidden/>
    <w:unhideWhenUsed/>
    <w:rsid w:val="00A663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89479">
      <w:bodyDiv w:val="1"/>
      <w:marLeft w:val="0"/>
      <w:marRight w:val="0"/>
      <w:marTop w:val="0"/>
      <w:marBottom w:val="0"/>
      <w:divBdr>
        <w:top w:val="none" w:sz="0" w:space="0" w:color="auto"/>
        <w:left w:val="none" w:sz="0" w:space="0" w:color="auto"/>
        <w:bottom w:val="none" w:sz="0" w:space="0" w:color="auto"/>
        <w:right w:val="none" w:sz="0" w:space="0" w:color="auto"/>
      </w:divBdr>
    </w:div>
    <w:div w:id="53821990">
      <w:bodyDiv w:val="1"/>
      <w:marLeft w:val="0"/>
      <w:marRight w:val="0"/>
      <w:marTop w:val="0"/>
      <w:marBottom w:val="0"/>
      <w:divBdr>
        <w:top w:val="none" w:sz="0" w:space="0" w:color="auto"/>
        <w:left w:val="none" w:sz="0" w:space="0" w:color="auto"/>
        <w:bottom w:val="none" w:sz="0" w:space="0" w:color="auto"/>
        <w:right w:val="none" w:sz="0" w:space="0" w:color="auto"/>
      </w:divBdr>
    </w:div>
    <w:div w:id="155464785">
      <w:bodyDiv w:val="1"/>
      <w:marLeft w:val="0"/>
      <w:marRight w:val="0"/>
      <w:marTop w:val="0"/>
      <w:marBottom w:val="0"/>
      <w:divBdr>
        <w:top w:val="none" w:sz="0" w:space="0" w:color="auto"/>
        <w:left w:val="none" w:sz="0" w:space="0" w:color="auto"/>
        <w:bottom w:val="none" w:sz="0" w:space="0" w:color="auto"/>
        <w:right w:val="none" w:sz="0" w:space="0" w:color="auto"/>
      </w:divBdr>
    </w:div>
    <w:div w:id="200555164">
      <w:bodyDiv w:val="1"/>
      <w:marLeft w:val="0"/>
      <w:marRight w:val="0"/>
      <w:marTop w:val="0"/>
      <w:marBottom w:val="0"/>
      <w:divBdr>
        <w:top w:val="none" w:sz="0" w:space="0" w:color="auto"/>
        <w:left w:val="none" w:sz="0" w:space="0" w:color="auto"/>
        <w:bottom w:val="none" w:sz="0" w:space="0" w:color="auto"/>
        <w:right w:val="none" w:sz="0" w:space="0" w:color="auto"/>
      </w:divBdr>
    </w:div>
    <w:div w:id="479660133">
      <w:bodyDiv w:val="1"/>
      <w:marLeft w:val="0"/>
      <w:marRight w:val="0"/>
      <w:marTop w:val="0"/>
      <w:marBottom w:val="0"/>
      <w:divBdr>
        <w:top w:val="none" w:sz="0" w:space="0" w:color="auto"/>
        <w:left w:val="none" w:sz="0" w:space="0" w:color="auto"/>
        <w:bottom w:val="none" w:sz="0" w:space="0" w:color="auto"/>
        <w:right w:val="none" w:sz="0" w:space="0" w:color="auto"/>
      </w:divBdr>
    </w:div>
    <w:div w:id="482237491">
      <w:bodyDiv w:val="1"/>
      <w:marLeft w:val="0"/>
      <w:marRight w:val="0"/>
      <w:marTop w:val="0"/>
      <w:marBottom w:val="0"/>
      <w:divBdr>
        <w:top w:val="none" w:sz="0" w:space="0" w:color="auto"/>
        <w:left w:val="none" w:sz="0" w:space="0" w:color="auto"/>
        <w:bottom w:val="none" w:sz="0" w:space="0" w:color="auto"/>
        <w:right w:val="none" w:sz="0" w:space="0" w:color="auto"/>
      </w:divBdr>
    </w:div>
    <w:div w:id="756634629">
      <w:bodyDiv w:val="1"/>
      <w:marLeft w:val="0"/>
      <w:marRight w:val="0"/>
      <w:marTop w:val="0"/>
      <w:marBottom w:val="0"/>
      <w:divBdr>
        <w:top w:val="none" w:sz="0" w:space="0" w:color="auto"/>
        <w:left w:val="none" w:sz="0" w:space="0" w:color="auto"/>
        <w:bottom w:val="none" w:sz="0" w:space="0" w:color="auto"/>
        <w:right w:val="none" w:sz="0" w:space="0" w:color="auto"/>
      </w:divBdr>
    </w:div>
    <w:div w:id="772434452">
      <w:bodyDiv w:val="1"/>
      <w:marLeft w:val="0"/>
      <w:marRight w:val="0"/>
      <w:marTop w:val="0"/>
      <w:marBottom w:val="0"/>
      <w:divBdr>
        <w:top w:val="none" w:sz="0" w:space="0" w:color="auto"/>
        <w:left w:val="none" w:sz="0" w:space="0" w:color="auto"/>
        <w:bottom w:val="none" w:sz="0" w:space="0" w:color="auto"/>
        <w:right w:val="none" w:sz="0" w:space="0" w:color="auto"/>
      </w:divBdr>
    </w:div>
    <w:div w:id="871266263">
      <w:bodyDiv w:val="1"/>
      <w:marLeft w:val="0"/>
      <w:marRight w:val="0"/>
      <w:marTop w:val="0"/>
      <w:marBottom w:val="0"/>
      <w:divBdr>
        <w:top w:val="none" w:sz="0" w:space="0" w:color="auto"/>
        <w:left w:val="none" w:sz="0" w:space="0" w:color="auto"/>
        <w:bottom w:val="none" w:sz="0" w:space="0" w:color="auto"/>
        <w:right w:val="none" w:sz="0" w:space="0" w:color="auto"/>
      </w:divBdr>
    </w:div>
    <w:div w:id="896404344">
      <w:bodyDiv w:val="1"/>
      <w:marLeft w:val="0"/>
      <w:marRight w:val="0"/>
      <w:marTop w:val="0"/>
      <w:marBottom w:val="0"/>
      <w:divBdr>
        <w:top w:val="none" w:sz="0" w:space="0" w:color="auto"/>
        <w:left w:val="none" w:sz="0" w:space="0" w:color="auto"/>
        <w:bottom w:val="none" w:sz="0" w:space="0" w:color="auto"/>
        <w:right w:val="none" w:sz="0" w:space="0" w:color="auto"/>
      </w:divBdr>
    </w:div>
    <w:div w:id="947154560">
      <w:bodyDiv w:val="1"/>
      <w:marLeft w:val="0"/>
      <w:marRight w:val="0"/>
      <w:marTop w:val="0"/>
      <w:marBottom w:val="0"/>
      <w:divBdr>
        <w:top w:val="none" w:sz="0" w:space="0" w:color="auto"/>
        <w:left w:val="none" w:sz="0" w:space="0" w:color="auto"/>
        <w:bottom w:val="none" w:sz="0" w:space="0" w:color="auto"/>
        <w:right w:val="none" w:sz="0" w:space="0" w:color="auto"/>
      </w:divBdr>
    </w:div>
    <w:div w:id="1074856046">
      <w:bodyDiv w:val="1"/>
      <w:marLeft w:val="0"/>
      <w:marRight w:val="0"/>
      <w:marTop w:val="0"/>
      <w:marBottom w:val="0"/>
      <w:divBdr>
        <w:top w:val="none" w:sz="0" w:space="0" w:color="auto"/>
        <w:left w:val="none" w:sz="0" w:space="0" w:color="auto"/>
        <w:bottom w:val="none" w:sz="0" w:space="0" w:color="auto"/>
        <w:right w:val="none" w:sz="0" w:space="0" w:color="auto"/>
      </w:divBdr>
    </w:div>
    <w:div w:id="1085226676">
      <w:bodyDiv w:val="1"/>
      <w:marLeft w:val="0"/>
      <w:marRight w:val="0"/>
      <w:marTop w:val="0"/>
      <w:marBottom w:val="0"/>
      <w:divBdr>
        <w:top w:val="none" w:sz="0" w:space="0" w:color="auto"/>
        <w:left w:val="none" w:sz="0" w:space="0" w:color="auto"/>
        <w:bottom w:val="none" w:sz="0" w:space="0" w:color="auto"/>
        <w:right w:val="none" w:sz="0" w:space="0" w:color="auto"/>
      </w:divBdr>
    </w:div>
    <w:div w:id="1113209626">
      <w:bodyDiv w:val="1"/>
      <w:marLeft w:val="0"/>
      <w:marRight w:val="0"/>
      <w:marTop w:val="0"/>
      <w:marBottom w:val="0"/>
      <w:divBdr>
        <w:top w:val="none" w:sz="0" w:space="0" w:color="auto"/>
        <w:left w:val="none" w:sz="0" w:space="0" w:color="auto"/>
        <w:bottom w:val="none" w:sz="0" w:space="0" w:color="auto"/>
        <w:right w:val="none" w:sz="0" w:space="0" w:color="auto"/>
      </w:divBdr>
    </w:div>
    <w:div w:id="1297445671">
      <w:bodyDiv w:val="1"/>
      <w:marLeft w:val="0"/>
      <w:marRight w:val="0"/>
      <w:marTop w:val="0"/>
      <w:marBottom w:val="0"/>
      <w:divBdr>
        <w:top w:val="none" w:sz="0" w:space="0" w:color="auto"/>
        <w:left w:val="none" w:sz="0" w:space="0" w:color="auto"/>
        <w:bottom w:val="none" w:sz="0" w:space="0" w:color="auto"/>
        <w:right w:val="none" w:sz="0" w:space="0" w:color="auto"/>
      </w:divBdr>
    </w:div>
    <w:div w:id="1341734781">
      <w:bodyDiv w:val="1"/>
      <w:marLeft w:val="0"/>
      <w:marRight w:val="0"/>
      <w:marTop w:val="0"/>
      <w:marBottom w:val="0"/>
      <w:divBdr>
        <w:top w:val="none" w:sz="0" w:space="0" w:color="auto"/>
        <w:left w:val="none" w:sz="0" w:space="0" w:color="auto"/>
        <w:bottom w:val="none" w:sz="0" w:space="0" w:color="auto"/>
        <w:right w:val="none" w:sz="0" w:space="0" w:color="auto"/>
      </w:divBdr>
    </w:div>
    <w:div w:id="1351222691">
      <w:bodyDiv w:val="1"/>
      <w:marLeft w:val="0"/>
      <w:marRight w:val="0"/>
      <w:marTop w:val="0"/>
      <w:marBottom w:val="0"/>
      <w:divBdr>
        <w:top w:val="none" w:sz="0" w:space="0" w:color="auto"/>
        <w:left w:val="none" w:sz="0" w:space="0" w:color="auto"/>
        <w:bottom w:val="none" w:sz="0" w:space="0" w:color="auto"/>
        <w:right w:val="none" w:sz="0" w:space="0" w:color="auto"/>
      </w:divBdr>
    </w:div>
    <w:div w:id="1423836491">
      <w:bodyDiv w:val="1"/>
      <w:marLeft w:val="0"/>
      <w:marRight w:val="0"/>
      <w:marTop w:val="0"/>
      <w:marBottom w:val="0"/>
      <w:divBdr>
        <w:top w:val="none" w:sz="0" w:space="0" w:color="auto"/>
        <w:left w:val="none" w:sz="0" w:space="0" w:color="auto"/>
        <w:bottom w:val="none" w:sz="0" w:space="0" w:color="auto"/>
        <w:right w:val="none" w:sz="0" w:space="0" w:color="auto"/>
      </w:divBdr>
    </w:div>
    <w:div w:id="1453817452">
      <w:bodyDiv w:val="1"/>
      <w:marLeft w:val="0"/>
      <w:marRight w:val="0"/>
      <w:marTop w:val="0"/>
      <w:marBottom w:val="0"/>
      <w:divBdr>
        <w:top w:val="none" w:sz="0" w:space="0" w:color="auto"/>
        <w:left w:val="none" w:sz="0" w:space="0" w:color="auto"/>
        <w:bottom w:val="none" w:sz="0" w:space="0" w:color="auto"/>
        <w:right w:val="none" w:sz="0" w:space="0" w:color="auto"/>
      </w:divBdr>
    </w:div>
    <w:div w:id="1575041046">
      <w:bodyDiv w:val="1"/>
      <w:marLeft w:val="0"/>
      <w:marRight w:val="0"/>
      <w:marTop w:val="0"/>
      <w:marBottom w:val="0"/>
      <w:divBdr>
        <w:top w:val="none" w:sz="0" w:space="0" w:color="auto"/>
        <w:left w:val="none" w:sz="0" w:space="0" w:color="auto"/>
        <w:bottom w:val="none" w:sz="0" w:space="0" w:color="auto"/>
        <w:right w:val="none" w:sz="0" w:space="0" w:color="auto"/>
      </w:divBdr>
    </w:div>
    <w:div w:id="1601528188">
      <w:bodyDiv w:val="1"/>
      <w:marLeft w:val="0"/>
      <w:marRight w:val="0"/>
      <w:marTop w:val="0"/>
      <w:marBottom w:val="0"/>
      <w:divBdr>
        <w:top w:val="none" w:sz="0" w:space="0" w:color="auto"/>
        <w:left w:val="none" w:sz="0" w:space="0" w:color="auto"/>
        <w:bottom w:val="none" w:sz="0" w:space="0" w:color="auto"/>
        <w:right w:val="none" w:sz="0" w:space="0" w:color="auto"/>
      </w:divBdr>
    </w:div>
    <w:div w:id="1643192702">
      <w:bodyDiv w:val="1"/>
      <w:marLeft w:val="0"/>
      <w:marRight w:val="0"/>
      <w:marTop w:val="0"/>
      <w:marBottom w:val="0"/>
      <w:divBdr>
        <w:top w:val="none" w:sz="0" w:space="0" w:color="auto"/>
        <w:left w:val="none" w:sz="0" w:space="0" w:color="auto"/>
        <w:bottom w:val="none" w:sz="0" w:space="0" w:color="auto"/>
        <w:right w:val="none" w:sz="0" w:space="0" w:color="auto"/>
      </w:divBdr>
    </w:div>
    <w:div w:id="1809711474">
      <w:bodyDiv w:val="1"/>
      <w:marLeft w:val="0"/>
      <w:marRight w:val="0"/>
      <w:marTop w:val="0"/>
      <w:marBottom w:val="0"/>
      <w:divBdr>
        <w:top w:val="none" w:sz="0" w:space="0" w:color="auto"/>
        <w:left w:val="none" w:sz="0" w:space="0" w:color="auto"/>
        <w:bottom w:val="none" w:sz="0" w:space="0" w:color="auto"/>
        <w:right w:val="none" w:sz="0" w:space="0" w:color="auto"/>
      </w:divBdr>
    </w:div>
    <w:div w:id="1810980401">
      <w:bodyDiv w:val="1"/>
      <w:marLeft w:val="0"/>
      <w:marRight w:val="0"/>
      <w:marTop w:val="0"/>
      <w:marBottom w:val="0"/>
      <w:divBdr>
        <w:top w:val="none" w:sz="0" w:space="0" w:color="auto"/>
        <w:left w:val="none" w:sz="0" w:space="0" w:color="auto"/>
        <w:bottom w:val="none" w:sz="0" w:space="0" w:color="auto"/>
        <w:right w:val="none" w:sz="0" w:space="0" w:color="auto"/>
      </w:divBdr>
    </w:div>
    <w:div w:id="1969623976">
      <w:bodyDiv w:val="1"/>
      <w:marLeft w:val="0"/>
      <w:marRight w:val="0"/>
      <w:marTop w:val="0"/>
      <w:marBottom w:val="0"/>
      <w:divBdr>
        <w:top w:val="none" w:sz="0" w:space="0" w:color="auto"/>
        <w:left w:val="none" w:sz="0" w:space="0" w:color="auto"/>
        <w:bottom w:val="none" w:sz="0" w:space="0" w:color="auto"/>
        <w:right w:val="none" w:sz="0" w:space="0" w:color="auto"/>
      </w:divBdr>
    </w:div>
    <w:div w:id="1990405930">
      <w:bodyDiv w:val="1"/>
      <w:marLeft w:val="0"/>
      <w:marRight w:val="0"/>
      <w:marTop w:val="0"/>
      <w:marBottom w:val="0"/>
      <w:divBdr>
        <w:top w:val="none" w:sz="0" w:space="0" w:color="auto"/>
        <w:left w:val="none" w:sz="0" w:space="0" w:color="auto"/>
        <w:bottom w:val="none" w:sz="0" w:space="0" w:color="auto"/>
        <w:right w:val="none" w:sz="0" w:space="0" w:color="auto"/>
      </w:divBdr>
    </w:div>
    <w:div w:id="2095741073">
      <w:bodyDiv w:val="1"/>
      <w:marLeft w:val="0"/>
      <w:marRight w:val="0"/>
      <w:marTop w:val="0"/>
      <w:marBottom w:val="0"/>
      <w:divBdr>
        <w:top w:val="none" w:sz="0" w:space="0" w:color="auto"/>
        <w:left w:val="none" w:sz="0" w:space="0" w:color="auto"/>
        <w:bottom w:val="none" w:sz="0" w:space="0" w:color="auto"/>
        <w:right w:val="none" w:sz="0" w:space="0" w:color="auto"/>
      </w:divBdr>
    </w:div>
    <w:div w:id="210811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footer" Target="footer6.xml"/><Relationship Id="rId47" Type="http://schemas.openxmlformats.org/officeDocument/2006/relationships/header" Target="header9.xml"/><Relationship Id="rId63" Type="http://schemas.openxmlformats.org/officeDocument/2006/relationships/hyperlink" Target="https://www.pgadmin.org/licence.php" TargetMode="External"/><Relationship Id="rId68" Type="http://schemas.openxmlformats.org/officeDocument/2006/relationships/hyperlink" Target="https://publictransportvic.atlassian.net/wiki/display/OPSMR1/Automation+Testing" TargetMode="External"/><Relationship Id="rId84" Type="http://schemas.openxmlformats.org/officeDocument/2006/relationships/header" Target="header11.xml"/><Relationship Id="rId89" Type="http://schemas.openxmlformats.org/officeDocument/2006/relationships/image" Target="media/image41.png"/><Relationship Id="rId16" Type="http://schemas.openxmlformats.org/officeDocument/2006/relationships/header" Target="header2.xml"/><Relationship Id="rId11" Type="http://schemas.openxmlformats.org/officeDocument/2006/relationships/image" Target="media/image1.jpeg"/><Relationship Id="rId32" Type="http://schemas.openxmlformats.org/officeDocument/2006/relationships/footer" Target="footer4.xml"/><Relationship Id="rId37" Type="http://schemas.openxmlformats.org/officeDocument/2006/relationships/image" Target="media/image16.emf"/><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34.emf"/><Relationship Id="rId79" Type="http://schemas.openxmlformats.org/officeDocument/2006/relationships/image" Target="media/image37.emf"/><Relationship Id="rId5" Type="http://schemas.openxmlformats.org/officeDocument/2006/relationships/numbering" Target="numbering.xml"/><Relationship Id="rId90" Type="http://schemas.openxmlformats.org/officeDocument/2006/relationships/image" Target="media/image42.png"/><Relationship Id="rId95" Type="http://schemas.microsoft.com/office/2011/relationships/people" Target="people.xml"/><Relationship Id="rId22" Type="http://schemas.openxmlformats.org/officeDocument/2006/relationships/image" Target="media/image9.png"/><Relationship Id="rId27" Type="http://schemas.openxmlformats.org/officeDocument/2006/relationships/header" Target="header4.xml"/><Relationship Id="rId43" Type="http://schemas.openxmlformats.org/officeDocument/2006/relationships/image" Target="media/image17.emf"/><Relationship Id="rId48" Type="http://schemas.openxmlformats.org/officeDocument/2006/relationships/footer" Target="footer7.xml"/><Relationship Id="rId64" Type="http://schemas.openxmlformats.org/officeDocument/2006/relationships/hyperlink" Target="http://www.chiark.greenend.org.uk/~sgtatham/putty/licence.html" TargetMode="External"/><Relationship Id="rId69" Type="http://schemas.openxmlformats.org/officeDocument/2006/relationships/header" Target="header10.xml"/><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package" Target="embeddings/Microsoft_Visio_Drawing5.vsdx"/><Relationship Id="rId80" Type="http://schemas.openxmlformats.org/officeDocument/2006/relationships/package" Target="embeddings/Microsoft_Visio_Drawing8.vsdx"/><Relationship Id="rId85" Type="http://schemas.openxmlformats.org/officeDocument/2006/relationships/footer" Target="footer9.xml"/><Relationship Id="rId93" Type="http://schemas.openxmlformats.org/officeDocument/2006/relationships/footer" Target="footer1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14.emf"/><Relationship Id="rId38" Type="http://schemas.openxmlformats.org/officeDocument/2006/relationships/package" Target="embeddings/Microsoft_Visio_Drawing3.vsdx"/><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hyperlink" Target="https://github.com/cucumber/cucumber/blob/master/LICENSE" TargetMode="External"/><Relationship Id="rId20" Type="http://schemas.openxmlformats.org/officeDocument/2006/relationships/image" Target="media/image7.png"/><Relationship Id="rId41" Type="http://schemas.openxmlformats.org/officeDocument/2006/relationships/header" Target="header8.xml"/><Relationship Id="rId54" Type="http://schemas.openxmlformats.org/officeDocument/2006/relationships/image" Target="media/image25.png"/><Relationship Id="rId62" Type="http://schemas.openxmlformats.org/officeDocument/2006/relationships/hyperlink" Target="http://www.objecthunter.net/exp4j/license.html" TargetMode="External"/><Relationship Id="rId70" Type="http://schemas.openxmlformats.org/officeDocument/2006/relationships/footer" Target="footer8.xml"/><Relationship Id="rId75" Type="http://schemas.openxmlformats.org/officeDocument/2006/relationships/package" Target="embeddings/Microsoft_Visio_Drawing6.vsdx"/><Relationship Id="rId83" Type="http://schemas.openxmlformats.org/officeDocument/2006/relationships/package" Target="embeddings/Microsoft_Visio_Drawing9.vsdx"/><Relationship Id="rId88" Type="http://schemas.openxmlformats.org/officeDocument/2006/relationships/image" Target="media/image40.png"/><Relationship Id="rId91" Type="http://schemas.openxmlformats.org/officeDocument/2006/relationships/header" Target="header13.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header" Target="header5.xml"/><Relationship Id="rId36" Type="http://schemas.openxmlformats.org/officeDocument/2006/relationships/package" Target="embeddings/Microsoft_Visio_Drawing2.vsdx"/><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endnotes" Target="endnotes.xml"/><Relationship Id="rId31" Type="http://schemas.openxmlformats.org/officeDocument/2006/relationships/header" Target="header6.xml"/><Relationship Id="rId44" Type="http://schemas.openxmlformats.org/officeDocument/2006/relationships/package" Target="embeddings/Microsoft_Visio_Drawing4.vsdx"/><Relationship Id="rId52" Type="http://schemas.openxmlformats.org/officeDocument/2006/relationships/image" Target="media/image23.png"/><Relationship Id="rId60" Type="http://schemas.openxmlformats.org/officeDocument/2006/relationships/image" Target="media/image31.emf"/><Relationship Id="rId65" Type="http://schemas.openxmlformats.org/officeDocument/2006/relationships/hyperlink" Target="http://docs.seleniumhq.org/about/license.jsp" TargetMode="External"/><Relationship Id="rId73" Type="http://schemas.openxmlformats.org/officeDocument/2006/relationships/image" Target="media/image33.png"/><Relationship Id="rId78" Type="http://schemas.openxmlformats.org/officeDocument/2006/relationships/package" Target="embeddings/Microsoft_Visio_Drawing7.vsdx"/><Relationship Id="rId81" Type="http://schemas.openxmlformats.org/officeDocument/2006/relationships/image" Target="media/image38.png"/><Relationship Id="rId86" Type="http://schemas.openxmlformats.org/officeDocument/2006/relationships/header" Target="header12.xm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header" Target="header7.xml"/><Relationship Id="rId34" Type="http://schemas.openxmlformats.org/officeDocument/2006/relationships/package" Target="embeddings/Microsoft_Visio_Drawing1.vsdx"/><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35.png"/><Relationship Id="rId7" Type="http://schemas.openxmlformats.org/officeDocument/2006/relationships/settings" Target="settings.xml"/><Relationship Id="rId71" Type="http://schemas.openxmlformats.org/officeDocument/2006/relationships/image" Target="media/image32.emf"/><Relationship Id="rId9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footer" Target="footer2.xml"/><Relationship Id="rId24" Type="http://schemas.openxmlformats.org/officeDocument/2006/relationships/image" Target="media/image11.png"/><Relationship Id="rId40" Type="http://schemas.openxmlformats.org/officeDocument/2006/relationships/footer" Target="footer5.xml"/><Relationship Id="rId45" Type="http://schemas.openxmlformats.org/officeDocument/2006/relationships/image" Target="media/image18.jpg"/><Relationship Id="rId66" Type="http://schemas.openxmlformats.org/officeDocument/2006/relationships/hyperlink" Target="https://jenkins.io/license/" TargetMode="External"/><Relationship Id="rId87" Type="http://schemas.openxmlformats.org/officeDocument/2006/relationships/footer" Target="footer10.xml"/><Relationship Id="rId61" Type="http://schemas.openxmlformats.org/officeDocument/2006/relationships/hyperlink" Target="https://docs.nsclient.org/license.html" TargetMode="External"/><Relationship Id="rId82" Type="http://schemas.openxmlformats.org/officeDocument/2006/relationships/image" Target="media/image39.emf"/><Relationship Id="rId19" Type="http://schemas.openxmlformats.org/officeDocument/2006/relationships/image" Target="media/image6.emf"/><Relationship Id="rId14" Type="http://schemas.openxmlformats.org/officeDocument/2006/relationships/image" Target="media/image4.png"/><Relationship Id="rId30" Type="http://schemas.openxmlformats.org/officeDocument/2006/relationships/footer" Target="footer3.xml"/><Relationship Id="rId35" Type="http://schemas.openxmlformats.org/officeDocument/2006/relationships/image" Target="media/image15.emf"/><Relationship Id="rId56" Type="http://schemas.openxmlformats.org/officeDocument/2006/relationships/image" Target="media/image27.png"/><Relationship Id="rId77" Type="http://schemas.openxmlformats.org/officeDocument/2006/relationships/image" Target="media/image36.emf"/></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13.xml.rels><?xml version="1.0" encoding="UTF-8" standalone="yes"?>
<Relationships xmlns="http://schemas.openxmlformats.org/package/2006/relationships"><Relationship Id="rId1" Type="http://schemas.openxmlformats.org/officeDocument/2006/relationships/image" Target="media/image5.png"/></Relationships>
</file>

<file path=word/_rels/header14.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20474C41DC95746BFC003A5D00EBC5F" ma:contentTypeVersion="3" ma:contentTypeDescription="Create a new document." ma:contentTypeScope="" ma:versionID="56147b7cfdd4f4925161ce6313af880c">
  <xsd:schema xmlns:xsd="http://www.w3.org/2001/XMLSchema" xmlns:xs="http://www.w3.org/2001/XMLSchema" xmlns:p="http://schemas.microsoft.com/office/2006/metadata/properties" xmlns:ns1="http://schemas.microsoft.com/sharepoint/v3" xmlns:ns2="d1d4e172-b31a-4a82-a4ab-eeca7334f6f6" targetNamespace="http://schemas.microsoft.com/office/2006/metadata/properties" ma:root="true" ma:fieldsID="68ed6e79da1f5880b3d419ac9276c92a" ns1:_="" ns2:_="">
    <xsd:import namespace="http://schemas.microsoft.com/sharepoint/v3"/>
    <xsd:import namespace="d1d4e172-b31a-4a82-a4ab-eeca7334f6f6"/>
    <xsd:element name="properties">
      <xsd:complexType>
        <xsd:sequence>
          <xsd:element name="documentManagement">
            <xsd:complexType>
              <xsd:all>
                <xsd:element ref="ns1:PublishingStartDate" minOccurs="0"/>
                <xsd:element ref="ns1:PublishingExpirationDate"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1d4e172-b31a-4a82-a4ab-eeca7334f6f6"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F829C2-03B0-484B-A2B5-D07FDDB7359F}">
  <ds:schemaRefs>
    <ds:schemaRef ds:uri="http://schemas.microsoft.com/office/2006/metadata/properties"/>
    <ds:schemaRef ds:uri="http://schemas.microsoft.com/sharepoint/v3"/>
  </ds:schemaRefs>
</ds:datastoreItem>
</file>

<file path=customXml/itemProps2.xml><?xml version="1.0" encoding="utf-8"?>
<ds:datastoreItem xmlns:ds="http://schemas.openxmlformats.org/officeDocument/2006/customXml" ds:itemID="{C86B4F33-CAC8-49B0-99EA-E310D3DAAD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1d4e172-b31a-4a82-a4ab-eeca7334f6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EC5422-EEDC-4878-8187-3781A41F01EE}">
  <ds:schemaRefs>
    <ds:schemaRef ds:uri="http://schemas.microsoft.com/sharepoint/v3/contenttype/forms"/>
  </ds:schemaRefs>
</ds:datastoreItem>
</file>

<file path=customXml/itemProps4.xml><?xml version="1.0" encoding="utf-8"?>
<ds:datastoreItem xmlns:ds="http://schemas.openxmlformats.org/officeDocument/2006/customXml" ds:itemID="{AD769EEC-2181-434B-AB9B-E8E5544CE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95</Pages>
  <Words>17526</Words>
  <Characters>99902</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PTV OPSM - Solution Architecture</vt:lpstr>
    </vt:vector>
  </TitlesOfParts>
  <Manager>Ashish Khurana (PTV)</Manager>
  <Company>PTV</Company>
  <LinksUpToDate>false</LinksUpToDate>
  <CharactersWithSpaces>117194</CharactersWithSpaces>
  <SharedDoc>false</SharedDoc>
  <HLinks>
    <vt:vector size="258" baseType="variant">
      <vt:variant>
        <vt:i4>1310774</vt:i4>
      </vt:variant>
      <vt:variant>
        <vt:i4>254</vt:i4>
      </vt:variant>
      <vt:variant>
        <vt:i4>0</vt:i4>
      </vt:variant>
      <vt:variant>
        <vt:i4>5</vt:i4>
      </vt:variant>
      <vt:variant>
        <vt:lpwstr/>
      </vt:variant>
      <vt:variant>
        <vt:lpwstr>_Toc324151412</vt:lpwstr>
      </vt:variant>
      <vt:variant>
        <vt:i4>1310774</vt:i4>
      </vt:variant>
      <vt:variant>
        <vt:i4>248</vt:i4>
      </vt:variant>
      <vt:variant>
        <vt:i4>0</vt:i4>
      </vt:variant>
      <vt:variant>
        <vt:i4>5</vt:i4>
      </vt:variant>
      <vt:variant>
        <vt:lpwstr/>
      </vt:variant>
      <vt:variant>
        <vt:lpwstr>_Toc324151411</vt:lpwstr>
      </vt:variant>
      <vt:variant>
        <vt:i4>1310774</vt:i4>
      </vt:variant>
      <vt:variant>
        <vt:i4>242</vt:i4>
      </vt:variant>
      <vt:variant>
        <vt:i4>0</vt:i4>
      </vt:variant>
      <vt:variant>
        <vt:i4>5</vt:i4>
      </vt:variant>
      <vt:variant>
        <vt:lpwstr/>
      </vt:variant>
      <vt:variant>
        <vt:lpwstr>_Toc324151410</vt:lpwstr>
      </vt:variant>
      <vt:variant>
        <vt:i4>1376310</vt:i4>
      </vt:variant>
      <vt:variant>
        <vt:i4>236</vt:i4>
      </vt:variant>
      <vt:variant>
        <vt:i4>0</vt:i4>
      </vt:variant>
      <vt:variant>
        <vt:i4>5</vt:i4>
      </vt:variant>
      <vt:variant>
        <vt:lpwstr/>
      </vt:variant>
      <vt:variant>
        <vt:lpwstr>_Toc324151409</vt:lpwstr>
      </vt:variant>
      <vt:variant>
        <vt:i4>1376310</vt:i4>
      </vt:variant>
      <vt:variant>
        <vt:i4>230</vt:i4>
      </vt:variant>
      <vt:variant>
        <vt:i4>0</vt:i4>
      </vt:variant>
      <vt:variant>
        <vt:i4>5</vt:i4>
      </vt:variant>
      <vt:variant>
        <vt:lpwstr/>
      </vt:variant>
      <vt:variant>
        <vt:lpwstr>_Toc324151408</vt:lpwstr>
      </vt:variant>
      <vt:variant>
        <vt:i4>1376310</vt:i4>
      </vt:variant>
      <vt:variant>
        <vt:i4>224</vt:i4>
      </vt:variant>
      <vt:variant>
        <vt:i4>0</vt:i4>
      </vt:variant>
      <vt:variant>
        <vt:i4>5</vt:i4>
      </vt:variant>
      <vt:variant>
        <vt:lpwstr/>
      </vt:variant>
      <vt:variant>
        <vt:lpwstr>_Toc324151407</vt:lpwstr>
      </vt:variant>
      <vt:variant>
        <vt:i4>1376310</vt:i4>
      </vt:variant>
      <vt:variant>
        <vt:i4>218</vt:i4>
      </vt:variant>
      <vt:variant>
        <vt:i4>0</vt:i4>
      </vt:variant>
      <vt:variant>
        <vt:i4>5</vt:i4>
      </vt:variant>
      <vt:variant>
        <vt:lpwstr/>
      </vt:variant>
      <vt:variant>
        <vt:lpwstr>_Toc324151406</vt:lpwstr>
      </vt:variant>
      <vt:variant>
        <vt:i4>1376310</vt:i4>
      </vt:variant>
      <vt:variant>
        <vt:i4>212</vt:i4>
      </vt:variant>
      <vt:variant>
        <vt:i4>0</vt:i4>
      </vt:variant>
      <vt:variant>
        <vt:i4>5</vt:i4>
      </vt:variant>
      <vt:variant>
        <vt:lpwstr/>
      </vt:variant>
      <vt:variant>
        <vt:lpwstr>_Toc324151405</vt:lpwstr>
      </vt:variant>
      <vt:variant>
        <vt:i4>1376310</vt:i4>
      </vt:variant>
      <vt:variant>
        <vt:i4>206</vt:i4>
      </vt:variant>
      <vt:variant>
        <vt:i4>0</vt:i4>
      </vt:variant>
      <vt:variant>
        <vt:i4>5</vt:i4>
      </vt:variant>
      <vt:variant>
        <vt:lpwstr/>
      </vt:variant>
      <vt:variant>
        <vt:lpwstr>_Toc324151404</vt:lpwstr>
      </vt:variant>
      <vt:variant>
        <vt:i4>1376310</vt:i4>
      </vt:variant>
      <vt:variant>
        <vt:i4>200</vt:i4>
      </vt:variant>
      <vt:variant>
        <vt:i4>0</vt:i4>
      </vt:variant>
      <vt:variant>
        <vt:i4>5</vt:i4>
      </vt:variant>
      <vt:variant>
        <vt:lpwstr/>
      </vt:variant>
      <vt:variant>
        <vt:lpwstr>_Toc324151403</vt:lpwstr>
      </vt:variant>
      <vt:variant>
        <vt:i4>1376310</vt:i4>
      </vt:variant>
      <vt:variant>
        <vt:i4>194</vt:i4>
      </vt:variant>
      <vt:variant>
        <vt:i4>0</vt:i4>
      </vt:variant>
      <vt:variant>
        <vt:i4>5</vt:i4>
      </vt:variant>
      <vt:variant>
        <vt:lpwstr/>
      </vt:variant>
      <vt:variant>
        <vt:lpwstr>_Toc324151402</vt:lpwstr>
      </vt:variant>
      <vt:variant>
        <vt:i4>1376310</vt:i4>
      </vt:variant>
      <vt:variant>
        <vt:i4>188</vt:i4>
      </vt:variant>
      <vt:variant>
        <vt:i4>0</vt:i4>
      </vt:variant>
      <vt:variant>
        <vt:i4>5</vt:i4>
      </vt:variant>
      <vt:variant>
        <vt:lpwstr/>
      </vt:variant>
      <vt:variant>
        <vt:lpwstr>_Toc324151401</vt:lpwstr>
      </vt:variant>
      <vt:variant>
        <vt:i4>1376310</vt:i4>
      </vt:variant>
      <vt:variant>
        <vt:i4>182</vt:i4>
      </vt:variant>
      <vt:variant>
        <vt:i4>0</vt:i4>
      </vt:variant>
      <vt:variant>
        <vt:i4>5</vt:i4>
      </vt:variant>
      <vt:variant>
        <vt:lpwstr/>
      </vt:variant>
      <vt:variant>
        <vt:lpwstr>_Toc324151400</vt:lpwstr>
      </vt:variant>
      <vt:variant>
        <vt:i4>1835057</vt:i4>
      </vt:variant>
      <vt:variant>
        <vt:i4>176</vt:i4>
      </vt:variant>
      <vt:variant>
        <vt:i4>0</vt:i4>
      </vt:variant>
      <vt:variant>
        <vt:i4>5</vt:i4>
      </vt:variant>
      <vt:variant>
        <vt:lpwstr/>
      </vt:variant>
      <vt:variant>
        <vt:lpwstr>_Toc324151399</vt:lpwstr>
      </vt:variant>
      <vt:variant>
        <vt:i4>1835057</vt:i4>
      </vt:variant>
      <vt:variant>
        <vt:i4>170</vt:i4>
      </vt:variant>
      <vt:variant>
        <vt:i4>0</vt:i4>
      </vt:variant>
      <vt:variant>
        <vt:i4>5</vt:i4>
      </vt:variant>
      <vt:variant>
        <vt:lpwstr/>
      </vt:variant>
      <vt:variant>
        <vt:lpwstr>_Toc324151398</vt:lpwstr>
      </vt:variant>
      <vt:variant>
        <vt:i4>1835057</vt:i4>
      </vt:variant>
      <vt:variant>
        <vt:i4>164</vt:i4>
      </vt:variant>
      <vt:variant>
        <vt:i4>0</vt:i4>
      </vt:variant>
      <vt:variant>
        <vt:i4>5</vt:i4>
      </vt:variant>
      <vt:variant>
        <vt:lpwstr/>
      </vt:variant>
      <vt:variant>
        <vt:lpwstr>_Toc324151397</vt:lpwstr>
      </vt:variant>
      <vt:variant>
        <vt:i4>1835057</vt:i4>
      </vt:variant>
      <vt:variant>
        <vt:i4>158</vt:i4>
      </vt:variant>
      <vt:variant>
        <vt:i4>0</vt:i4>
      </vt:variant>
      <vt:variant>
        <vt:i4>5</vt:i4>
      </vt:variant>
      <vt:variant>
        <vt:lpwstr/>
      </vt:variant>
      <vt:variant>
        <vt:lpwstr>_Toc324151396</vt:lpwstr>
      </vt:variant>
      <vt:variant>
        <vt:i4>1835057</vt:i4>
      </vt:variant>
      <vt:variant>
        <vt:i4>152</vt:i4>
      </vt:variant>
      <vt:variant>
        <vt:i4>0</vt:i4>
      </vt:variant>
      <vt:variant>
        <vt:i4>5</vt:i4>
      </vt:variant>
      <vt:variant>
        <vt:lpwstr/>
      </vt:variant>
      <vt:variant>
        <vt:lpwstr>_Toc324151395</vt:lpwstr>
      </vt:variant>
      <vt:variant>
        <vt:i4>1835057</vt:i4>
      </vt:variant>
      <vt:variant>
        <vt:i4>146</vt:i4>
      </vt:variant>
      <vt:variant>
        <vt:i4>0</vt:i4>
      </vt:variant>
      <vt:variant>
        <vt:i4>5</vt:i4>
      </vt:variant>
      <vt:variant>
        <vt:lpwstr/>
      </vt:variant>
      <vt:variant>
        <vt:lpwstr>_Toc324151394</vt:lpwstr>
      </vt:variant>
      <vt:variant>
        <vt:i4>1835057</vt:i4>
      </vt:variant>
      <vt:variant>
        <vt:i4>140</vt:i4>
      </vt:variant>
      <vt:variant>
        <vt:i4>0</vt:i4>
      </vt:variant>
      <vt:variant>
        <vt:i4>5</vt:i4>
      </vt:variant>
      <vt:variant>
        <vt:lpwstr/>
      </vt:variant>
      <vt:variant>
        <vt:lpwstr>_Toc324151393</vt:lpwstr>
      </vt:variant>
      <vt:variant>
        <vt:i4>1835057</vt:i4>
      </vt:variant>
      <vt:variant>
        <vt:i4>134</vt:i4>
      </vt:variant>
      <vt:variant>
        <vt:i4>0</vt:i4>
      </vt:variant>
      <vt:variant>
        <vt:i4>5</vt:i4>
      </vt:variant>
      <vt:variant>
        <vt:lpwstr/>
      </vt:variant>
      <vt:variant>
        <vt:lpwstr>_Toc324151392</vt:lpwstr>
      </vt:variant>
      <vt:variant>
        <vt:i4>1835057</vt:i4>
      </vt:variant>
      <vt:variant>
        <vt:i4>128</vt:i4>
      </vt:variant>
      <vt:variant>
        <vt:i4>0</vt:i4>
      </vt:variant>
      <vt:variant>
        <vt:i4>5</vt:i4>
      </vt:variant>
      <vt:variant>
        <vt:lpwstr/>
      </vt:variant>
      <vt:variant>
        <vt:lpwstr>_Toc324151391</vt:lpwstr>
      </vt:variant>
      <vt:variant>
        <vt:i4>1835057</vt:i4>
      </vt:variant>
      <vt:variant>
        <vt:i4>122</vt:i4>
      </vt:variant>
      <vt:variant>
        <vt:i4>0</vt:i4>
      </vt:variant>
      <vt:variant>
        <vt:i4>5</vt:i4>
      </vt:variant>
      <vt:variant>
        <vt:lpwstr/>
      </vt:variant>
      <vt:variant>
        <vt:lpwstr>_Toc324151390</vt:lpwstr>
      </vt:variant>
      <vt:variant>
        <vt:i4>1900593</vt:i4>
      </vt:variant>
      <vt:variant>
        <vt:i4>116</vt:i4>
      </vt:variant>
      <vt:variant>
        <vt:i4>0</vt:i4>
      </vt:variant>
      <vt:variant>
        <vt:i4>5</vt:i4>
      </vt:variant>
      <vt:variant>
        <vt:lpwstr/>
      </vt:variant>
      <vt:variant>
        <vt:lpwstr>_Toc324151389</vt:lpwstr>
      </vt:variant>
      <vt:variant>
        <vt:i4>1900593</vt:i4>
      </vt:variant>
      <vt:variant>
        <vt:i4>110</vt:i4>
      </vt:variant>
      <vt:variant>
        <vt:i4>0</vt:i4>
      </vt:variant>
      <vt:variant>
        <vt:i4>5</vt:i4>
      </vt:variant>
      <vt:variant>
        <vt:lpwstr/>
      </vt:variant>
      <vt:variant>
        <vt:lpwstr>_Toc324151388</vt:lpwstr>
      </vt:variant>
      <vt:variant>
        <vt:i4>1900593</vt:i4>
      </vt:variant>
      <vt:variant>
        <vt:i4>104</vt:i4>
      </vt:variant>
      <vt:variant>
        <vt:i4>0</vt:i4>
      </vt:variant>
      <vt:variant>
        <vt:i4>5</vt:i4>
      </vt:variant>
      <vt:variant>
        <vt:lpwstr/>
      </vt:variant>
      <vt:variant>
        <vt:lpwstr>_Toc324151387</vt:lpwstr>
      </vt:variant>
      <vt:variant>
        <vt:i4>1900593</vt:i4>
      </vt:variant>
      <vt:variant>
        <vt:i4>98</vt:i4>
      </vt:variant>
      <vt:variant>
        <vt:i4>0</vt:i4>
      </vt:variant>
      <vt:variant>
        <vt:i4>5</vt:i4>
      </vt:variant>
      <vt:variant>
        <vt:lpwstr/>
      </vt:variant>
      <vt:variant>
        <vt:lpwstr>_Toc324151386</vt:lpwstr>
      </vt:variant>
      <vt:variant>
        <vt:i4>1900593</vt:i4>
      </vt:variant>
      <vt:variant>
        <vt:i4>92</vt:i4>
      </vt:variant>
      <vt:variant>
        <vt:i4>0</vt:i4>
      </vt:variant>
      <vt:variant>
        <vt:i4>5</vt:i4>
      </vt:variant>
      <vt:variant>
        <vt:lpwstr/>
      </vt:variant>
      <vt:variant>
        <vt:lpwstr>_Toc324151385</vt:lpwstr>
      </vt:variant>
      <vt:variant>
        <vt:i4>1900593</vt:i4>
      </vt:variant>
      <vt:variant>
        <vt:i4>86</vt:i4>
      </vt:variant>
      <vt:variant>
        <vt:i4>0</vt:i4>
      </vt:variant>
      <vt:variant>
        <vt:i4>5</vt:i4>
      </vt:variant>
      <vt:variant>
        <vt:lpwstr/>
      </vt:variant>
      <vt:variant>
        <vt:lpwstr>_Toc324151384</vt:lpwstr>
      </vt:variant>
      <vt:variant>
        <vt:i4>1900593</vt:i4>
      </vt:variant>
      <vt:variant>
        <vt:i4>80</vt:i4>
      </vt:variant>
      <vt:variant>
        <vt:i4>0</vt:i4>
      </vt:variant>
      <vt:variant>
        <vt:i4>5</vt:i4>
      </vt:variant>
      <vt:variant>
        <vt:lpwstr/>
      </vt:variant>
      <vt:variant>
        <vt:lpwstr>_Toc324151383</vt:lpwstr>
      </vt:variant>
      <vt:variant>
        <vt:i4>1900593</vt:i4>
      </vt:variant>
      <vt:variant>
        <vt:i4>74</vt:i4>
      </vt:variant>
      <vt:variant>
        <vt:i4>0</vt:i4>
      </vt:variant>
      <vt:variant>
        <vt:i4>5</vt:i4>
      </vt:variant>
      <vt:variant>
        <vt:lpwstr/>
      </vt:variant>
      <vt:variant>
        <vt:lpwstr>_Toc324151382</vt:lpwstr>
      </vt:variant>
      <vt:variant>
        <vt:i4>1900593</vt:i4>
      </vt:variant>
      <vt:variant>
        <vt:i4>68</vt:i4>
      </vt:variant>
      <vt:variant>
        <vt:i4>0</vt:i4>
      </vt:variant>
      <vt:variant>
        <vt:i4>5</vt:i4>
      </vt:variant>
      <vt:variant>
        <vt:lpwstr/>
      </vt:variant>
      <vt:variant>
        <vt:lpwstr>_Toc324151381</vt:lpwstr>
      </vt:variant>
      <vt:variant>
        <vt:i4>1900593</vt:i4>
      </vt:variant>
      <vt:variant>
        <vt:i4>62</vt:i4>
      </vt:variant>
      <vt:variant>
        <vt:i4>0</vt:i4>
      </vt:variant>
      <vt:variant>
        <vt:i4>5</vt:i4>
      </vt:variant>
      <vt:variant>
        <vt:lpwstr/>
      </vt:variant>
      <vt:variant>
        <vt:lpwstr>_Toc324151380</vt:lpwstr>
      </vt:variant>
      <vt:variant>
        <vt:i4>1179697</vt:i4>
      </vt:variant>
      <vt:variant>
        <vt:i4>56</vt:i4>
      </vt:variant>
      <vt:variant>
        <vt:i4>0</vt:i4>
      </vt:variant>
      <vt:variant>
        <vt:i4>5</vt:i4>
      </vt:variant>
      <vt:variant>
        <vt:lpwstr/>
      </vt:variant>
      <vt:variant>
        <vt:lpwstr>_Toc324151379</vt:lpwstr>
      </vt:variant>
      <vt:variant>
        <vt:i4>1179697</vt:i4>
      </vt:variant>
      <vt:variant>
        <vt:i4>50</vt:i4>
      </vt:variant>
      <vt:variant>
        <vt:i4>0</vt:i4>
      </vt:variant>
      <vt:variant>
        <vt:i4>5</vt:i4>
      </vt:variant>
      <vt:variant>
        <vt:lpwstr/>
      </vt:variant>
      <vt:variant>
        <vt:lpwstr>_Toc324151378</vt:lpwstr>
      </vt:variant>
      <vt:variant>
        <vt:i4>1179697</vt:i4>
      </vt:variant>
      <vt:variant>
        <vt:i4>44</vt:i4>
      </vt:variant>
      <vt:variant>
        <vt:i4>0</vt:i4>
      </vt:variant>
      <vt:variant>
        <vt:i4>5</vt:i4>
      </vt:variant>
      <vt:variant>
        <vt:lpwstr/>
      </vt:variant>
      <vt:variant>
        <vt:lpwstr>_Toc324151377</vt:lpwstr>
      </vt:variant>
      <vt:variant>
        <vt:i4>1179697</vt:i4>
      </vt:variant>
      <vt:variant>
        <vt:i4>38</vt:i4>
      </vt:variant>
      <vt:variant>
        <vt:i4>0</vt:i4>
      </vt:variant>
      <vt:variant>
        <vt:i4>5</vt:i4>
      </vt:variant>
      <vt:variant>
        <vt:lpwstr/>
      </vt:variant>
      <vt:variant>
        <vt:lpwstr>_Toc324151376</vt:lpwstr>
      </vt:variant>
      <vt:variant>
        <vt:i4>1179697</vt:i4>
      </vt:variant>
      <vt:variant>
        <vt:i4>32</vt:i4>
      </vt:variant>
      <vt:variant>
        <vt:i4>0</vt:i4>
      </vt:variant>
      <vt:variant>
        <vt:i4>5</vt:i4>
      </vt:variant>
      <vt:variant>
        <vt:lpwstr/>
      </vt:variant>
      <vt:variant>
        <vt:lpwstr>_Toc324151375</vt:lpwstr>
      </vt:variant>
      <vt:variant>
        <vt:i4>1179697</vt:i4>
      </vt:variant>
      <vt:variant>
        <vt:i4>26</vt:i4>
      </vt:variant>
      <vt:variant>
        <vt:i4>0</vt:i4>
      </vt:variant>
      <vt:variant>
        <vt:i4>5</vt:i4>
      </vt:variant>
      <vt:variant>
        <vt:lpwstr/>
      </vt:variant>
      <vt:variant>
        <vt:lpwstr>_Toc324151374</vt:lpwstr>
      </vt:variant>
      <vt:variant>
        <vt:i4>1179697</vt:i4>
      </vt:variant>
      <vt:variant>
        <vt:i4>20</vt:i4>
      </vt:variant>
      <vt:variant>
        <vt:i4>0</vt:i4>
      </vt:variant>
      <vt:variant>
        <vt:i4>5</vt:i4>
      </vt:variant>
      <vt:variant>
        <vt:lpwstr/>
      </vt:variant>
      <vt:variant>
        <vt:lpwstr>_Toc324151373</vt:lpwstr>
      </vt:variant>
      <vt:variant>
        <vt:i4>1179697</vt:i4>
      </vt:variant>
      <vt:variant>
        <vt:i4>14</vt:i4>
      </vt:variant>
      <vt:variant>
        <vt:i4>0</vt:i4>
      </vt:variant>
      <vt:variant>
        <vt:i4>5</vt:i4>
      </vt:variant>
      <vt:variant>
        <vt:lpwstr/>
      </vt:variant>
      <vt:variant>
        <vt:lpwstr>_Toc324151372</vt:lpwstr>
      </vt:variant>
      <vt:variant>
        <vt:i4>1179697</vt:i4>
      </vt:variant>
      <vt:variant>
        <vt:i4>8</vt:i4>
      </vt:variant>
      <vt:variant>
        <vt:i4>0</vt:i4>
      </vt:variant>
      <vt:variant>
        <vt:i4>5</vt:i4>
      </vt:variant>
      <vt:variant>
        <vt:lpwstr/>
      </vt:variant>
      <vt:variant>
        <vt:lpwstr>_Toc324151371</vt:lpwstr>
      </vt:variant>
      <vt:variant>
        <vt:i4>1179697</vt:i4>
      </vt:variant>
      <vt:variant>
        <vt:i4>2</vt:i4>
      </vt:variant>
      <vt:variant>
        <vt:i4>0</vt:i4>
      </vt:variant>
      <vt:variant>
        <vt:i4>5</vt:i4>
      </vt:variant>
      <vt:variant>
        <vt:lpwstr/>
      </vt:variant>
      <vt:variant>
        <vt:lpwstr>_Toc324151370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PTV OPSM - Solution Architecture</dc:title>
  <dc:subject>PTV OPSM - Solution Architecture</dc:subject>
  <dc:creator>Vikas Sachdeva</dc:creator>
  <cp:lastModifiedBy>Vishal Shanbhag</cp:lastModifiedBy>
  <cp:revision>14</cp:revision>
  <cp:lastPrinted>2015-03-29T23:04:00Z</cp:lastPrinted>
  <dcterms:created xsi:type="dcterms:W3CDTF">2017-03-01T00:29:00Z</dcterms:created>
  <dcterms:modified xsi:type="dcterms:W3CDTF">2019-10-20T04:35:00Z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VERSION">
    <vt:lpwstr>1.1</vt:lpwstr>
  </property>
  <property fmtid="{D5CDD505-2E9C-101B-9397-08002B2CF9AE}" pid="3" name="ContentTypeId">
    <vt:lpwstr>0x010100320474C41DC95746BFC003A5D00EBC5F</vt:lpwstr>
  </property>
  <property fmtid="{D5CDD505-2E9C-101B-9397-08002B2CF9AE}" pid="4" name="Order">
    <vt:r8>1500</vt:r8>
  </property>
  <property fmtid="{D5CDD505-2E9C-101B-9397-08002B2CF9AE}" pid="5" name="xd_ProgID">
    <vt:lpwstr/>
  </property>
  <property fmtid="{D5CDD505-2E9C-101B-9397-08002B2CF9AE}" pid="6" name="_CopySource">
    <vt:lpwstr>https://insmsmt.sharepoint.com/teams/01/PTVOPSM/Inception Doc/PTV - OPSM Solution Architecture Design v3.4.docx</vt:lpwstr>
  </property>
  <property fmtid="{D5CDD505-2E9C-101B-9397-08002B2CF9AE}" pid="7" name="_SourceUrl">
    <vt:lpwstr/>
  </property>
  <property fmtid="{D5CDD505-2E9C-101B-9397-08002B2CF9AE}" pid="8" name="_SharedFileIndex">
    <vt:lpwstr/>
  </property>
  <property fmtid="{D5CDD505-2E9C-101B-9397-08002B2CF9AE}" pid="9" name="TemplateUrl">
    <vt:lpwstr/>
  </property>
</Properties>
</file>